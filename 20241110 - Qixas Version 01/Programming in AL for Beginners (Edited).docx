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98E289" w14:textId="77777777" w:rsidR="00623ECB" w:rsidRDefault="00623ECB" w:rsidP="003F288E">
      <w:pPr>
        <w:pStyle w:val="Title"/>
      </w:pPr>
    </w:p>
    <w:p w14:paraId="493768F4" w14:textId="77777777" w:rsidR="00623ECB" w:rsidRDefault="00623ECB" w:rsidP="003F288E">
      <w:pPr>
        <w:pStyle w:val="Title"/>
      </w:pPr>
    </w:p>
    <w:p w14:paraId="6DC2218B" w14:textId="77777777" w:rsidR="00623ECB" w:rsidRDefault="00282AA9" w:rsidP="003F288E">
      <w:pPr>
        <w:pStyle w:val="Title"/>
      </w:pPr>
      <w:r>
        <w:rPr>
          <w:noProof/>
        </w:rPr>
        <mc:AlternateContent>
          <mc:Choice Requires="wps">
            <w:drawing>
              <wp:anchor distT="0" distB="0" distL="114300" distR="114300" simplePos="0" relativeHeight="251658240" behindDoc="0" locked="0" layoutInCell="1" allowOverlap="1" wp14:anchorId="62952595" wp14:editId="1C017A3A">
                <wp:simplePos x="0" y="0"/>
                <wp:positionH relativeFrom="margin">
                  <wp:posOffset>0</wp:posOffset>
                </wp:positionH>
                <wp:positionV relativeFrom="paragraph">
                  <wp:posOffset>389255</wp:posOffset>
                </wp:positionV>
                <wp:extent cx="1890713" cy="18268"/>
                <wp:effectExtent l="19050" t="38100" r="52705" b="39370"/>
                <wp:wrapNone/>
                <wp:docPr id="1" name="Straight Connector 1"/>
                <wp:cNvGraphicFramePr/>
                <a:graphic xmlns:a="http://schemas.openxmlformats.org/drawingml/2006/main">
                  <a:graphicData uri="http://schemas.microsoft.com/office/word/2010/wordprocessingShape">
                    <wps:wsp>
                      <wps:cNvCnPr/>
                      <wps:spPr>
                        <a:xfrm>
                          <a:off x="0" y="0"/>
                          <a:ext cx="1890713" cy="18268"/>
                        </a:xfrm>
                        <a:prstGeom prst="line">
                          <a:avLst/>
                        </a:prstGeom>
                        <a:ln w="69850">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26CCC7"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30.65pt" to="148.9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" strokecolor="black [3200]" strokeweight="5.5pt">
                <v:stroke joinstyle="miter"/>
                <w10:wrap anchorx="margin"/>
              </v:line>
            </w:pict>
          </mc:Fallback>
        </mc:AlternateContent>
      </w:r>
    </w:p>
    <w:p w14:paraId="4B8DC795" w14:textId="32CE8725" w:rsidR="00623ECB" w:rsidRPr="00723FF0" w:rsidRDefault="00281137" w:rsidP="003F288E">
      <w:pPr>
        <w:pStyle w:val="Title"/>
        <w:rPr>
          <w:rFonts w:ascii="Bahnschrift Condensed" w:hAnsi="Bahnschrift Condensed"/>
          <w:smallCaps/>
          <w:spacing w:val="80"/>
          <w:sz w:val="96"/>
          <w:lang w:val="nl-NL"/>
        </w:rPr>
      </w:pPr>
      <w:r w:rsidRPr="00723FF0">
        <w:rPr>
          <w:rFonts w:ascii="Bahnschrift Condensed" w:hAnsi="Bahnschrift Condensed"/>
          <w:smallCaps/>
          <w:spacing w:val="80"/>
          <w:sz w:val="96"/>
          <w:lang w:val="nl-NL"/>
        </w:rPr>
        <w:t>Programming in AL</w:t>
      </w:r>
    </w:p>
    <w:p w14:paraId="192E8329" w14:textId="18912769" w:rsidR="00623ECB" w:rsidRPr="00723FF0" w:rsidRDefault="00282AA9" w:rsidP="003F288E">
      <w:pPr>
        <w:rPr>
          <w:rFonts w:ascii="Bahnschrift Condensed" w:hAnsi="Bahnschrift Condensed"/>
          <w:smallCaps/>
          <w:spacing w:val="80"/>
          <w:sz w:val="28"/>
          <w:lang w:val="nl-NL"/>
        </w:rPr>
      </w:pPr>
      <w:r w:rsidRPr="00723FF0">
        <w:rPr>
          <w:rFonts w:ascii="Bahnschrift Condensed" w:hAnsi="Bahnschrift Condensed"/>
          <w:smallCaps/>
          <w:spacing w:val="80"/>
          <w:sz w:val="28"/>
          <w:lang w:val="nl-NL"/>
        </w:rPr>
        <w:t>FOR BEGINNERS</w:t>
      </w:r>
    </w:p>
    <w:p w14:paraId="13A1B1A0" w14:textId="3D39AE6A" w:rsidR="00132A2C" w:rsidRPr="00723FF0" w:rsidRDefault="00132A2C" w:rsidP="003F288E">
      <w:pPr>
        <w:rPr>
          <w:rFonts w:ascii="Bahnschrift Condensed" w:hAnsi="Bahnschrift Condensed"/>
          <w:smallCaps/>
          <w:spacing w:val="80"/>
          <w:sz w:val="28"/>
          <w:lang w:val="nl-NL"/>
        </w:rPr>
      </w:pPr>
      <w:r w:rsidRPr="00723FF0">
        <w:rPr>
          <w:rFonts w:ascii="Bahnschrift Condensed" w:hAnsi="Bahnschrift Condensed"/>
          <w:smallCaps/>
          <w:spacing w:val="80"/>
          <w:sz w:val="28"/>
          <w:lang w:val="nl-NL"/>
        </w:rPr>
        <w:t>Version 2</w:t>
      </w:r>
    </w:p>
    <w:p w14:paraId="286A822E" w14:textId="77777777" w:rsidR="00282AA9" w:rsidRPr="00723FF0" w:rsidRDefault="00282AA9" w:rsidP="003F288E">
      <w:pPr>
        <w:rPr>
          <w:rFonts w:ascii="Bahnschrift Condensed" w:hAnsi="Bahnschrift Condensed"/>
          <w:smallCaps/>
          <w:spacing w:val="80"/>
          <w:lang w:val="nl-NL"/>
        </w:rPr>
        <w:sectPr w:rsidR="00282AA9" w:rsidRPr="00723FF0" w:rsidSect="00623ECB">
          <w:footerReference w:type="even" r:id="rId12"/>
          <w:footerReference w:type="default" r:id="rId13"/>
          <w:pgSz w:w="11906" w:h="16838"/>
          <w:pgMar w:top="1440" w:right="1440" w:bottom="1440" w:left="1440" w:header="708" w:footer="708" w:gutter="0"/>
          <w:pgNumType w:start="0"/>
          <w:cols w:space="708"/>
          <w:titlePg/>
          <w:docGrid w:linePitch="360"/>
        </w:sectPr>
      </w:pPr>
    </w:p>
    <w:p w14:paraId="3789F405" w14:textId="0671FC40" w:rsidR="00282AA9" w:rsidRPr="00723FF0" w:rsidRDefault="00282AA9" w:rsidP="003F288E">
      <w:pPr>
        <w:rPr>
          <w:lang w:val="nl-NL"/>
        </w:rPr>
      </w:pPr>
    </w:p>
    <w:p w14:paraId="4263435A" w14:textId="77777777" w:rsidR="001A244F" w:rsidRPr="00B05E94" w:rsidRDefault="001A244F" w:rsidP="00B05E94">
      <w:pPr>
        <w:pStyle w:val="Heading2"/>
        <w:rPr>
          <w:sz w:val="48"/>
          <w:szCs w:val="48"/>
        </w:rPr>
      </w:pPr>
      <w:r w:rsidRPr="00B05E94">
        <w:rPr>
          <w:sz w:val="48"/>
          <w:szCs w:val="48"/>
        </w:rPr>
        <w:t>Table of Content</w:t>
      </w:r>
    </w:p>
    <w:p w14:paraId="751B9DDF" w14:textId="77777777" w:rsidR="001A244F" w:rsidRDefault="001A244F" w:rsidP="004A01AE">
      <w:pPr>
        <w:pStyle w:val="TOC1"/>
      </w:pPr>
    </w:p>
    <w:p w14:paraId="77705D2A" w14:textId="72C42FE5" w:rsidR="00724C86" w:rsidRDefault="00282AA9">
      <w:pPr>
        <w:pStyle w:val="TOC1"/>
        <w:rPr>
          <w:rFonts w:eastAsiaTheme="minorEastAsia" w:cstheme="minorBidi"/>
          <w:b w:val="0"/>
          <w:bCs w:val="0"/>
          <w:caps w:val="0"/>
          <w:noProof/>
          <w:sz w:val="22"/>
          <w:szCs w:val="22"/>
        </w:rPr>
      </w:pPr>
      <w:r>
        <w:fldChar w:fldCharType="begin"/>
      </w:r>
      <w:r>
        <w:instrText xml:space="preserve"> TOC \o "1-1" \u </w:instrText>
      </w:r>
      <w:r>
        <w:fldChar w:fldCharType="separate"/>
      </w:r>
      <w:r w:rsidR="00724C86">
        <w:rPr>
          <w:noProof/>
        </w:rPr>
        <w:t>Introduction</w:t>
      </w:r>
      <w:r w:rsidR="00724C86">
        <w:rPr>
          <w:noProof/>
        </w:rPr>
        <w:tab/>
      </w:r>
      <w:r w:rsidR="00724C86">
        <w:rPr>
          <w:noProof/>
        </w:rPr>
        <w:fldChar w:fldCharType="begin"/>
      </w:r>
      <w:r w:rsidR="00724C86">
        <w:rPr>
          <w:noProof/>
        </w:rPr>
        <w:instrText xml:space="preserve"> PAGEREF _Toc109652583 \h </w:instrText>
      </w:r>
      <w:r w:rsidR="00724C86">
        <w:rPr>
          <w:noProof/>
        </w:rPr>
      </w:r>
      <w:r w:rsidR="00724C86">
        <w:rPr>
          <w:noProof/>
        </w:rPr>
        <w:fldChar w:fldCharType="separate"/>
      </w:r>
      <w:r w:rsidR="00724C86">
        <w:rPr>
          <w:noProof/>
        </w:rPr>
        <w:t>3</w:t>
      </w:r>
      <w:r w:rsidR="00724C86">
        <w:rPr>
          <w:noProof/>
        </w:rPr>
        <w:fldChar w:fldCharType="end"/>
      </w:r>
    </w:p>
    <w:p w14:paraId="2CB312BD" w14:textId="5F1E2B37" w:rsidR="00724C86" w:rsidRDefault="00724C86">
      <w:pPr>
        <w:pStyle w:val="TOC1"/>
        <w:rPr>
          <w:rFonts w:eastAsiaTheme="minorEastAsia" w:cstheme="minorBidi"/>
          <w:b w:val="0"/>
          <w:bCs w:val="0"/>
          <w:caps w:val="0"/>
          <w:noProof/>
          <w:sz w:val="22"/>
          <w:szCs w:val="22"/>
        </w:rPr>
      </w:pPr>
      <w:r>
        <w:rPr>
          <w:noProof/>
        </w:rPr>
        <w:t>preparing the development environment</w:t>
      </w:r>
      <w:r>
        <w:rPr>
          <w:noProof/>
        </w:rPr>
        <w:tab/>
      </w:r>
      <w:r>
        <w:rPr>
          <w:noProof/>
        </w:rPr>
        <w:fldChar w:fldCharType="begin"/>
      </w:r>
      <w:r>
        <w:rPr>
          <w:noProof/>
        </w:rPr>
        <w:instrText xml:space="preserve"> PAGEREF _Toc109652584 \h </w:instrText>
      </w:r>
      <w:r>
        <w:rPr>
          <w:noProof/>
        </w:rPr>
      </w:r>
      <w:r>
        <w:rPr>
          <w:noProof/>
        </w:rPr>
        <w:fldChar w:fldCharType="separate"/>
      </w:r>
      <w:r>
        <w:rPr>
          <w:noProof/>
        </w:rPr>
        <w:t>5</w:t>
      </w:r>
      <w:r>
        <w:rPr>
          <w:noProof/>
        </w:rPr>
        <w:fldChar w:fldCharType="end"/>
      </w:r>
    </w:p>
    <w:p w14:paraId="6CE2A783" w14:textId="0809300F" w:rsidR="00724C86" w:rsidRDefault="00724C86">
      <w:pPr>
        <w:pStyle w:val="TOC1"/>
        <w:rPr>
          <w:rFonts w:eastAsiaTheme="minorEastAsia" w:cstheme="minorBidi"/>
          <w:b w:val="0"/>
          <w:bCs w:val="0"/>
          <w:caps w:val="0"/>
          <w:noProof/>
          <w:sz w:val="22"/>
          <w:szCs w:val="22"/>
        </w:rPr>
      </w:pPr>
      <w:r>
        <w:rPr>
          <w:noProof/>
        </w:rPr>
        <w:t>first extension for Business Central</w:t>
      </w:r>
      <w:r>
        <w:rPr>
          <w:noProof/>
        </w:rPr>
        <w:tab/>
      </w:r>
      <w:r>
        <w:rPr>
          <w:noProof/>
        </w:rPr>
        <w:fldChar w:fldCharType="begin"/>
      </w:r>
      <w:r>
        <w:rPr>
          <w:noProof/>
        </w:rPr>
        <w:instrText xml:space="preserve"> PAGEREF _Toc109652585 \h </w:instrText>
      </w:r>
      <w:r>
        <w:rPr>
          <w:noProof/>
        </w:rPr>
      </w:r>
      <w:r>
        <w:rPr>
          <w:noProof/>
        </w:rPr>
        <w:fldChar w:fldCharType="separate"/>
      </w:r>
      <w:r>
        <w:rPr>
          <w:noProof/>
        </w:rPr>
        <w:t>16</w:t>
      </w:r>
      <w:r>
        <w:rPr>
          <w:noProof/>
        </w:rPr>
        <w:fldChar w:fldCharType="end"/>
      </w:r>
    </w:p>
    <w:p w14:paraId="4E413809" w14:textId="2E3E6FA1" w:rsidR="00724C86" w:rsidRDefault="00724C86">
      <w:pPr>
        <w:pStyle w:val="TOC1"/>
        <w:rPr>
          <w:rFonts w:eastAsiaTheme="minorEastAsia" w:cstheme="minorBidi"/>
          <w:b w:val="0"/>
          <w:bCs w:val="0"/>
          <w:caps w:val="0"/>
          <w:noProof/>
          <w:sz w:val="22"/>
          <w:szCs w:val="22"/>
        </w:rPr>
      </w:pPr>
      <w:r>
        <w:rPr>
          <w:noProof/>
        </w:rPr>
        <w:t>Extension overview, project settings, and structure</w:t>
      </w:r>
      <w:r>
        <w:rPr>
          <w:noProof/>
        </w:rPr>
        <w:tab/>
      </w:r>
      <w:r>
        <w:rPr>
          <w:noProof/>
        </w:rPr>
        <w:fldChar w:fldCharType="begin"/>
      </w:r>
      <w:r>
        <w:rPr>
          <w:noProof/>
        </w:rPr>
        <w:instrText xml:space="preserve"> PAGEREF _Toc109652586 \h </w:instrText>
      </w:r>
      <w:r>
        <w:rPr>
          <w:noProof/>
        </w:rPr>
      </w:r>
      <w:r>
        <w:rPr>
          <w:noProof/>
        </w:rPr>
        <w:fldChar w:fldCharType="separate"/>
      </w:r>
      <w:r>
        <w:rPr>
          <w:noProof/>
        </w:rPr>
        <w:t>26</w:t>
      </w:r>
      <w:r>
        <w:rPr>
          <w:noProof/>
        </w:rPr>
        <w:fldChar w:fldCharType="end"/>
      </w:r>
    </w:p>
    <w:p w14:paraId="370F9D64" w14:textId="37C75F23" w:rsidR="00724C86" w:rsidRDefault="00724C86">
      <w:pPr>
        <w:pStyle w:val="TOC1"/>
        <w:rPr>
          <w:rFonts w:eastAsiaTheme="minorEastAsia" w:cstheme="minorBidi"/>
          <w:b w:val="0"/>
          <w:bCs w:val="0"/>
          <w:caps w:val="0"/>
          <w:noProof/>
          <w:sz w:val="22"/>
          <w:szCs w:val="22"/>
        </w:rPr>
      </w:pPr>
      <w:r w:rsidRPr="00D27293">
        <w:rPr>
          <w:noProof/>
          <w:lang w:val="fr-FR"/>
        </w:rPr>
        <w:t>Tables, Enums, Pages, and Permission Sets</w:t>
      </w:r>
      <w:r>
        <w:rPr>
          <w:noProof/>
        </w:rPr>
        <w:tab/>
      </w:r>
      <w:r>
        <w:rPr>
          <w:noProof/>
        </w:rPr>
        <w:fldChar w:fldCharType="begin"/>
      </w:r>
      <w:r>
        <w:rPr>
          <w:noProof/>
        </w:rPr>
        <w:instrText xml:space="preserve"> PAGEREF _Toc109652587 \h </w:instrText>
      </w:r>
      <w:r>
        <w:rPr>
          <w:noProof/>
        </w:rPr>
      </w:r>
      <w:r>
        <w:rPr>
          <w:noProof/>
        </w:rPr>
        <w:fldChar w:fldCharType="separate"/>
      </w:r>
      <w:r>
        <w:rPr>
          <w:noProof/>
        </w:rPr>
        <w:t>34</w:t>
      </w:r>
      <w:r>
        <w:rPr>
          <w:noProof/>
        </w:rPr>
        <w:fldChar w:fldCharType="end"/>
      </w:r>
    </w:p>
    <w:p w14:paraId="6D15E349" w14:textId="70E1A4F1" w:rsidR="00724C86" w:rsidRDefault="00724C86">
      <w:pPr>
        <w:pStyle w:val="TOC1"/>
        <w:rPr>
          <w:rFonts w:eastAsiaTheme="minorEastAsia" w:cstheme="minorBidi"/>
          <w:b w:val="0"/>
          <w:bCs w:val="0"/>
          <w:caps w:val="0"/>
          <w:noProof/>
          <w:sz w:val="22"/>
          <w:szCs w:val="22"/>
        </w:rPr>
      </w:pPr>
      <w:r>
        <w:rPr>
          <w:noProof/>
        </w:rPr>
        <w:t>Table and Page Extensions</w:t>
      </w:r>
      <w:r>
        <w:rPr>
          <w:noProof/>
        </w:rPr>
        <w:tab/>
      </w:r>
      <w:r>
        <w:rPr>
          <w:noProof/>
        </w:rPr>
        <w:fldChar w:fldCharType="begin"/>
      </w:r>
      <w:r>
        <w:rPr>
          <w:noProof/>
        </w:rPr>
        <w:instrText xml:space="preserve"> PAGEREF _Toc109652588 \h </w:instrText>
      </w:r>
      <w:r>
        <w:rPr>
          <w:noProof/>
        </w:rPr>
      </w:r>
      <w:r>
        <w:rPr>
          <w:noProof/>
        </w:rPr>
        <w:fldChar w:fldCharType="separate"/>
      </w:r>
      <w:r>
        <w:rPr>
          <w:noProof/>
        </w:rPr>
        <w:t>67</w:t>
      </w:r>
      <w:r>
        <w:rPr>
          <w:noProof/>
        </w:rPr>
        <w:fldChar w:fldCharType="end"/>
      </w:r>
    </w:p>
    <w:p w14:paraId="7BBD5F2D" w14:textId="30E33486" w:rsidR="00724C86" w:rsidRDefault="00724C86">
      <w:pPr>
        <w:pStyle w:val="TOC1"/>
        <w:rPr>
          <w:rFonts w:eastAsiaTheme="minorEastAsia" w:cstheme="minorBidi"/>
          <w:b w:val="0"/>
          <w:bCs w:val="0"/>
          <w:caps w:val="0"/>
          <w:noProof/>
          <w:sz w:val="22"/>
          <w:szCs w:val="22"/>
        </w:rPr>
      </w:pPr>
      <w:r>
        <w:rPr>
          <w:noProof/>
        </w:rPr>
        <w:t>Basic AL statements and methods</w:t>
      </w:r>
      <w:r>
        <w:rPr>
          <w:noProof/>
        </w:rPr>
        <w:tab/>
      </w:r>
      <w:r>
        <w:rPr>
          <w:noProof/>
        </w:rPr>
        <w:fldChar w:fldCharType="begin"/>
      </w:r>
      <w:r>
        <w:rPr>
          <w:noProof/>
        </w:rPr>
        <w:instrText xml:space="preserve"> PAGEREF _Toc109652589 \h </w:instrText>
      </w:r>
      <w:r>
        <w:rPr>
          <w:noProof/>
        </w:rPr>
      </w:r>
      <w:r>
        <w:rPr>
          <w:noProof/>
        </w:rPr>
        <w:fldChar w:fldCharType="separate"/>
      </w:r>
      <w:r>
        <w:rPr>
          <w:noProof/>
        </w:rPr>
        <w:t>75</w:t>
      </w:r>
      <w:r>
        <w:rPr>
          <w:noProof/>
        </w:rPr>
        <w:fldChar w:fldCharType="end"/>
      </w:r>
    </w:p>
    <w:p w14:paraId="2AF944B3" w14:textId="0BE75E82" w:rsidR="00724C86" w:rsidRDefault="00724C86">
      <w:pPr>
        <w:pStyle w:val="TOC1"/>
        <w:rPr>
          <w:rFonts w:eastAsiaTheme="minorEastAsia" w:cstheme="minorBidi"/>
          <w:b w:val="0"/>
          <w:bCs w:val="0"/>
          <w:caps w:val="0"/>
          <w:noProof/>
          <w:sz w:val="22"/>
          <w:szCs w:val="22"/>
        </w:rPr>
      </w:pPr>
      <w:r>
        <w:rPr>
          <w:noProof/>
        </w:rPr>
        <w:t>Codeunits and events</w:t>
      </w:r>
      <w:r>
        <w:rPr>
          <w:noProof/>
        </w:rPr>
        <w:tab/>
      </w:r>
      <w:r>
        <w:rPr>
          <w:noProof/>
        </w:rPr>
        <w:fldChar w:fldCharType="begin"/>
      </w:r>
      <w:r>
        <w:rPr>
          <w:noProof/>
        </w:rPr>
        <w:instrText xml:space="preserve"> PAGEREF _Toc109652590 \h </w:instrText>
      </w:r>
      <w:r>
        <w:rPr>
          <w:noProof/>
        </w:rPr>
      </w:r>
      <w:r>
        <w:rPr>
          <w:noProof/>
        </w:rPr>
        <w:fldChar w:fldCharType="separate"/>
      </w:r>
      <w:r>
        <w:rPr>
          <w:noProof/>
        </w:rPr>
        <w:t>102</w:t>
      </w:r>
      <w:r>
        <w:rPr>
          <w:noProof/>
        </w:rPr>
        <w:fldChar w:fldCharType="end"/>
      </w:r>
    </w:p>
    <w:p w14:paraId="37CD4A8A" w14:textId="47A7A43F" w:rsidR="00724C86" w:rsidRDefault="00724C86">
      <w:pPr>
        <w:pStyle w:val="TOC1"/>
        <w:rPr>
          <w:rFonts w:eastAsiaTheme="minorEastAsia" w:cstheme="minorBidi"/>
          <w:b w:val="0"/>
          <w:bCs w:val="0"/>
          <w:caps w:val="0"/>
          <w:noProof/>
          <w:sz w:val="22"/>
          <w:szCs w:val="22"/>
        </w:rPr>
      </w:pPr>
      <w:r>
        <w:rPr>
          <w:noProof/>
        </w:rPr>
        <w:t>Automated tests</w:t>
      </w:r>
      <w:r>
        <w:rPr>
          <w:noProof/>
        </w:rPr>
        <w:tab/>
      </w:r>
      <w:r>
        <w:rPr>
          <w:noProof/>
        </w:rPr>
        <w:fldChar w:fldCharType="begin"/>
      </w:r>
      <w:r>
        <w:rPr>
          <w:noProof/>
        </w:rPr>
        <w:instrText xml:space="preserve"> PAGEREF _Toc109652591 \h </w:instrText>
      </w:r>
      <w:r>
        <w:rPr>
          <w:noProof/>
        </w:rPr>
      </w:r>
      <w:r>
        <w:rPr>
          <w:noProof/>
        </w:rPr>
        <w:fldChar w:fldCharType="separate"/>
      </w:r>
      <w:r>
        <w:rPr>
          <w:noProof/>
        </w:rPr>
        <w:t>115</w:t>
      </w:r>
      <w:r>
        <w:rPr>
          <w:noProof/>
        </w:rPr>
        <w:fldChar w:fldCharType="end"/>
      </w:r>
    </w:p>
    <w:p w14:paraId="59B15CDC" w14:textId="13FBE41C" w:rsidR="00724C86" w:rsidRDefault="00724C86">
      <w:pPr>
        <w:pStyle w:val="TOC1"/>
        <w:rPr>
          <w:rFonts w:eastAsiaTheme="minorEastAsia" w:cstheme="minorBidi"/>
          <w:b w:val="0"/>
          <w:bCs w:val="0"/>
          <w:caps w:val="0"/>
          <w:noProof/>
          <w:sz w:val="22"/>
          <w:szCs w:val="22"/>
        </w:rPr>
      </w:pPr>
      <w:r>
        <w:rPr>
          <w:noProof/>
        </w:rPr>
        <w:t>Reports and Reports Layout (Word, Excel)</w:t>
      </w:r>
      <w:r>
        <w:rPr>
          <w:noProof/>
        </w:rPr>
        <w:tab/>
      </w:r>
      <w:r>
        <w:rPr>
          <w:noProof/>
        </w:rPr>
        <w:fldChar w:fldCharType="begin"/>
      </w:r>
      <w:r>
        <w:rPr>
          <w:noProof/>
        </w:rPr>
        <w:instrText xml:space="preserve"> PAGEREF _Toc109652592 \h </w:instrText>
      </w:r>
      <w:r>
        <w:rPr>
          <w:noProof/>
        </w:rPr>
      </w:r>
      <w:r>
        <w:rPr>
          <w:noProof/>
        </w:rPr>
        <w:fldChar w:fldCharType="separate"/>
      </w:r>
      <w:r>
        <w:rPr>
          <w:noProof/>
        </w:rPr>
        <w:t>130</w:t>
      </w:r>
      <w:r>
        <w:rPr>
          <w:noProof/>
        </w:rPr>
        <w:fldChar w:fldCharType="end"/>
      </w:r>
    </w:p>
    <w:p w14:paraId="04443DC4" w14:textId="619FB31B" w:rsidR="00724C86" w:rsidRDefault="00724C86">
      <w:pPr>
        <w:pStyle w:val="TOC1"/>
        <w:rPr>
          <w:rFonts w:eastAsiaTheme="minorEastAsia" w:cstheme="minorBidi"/>
          <w:b w:val="0"/>
          <w:bCs w:val="0"/>
          <w:caps w:val="0"/>
          <w:noProof/>
          <w:sz w:val="22"/>
          <w:szCs w:val="22"/>
        </w:rPr>
      </w:pPr>
      <w:r>
        <w:rPr>
          <w:noProof/>
        </w:rPr>
        <w:t>Additional tasks for the extension</w:t>
      </w:r>
      <w:r>
        <w:rPr>
          <w:noProof/>
        </w:rPr>
        <w:tab/>
      </w:r>
      <w:r>
        <w:rPr>
          <w:noProof/>
        </w:rPr>
        <w:fldChar w:fldCharType="begin"/>
      </w:r>
      <w:r>
        <w:rPr>
          <w:noProof/>
        </w:rPr>
        <w:instrText xml:space="preserve"> PAGEREF _Toc109652593 \h </w:instrText>
      </w:r>
      <w:r>
        <w:rPr>
          <w:noProof/>
        </w:rPr>
      </w:r>
      <w:r>
        <w:rPr>
          <w:noProof/>
        </w:rPr>
        <w:fldChar w:fldCharType="separate"/>
      </w:r>
      <w:r>
        <w:rPr>
          <w:noProof/>
        </w:rPr>
        <w:t>147</w:t>
      </w:r>
      <w:r>
        <w:rPr>
          <w:noProof/>
        </w:rPr>
        <w:fldChar w:fldCharType="end"/>
      </w:r>
    </w:p>
    <w:p w14:paraId="49023383" w14:textId="376C2CA1" w:rsidR="00724C86" w:rsidRDefault="00724C86">
      <w:pPr>
        <w:pStyle w:val="TOC1"/>
        <w:rPr>
          <w:rFonts w:eastAsiaTheme="minorEastAsia" w:cstheme="minorBidi"/>
          <w:b w:val="0"/>
          <w:bCs w:val="0"/>
          <w:caps w:val="0"/>
          <w:noProof/>
          <w:sz w:val="22"/>
          <w:szCs w:val="22"/>
        </w:rPr>
      </w:pPr>
      <w:r>
        <w:rPr>
          <w:noProof/>
        </w:rPr>
        <w:t>Last Word</w:t>
      </w:r>
      <w:r>
        <w:rPr>
          <w:noProof/>
        </w:rPr>
        <w:tab/>
      </w:r>
      <w:r>
        <w:rPr>
          <w:noProof/>
        </w:rPr>
        <w:fldChar w:fldCharType="begin"/>
      </w:r>
      <w:r>
        <w:rPr>
          <w:noProof/>
        </w:rPr>
        <w:instrText xml:space="preserve"> PAGEREF _Toc109652594 \h </w:instrText>
      </w:r>
      <w:r>
        <w:rPr>
          <w:noProof/>
        </w:rPr>
      </w:r>
      <w:r>
        <w:rPr>
          <w:noProof/>
        </w:rPr>
        <w:fldChar w:fldCharType="separate"/>
      </w:r>
      <w:r>
        <w:rPr>
          <w:noProof/>
        </w:rPr>
        <w:t>162</w:t>
      </w:r>
      <w:r>
        <w:rPr>
          <w:noProof/>
        </w:rPr>
        <w:fldChar w:fldCharType="end"/>
      </w:r>
    </w:p>
    <w:p w14:paraId="3155B051" w14:textId="3C5D8993" w:rsidR="00623ECB" w:rsidRPr="00623ECB" w:rsidRDefault="00282AA9" w:rsidP="003F288E">
      <w:r>
        <w:fldChar w:fldCharType="end"/>
      </w:r>
    </w:p>
    <w:p w14:paraId="3F59E999" w14:textId="77777777" w:rsidR="00282AA9" w:rsidRDefault="00282AA9" w:rsidP="003F288E">
      <w:r>
        <w:br w:type="page"/>
      </w:r>
    </w:p>
    <w:p w14:paraId="776358B6" w14:textId="77777777" w:rsidR="00EE3A71" w:rsidRPr="001A244F" w:rsidRDefault="00282AA9" w:rsidP="003F288E">
      <w:pPr>
        <w:pStyle w:val="Heading1"/>
      </w:pPr>
      <w:bookmarkStart w:id="0" w:name="_Toc109652583"/>
      <w:r w:rsidRPr="001A244F">
        <w:lastRenderedPageBreak/>
        <w:t>Introduction</w:t>
      </w:r>
      <w:bookmarkEnd w:id="0"/>
    </w:p>
    <w:p w14:paraId="394F3EEB" w14:textId="77777777" w:rsidR="001A244F" w:rsidRPr="001A244F" w:rsidRDefault="001A244F" w:rsidP="003F288E"/>
    <w:p w14:paraId="302DA081" w14:textId="6A6C3B24" w:rsidR="001A244F" w:rsidRDefault="001A244F" w:rsidP="003F288E">
      <w:r>
        <w:t>Microsoft Dynamics 356 Business Central is an ERP system that can be easily customized with AL language extensions. This workbook has been prepared to guide you through the basics of development.</w:t>
      </w:r>
    </w:p>
    <w:p w14:paraId="61733440" w14:textId="2308F674" w:rsidR="001A244F" w:rsidRDefault="001A244F" w:rsidP="003F288E">
      <w:r>
        <w:t xml:space="preserve">I hope that after reading it and doing all the tasks you will get familiar with the basics of developing in the AL Language. You should know that this is only the start. There </w:t>
      </w:r>
      <w:r w:rsidR="00CC3797">
        <w:t>are</w:t>
      </w:r>
      <w:r>
        <w:t xml:space="preserve"> </w:t>
      </w:r>
      <w:proofErr w:type="gramStart"/>
      <w:r>
        <w:t>much</w:t>
      </w:r>
      <w:proofErr w:type="gramEnd"/>
      <w:r>
        <w:t xml:space="preserve"> more functionalities in the programming language but here you will see the essential</w:t>
      </w:r>
      <w:r w:rsidR="00CC3797">
        <w:t>s</w:t>
      </w:r>
      <w:r>
        <w:t xml:space="preserve"> which will give you </w:t>
      </w:r>
      <w:r w:rsidR="00CC3797">
        <w:t xml:space="preserve">the </w:t>
      </w:r>
      <w:r>
        <w:t>fundaments to build more advanced extensions.</w:t>
      </w:r>
    </w:p>
    <w:p w14:paraId="1BA86EB8" w14:textId="61D4A21B" w:rsidR="001A244F" w:rsidRPr="003F288E" w:rsidRDefault="001A244F" w:rsidP="003F288E">
      <w:r w:rsidRPr="003F288E">
        <w:t xml:space="preserve">How should you work with it? </w:t>
      </w:r>
      <w:r w:rsidR="007E6312" w:rsidRPr="003F288E">
        <w:t>First</w:t>
      </w:r>
      <w:r w:rsidRPr="003F288E">
        <w:t>, it is not a book. I would like to encourage you to print it (if you already do not have a hard</w:t>
      </w:r>
      <w:r w:rsidR="00CC3797">
        <w:t xml:space="preserve"> </w:t>
      </w:r>
      <w:r w:rsidRPr="003F288E">
        <w:t>copy) and write in it. Make some notes and write down the things which you would like to explore more. That is why I am calling it WORKBOOK.</w:t>
      </w:r>
    </w:p>
    <w:p w14:paraId="27AC38CD" w14:textId="17F96D80" w:rsidR="001A244F" w:rsidRDefault="001A244F" w:rsidP="003F288E">
      <w:r>
        <w:t xml:space="preserve">In the next pages, you will see some code </w:t>
      </w:r>
      <w:r w:rsidR="00CC3797">
        <w:t>that</w:t>
      </w:r>
      <w:r>
        <w:t xml:space="preserve"> you need to write. I would like to ask you something. </w:t>
      </w:r>
      <w:r w:rsidRPr="001A244F">
        <w:rPr>
          <w:b/>
        </w:rPr>
        <w:t>Do not copy it!</w:t>
      </w:r>
      <w:r>
        <w:t xml:space="preserve"> Try to write it by yourself. Use this which you can find here as an example and reference. This way you will understand more and get familiar with how to do it later by yourself.</w:t>
      </w:r>
    </w:p>
    <w:p w14:paraId="150BCD8B" w14:textId="56EA9127" w:rsidR="001A244F" w:rsidRDefault="001A244F" w:rsidP="003F288E">
      <w:r>
        <w:t xml:space="preserve">I hope you will like the structure and the content. If so, please share some thoughts on social media such as LinkedIn, </w:t>
      </w:r>
      <w:r w:rsidR="00CC3797">
        <w:t xml:space="preserve">and </w:t>
      </w:r>
      <w:r>
        <w:t xml:space="preserve">Twitter or comment on the blog </w:t>
      </w:r>
      <w:r w:rsidRPr="001A244F">
        <w:rPr>
          <w:b/>
        </w:rPr>
        <w:t>MyNAVBlog.com</w:t>
      </w:r>
      <w:r>
        <w:t>.</w:t>
      </w:r>
    </w:p>
    <w:p w14:paraId="00D90266" w14:textId="54AA1CCC" w:rsidR="001A244F" w:rsidRDefault="001A244F" w:rsidP="003F288E">
      <w:r>
        <w:t>The material here is fully free of charge. If you like you can use it in your organization or prepar</w:t>
      </w:r>
      <w:r w:rsidR="00CC3797">
        <w:t>e</w:t>
      </w:r>
      <w:r>
        <w:t xml:space="preserve"> the workshops for your colleagues. Please only do not remove copyrights from the materials.</w:t>
      </w:r>
    </w:p>
    <w:p w14:paraId="203DBFAD" w14:textId="77777777" w:rsidR="001A244F" w:rsidRDefault="001A244F" w:rsidP="003F288E"/>
    <w:p w14:paraId="7BEF014C" w14:textId="77777777" w:rsidR="001A244F" w:rsidRDefault="001A244F" w:rsidP="003F288E">
      <w:pPr>
        <w:jc w:val="right"/>
      </w:pPr>
      <w:r>
        <w:t>Krzysztof Bialowas</w:t>
      </w:r>
    </w:p>
    <w:p w14:paraId="1B11C7D2" w14:textId="77777777" w:rsidR="001A244F" w:rsidRDefault="001A244F" w:rsidP="003F288E">
      <w:pPr>
        <w:jc w:val="right"/>
      </w:pPr>
      <w:r>
        <w:t>www.MyNAVBlog.com</w:t>
      </w:r>
    </w:p>
    <w:p w14:paraId="142B8142" w14:textId="77777777" w:rsidR="001A244F" w:rsidRDefault="001A244F" w:rsidP="003F288E"/>
    <w:p w14:paraId="640A7CC4" w14:textId="77777777" w:rsidR="001A244F" w:rsidRPr="001A244F" w:rsidRDefault="003F288E" w:rsidP="003F288E">
      <w:pPr>
        <w:pStyle w:val="Heading2"/>
      </w:pPr>
      <w:r>
        <w:t>Project repository</w:t>
      </w:r>
    </w:p>
    <w:p w14:paraId="01616976" w14:textId="79BF4BF7" w:rsidR="001A244F" w:rsidRDefault="003F288E" w:rsidP="003F288E">
      <w:pPr>
        <w:rPr>
          <w:b/>
        </w:rPr>
      </w:pPr>
      <w:r w:rsidRPr="003F288E">
        <w:t xml:space="preserve">Whole code used in this workbook </w:t>
      </w:r>
      <w:proofErr w:type="gramStart"/>
      <w:r w:rsidRPr="003F288E">
        <w:t>and also</w:t>
      </w:r>
      <w:proofErr w:type="gramEnd"/>
      <w:r w:rsidRPr="003F288E">
        <w:t xml:space="preserve"> the newest version of this workbook you can find on </w:t>
      </w:r>
      <w:r w:rsidR="00EA0F57">
        <w:t xml:space="preserve">the </w:t>
      </w:r>
      <w:r w:rsidRPr="003F288E">
        <w:t>GitHub page:</w:t>
      </w:r>
      <w:r>
        <w:t xml:space="preserve"> </w:t>
      </w:r>
      <w:r w:rsidRPr="003F288E">
        <w:rPr>
          <w:b/>
        </w:rPr>
        <w:t>https://github.com/mynavblog/ALForBeginners</w:t>
      </w:r>
    </w:p>
    <w:p w14:paraId="111789D2" w14:textId="77777777" w:rsidR="003F288E" w:rsidRPr="001A244F" w:rsidRDefault="003F288E" w:rsidP="003F288E">
      <w:pPr>
        <w:pStyle w:val="Heading2"/>
      </w:pPr>
      <w:r>
        <w:lastRenderedPageBreak/>
        <w:t xml:space="preserve">Few words about this version </w:t>
      </w:r>
    </w:p>
    <w:p w14:paraId="4F0EE860" w14:textId="2E420C33" w:rsidR="003F288E" w:rsidRDefault="003F288E" w:rsidP="003F288E">
      <w:r>
        <w:t xml:space="preserve">After I prepared the first version of this workbook a lot </w:t>
      </w:r>
      <w:proofErr w:type="gramStart"/>
      <w:r>
        <w:t>has changed</w:t>
      </w:r>
      <w:proofErr w:type="gramEnd"/>
      <w:r>
        <w:t xml:space="preserve">. </w:t>
      </w:r>
      <w:proofErr w:type="gramStart"/>
      <w:r>
        <w:t>First of all</w:t>
      </w:r>
      <w:proofErr w:type="gramEnd"/>
      <w:r>
        <w:t xml:space="preserve">, the current version of Dynamics 365 Business Central is </w:t>
      </w:r>
      <w:r w:rsidR="00316D2C">
        <w:t>20</w:t>
      </w:r>
      <w:r w:rsidR="00665A81">
        <w:t>.3</w:t>
      </w:r>
      <w:r>
        <w:t xml:space="preserve"> and many things have been added to the language since 2019. I decided to update the workbook since a lot of people </w:t>
      </w:r>
      <w:proofErr w:type="gramStart"/>
      <w:r>
        <w:t>start</w:t>
      </w:r>
      <w:proofErr w:type="gramEnd"/>
      <w:r>
        <w:t xml:space="preserve"> using it and had comments (thank you Steve for pushing me for this update).</w:t>
      </w:r>
    </w:p>
    <w:p w14:paraId="09F57ADD" w14:textId="77777777" w:rsidR="003F288E" w:rsidRDefault="003F288E" w:rsidP="003F288E">
      <w:r>
        <w:t xml:space="preserve">I updated the </w:t>
      </w:r>
      <w:proofErr w:type="gramStart"/>
      <w:r>
        <w:t>way how</w:t>
      </w:r>
      <w:proofErr w:type="gramEnd"/>
      <w:r>
        <w:t xml:space="preserve"> to work with docker and focus less on non-important things. Also added more exercises that were inspired by people who were new to Business Central (Radek thank you for all your comments).</w:t>
      </w:r>
    </w:p>
    <w:p w14:paraId="2977331F" w14:textId="63792FE4" w:rsidR="003F288E" w:rsidRDefault="003F288E" w:rsidP="003F288E">
      <w:r>
        <w:t xml:space="preserve">The general idea about is workbook did not change. Still, it is for people which are starting </w:t>
      </w:r>
      <w:r w:rsidR="00CC3797">
        <w:t>to learn</w:t>
      </w:r>
      <w:r>
        <w:t xml:space="preserve"> AL development.</w:t>
      </w:r>
    </w:p>
    <w:p w14:paraId="5CF10700" w14:textId="77777777" w:rsidR="003F288E" w:rsidRDefault="003F288E" w:rsidP="003F288E">
      <w:r w:rsidRPr="003F288E">
        <w:t>From a technical perspective, I changed the tools used to prepare the workbook – the reason now more people can contribute to it.</w:t>
      </w:r>
    </w:p>
    <w:p w14:paraId="25A66391" w14:textId="0B100B32" w:rsidR="00B05E94" w:rsidRDefault="00665A81" w:rsidP="00B05E94">
      <w:pPr>
        <w:jc w:val="right"/>
      </w:pPr>
      <w:r>
        <w:t>July</w:t>
      </w:r>
      <w:r w:rsidR="003F288E">
        <w:t xml:space="preserve"> 202</w:t>
      </w:r>
      <w:r w:rsidR="00316D2C">
        <w:t>2</w:t>
      </w:r>
      <w:r w:rsidR="00B05E94">
        <w:br w:type="page"/>
      </w:r>
    </w:p>
    <w:p w14:paraId="7B467FF9" w14:textId="77777777" w:rsidR="00B05E94" w:rsidRPr="00B05E94" w:rsidRDefault="00B05E94" w:rsidP="00B05E94">
      <w:pPr>
        <w:pStyle w:val="Heading2"/>
        <w:jc w:val="center"/>
        <w:rPr>
          <w:b/>
          <w:sz w:val="96"/>
        </w:rPr>
      </w:pPr>
      <w:r w:rsidRPr="00B05E94">
        <w:rPr>
          <w:b/>
          <w:sz w:val="96"/>
        </w:rPr>
        <w:lastRenderedPageBreak/>
        <w:t>chapter 1</w:t>
      </w:r>
    </w:p>
    <w:p w14:paraId="5AA86C8A" w14:textId="77777777" w:rsidR="00B05E94" w:rsidRDefault="00B05E94" w:rsidP="00B05E94">
      <w:pPr>
        <w:pStyle w:val="Heading1"/>
        <w:jc w:val="center"/>
        <w:rPr>
          <w:sz w:val="56"/>
        </w:rPr>
      </w:pPr>
      <w:bookmarkStart w:id="1" w:name="_Toc109652584"/>
      <w:r w:rsidRPr="00B05E94">
        <w:rPr>
          <w:sz w:val="56"/>
        </w:rPr>
        <w:t>preparing the development environment</w:t>
      </w:r>
      <w:bookmarkEnd w:id="1"/>
    </w:p>
    <w:p w14:paraId="0A58D85B" w14:textId="77777777" w:rsidR="00B05E94" w:rsidRDefault="00B05E94" w:rsidP="00B05E94"/>
    <w:p w14:paraId="0D70D5F5" w14:textId="77777777" w:rsidR="00B05E94" w:rsidRDefault="00B05E94" w:rsidP="00B05E94"/>
    <w:p w14:paraId="3CCCC2A3" w14:textId="77777777" w:rsidR="00B05E94" w:rsidRDefault="00B05E94" w:rsidP="00B05E94"/>
    <w:p w14:paraId="1653CE9E" w14:textId="77777777" w:rsidR="00B05E94" w:rsidRDefault="00B05E94" w:rsidP="00B05E94"/>
    <w:p w14:paraId="282A505A" w14:textId="77777777" w:rsidR="00B05E94" w:rsidRDefault="00B05E94" w:rsidP="00B05E94"/>
    <w:p w14:paraId="7A595513" w14:textId="77777777" w:rsidR="00B05E94" w:rsidRDefault="00B05E94" w:rsidP="00B05E94"/>
    <w:p w14:paraId="5021A593" w14:textId="77777777" w:rsidR="00B05E94" w:rsidRDefault="00B05E94" w:rsidP="00B05E94"/>
    <w:p w14:paraId="35D9D2FE" w14:textId="77777777" w:rsidR="00B05E94" w:rsidRDefault="00B05E94" w:rsidP="00B05E94"/>
    <w:p w14:paraId="008024E8" w14:textId="77777777" w:rsidR="00B05E94" w:rsidRDefault="00B05E94" w:rsidP="00B05E94"/>
    <w:p w14:paraId="4F148876" w14:textId="77777777" w:rsidR="00B05E94" w:rsidRDefault="00B05E94" w:rsidP="00B05E94">
      <w:pPr>
        <w:pStyle w:val="Heading2"/>
        <w:rPr>
          <w:b/>
        </w:rPr>
      </w:pPr>
      <w:r w:rsidRPr="00B05E94">
        <w:rPr>
          <w:b/>
        </w:rPr>
        <w:t>Objectives</w:t>
      </w:r>
    </w:p>
    <w:p w14:paraId="61C3E8D7" w14:textId="2166840A" w:rsidR="00B05E94" w:rsidRDefault="00B05E94" w:rsidP="00B05E94">
      <w:r w:rsidRPr="00B05E94">
        <w:t xml:space="preserve">To start building extensions for Microsoft Dynamics 365 Business Central you need to prepare the development environment first. Only Visual Studio Code is mandatory for the development however in this chapter you will get knowledge </w:t>
      </w:r>
      <w:r w:rsidR="007F0965">
        <w:t xml:space="preserve">on </w:t>
      </w:r>
      <w:r w:rsidRPr="00B05E94">
        <w:t>how to:</w:t>
      </w:r>
    </w:p>
    <w:p w14:paraId="33C85A78" w14:textId="77777777" w:rsidR="00B05E94" w:rsidRDefault="00B05E94" w:rsidP="00B05E94">
      <w:pPr>
        <w:pStyle w:val="ListParagraph"/>
        <w:numPr>
          <w:ilvl w:val="0"/>
          <w:numId w:val="1"/>
        </w:numPr>
      </w:pPr>
      <w:r w:rsidRPr="00B05E94">
        <w:t>Install Visual Studio Code with extensions for AL language</w:t>
      </w:r>
    </w:p>
    <w:p w14:paraId="284389AF" w14:textId="77777777" w:rsidR="00B05E94" w:rsidRDefault="00B05E94" w:rsidP="00B05E94">
      <w:pPr>
        <w:pStyle w:val="ListParagraph"/>
        <w:numPr>
          <w:ilvl w:val="0"/>
          <w:numId w:val="1"/>
        </w:numPr>
      </w:pPr>
      <w:r w:rsidRPr="00B05E94">
        <w:t>Setup development database using Docker Container</w:t>
      </w:r>
    </w:p>
    <w:p w14:paraId="4205BB1E" w14:textId="77777777" w:rsidR="00B05E94" w:rsidRDefault="00B05E94" w:rsidP="00B05E94">
      <w:pPr>
        <w:pStyle w:val="ListParagraph"/>
        <w:numPr>
          <w:ilvl w:val="0"/>
          <w:numId w:val="1"/>
        </w:numPr>
      </w:pPr>
      <w:r w:rsidRPr="00B05E94">
        <w:t>Setup development database directly on Online Sandbox</w:t>
      </w:r>
    </w:p>
    <w:p w14:paraId="70E83EBE" w14:textId="77777777" w:rsidR="00B05E94" w:rsidRDefault="00B05E94" w:rsidP="00B05E94">
      <w:pPr>
        <w:jc w:val="right"/>
      </w:pPr>
      <w:r>
        <w:br w:type="page"/>
      </w:r>
    </w:p>
    <w:p w14:paraId="18BBFEDB" w14:textId="77777777" w:rsidR="00B05E94" w:rsidRPr="001A244F" w:rsidRDefault="00B05E94" w:rsidP="00B05E94">
      <w:pPr>
        <w:pStyle w:val="Heading2"/>
      </w:pPr>
      <w:r>
        <w:lastRenderedPageBreak/>
        <w:t xml:space="preserve">Visual Studio Code </w:t>
      </w:r>
    </w:p>
    <w:p w14:paraId="7F2CC689" w14:textId="77777777" w:rsidR="00B05E94" w:rsidRDefault="00B05E94" w:rsidP="00B05E94">
      <w:r w:rsidRPr="00B05E94">
        <w:t>Visual Studio Code</w:t>
      </w:r>
      <w:r>
        <w:t xml:space="preserve"> (</w:t>
      </w:r>
      <w:proofErr w:type="spellStart"/>
      <w:r>
        <w:t>VSCode</w:t>
      </w:r>
      <w:proofErr w:type="spellEnd"/>
      <w:r>
        <w:t>)</w:t>
      </w:r>
      <w:r w:rsidRPr="00B05E94">
        <w:t xml:space="preserve"> is the code editor for the Dynamics 365 Business Central development. It allows us to write and debug the code in the AL language in which the extensions are written. In the next chapters, you will get familiar with more functions and how to use </w:t>
      </w:r>
      <w:r>
        <w:t>them</w:t>
      </w:r>
      <w:r w:rsidRPr="00B05E94">
        <w:t>.</w:t>
      </w:r>
    </w:p>
    <w:p w14:paraId="73C971B3" w14:textId="77777777" w:rsidR="00B05E94" w:rsidRDefault="00B05E94" w:rsidP="00B05E94"/>
    <w:p w14:paraId="121BCAA7" w14:textId="77777777" w:rsidR="00B05E94" w:rsidRDefault="00B05E94" w:rsidP="00B05E94">
      <w:r w:rsidRPr="00B05E94">
        <w:rPr>
          <w:noProof/>
        </w:rPr>
        <w:drawing>
          <wp:inline distT="0" distB="0" distL="0" distR="0" wp14:anchorId="52D4B8AD" wp14:editId="45BDB65D">
            <wp:extent cx="5731510" cy="31013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1340"/>
                    </a:xfrm>
                    <a:prstGeom prst="rect">
                      <a:avLst/>
                    </a:prstGeom>
                  </pic:spPr>
                </pic:pic>
              </a:graphicData>
            </a:graphic>
          </wp:inline>
        </w:drawing>
      </w:r>
    </w:p>
    <w:p w14:paraId="4F3A2E6D" w14:textId="0588211D" w:rsidR="00192A80" w:rsidRDefault="00192A80" w:rsidP="00B05E94">
      <w:r w:rsidRPr="00192A80">
        <w:rPr>
          <w:rStyle w:val="Heading3Char"/>
        </w:rPr>
        <w:t>Installation</w:t>
      </w:r>
      <w:r w:rsidRPr="00192A80">
        <w:rPr>
          <w:rFonts w:ascii="Bahnschrift Condensed" w:eastAsiaTheme="majorEastAsia" w:hAnsi="Bahnschrift Condensed" w:cstheme="majorBidi"/>
          <w:smallCaps/>
          <w:spacing w:val="40"/>
          <w:sz w:val="32"/>
          <w:szCs w:val="26"/>
        </w:rPr>
        <w:cr/>
      </w:r>
      <w:r w:rsidRPr="00192A80">
        <w:t xml:space="preserve">To install Visual Studio </w:t>
      </w:r>
      <w:proofErr w:type="gramStart"/>
      <w:r w:rsidRPr="00192A80">
        <w:t>Code</w:t>
      </w:r>
      <w:proofErr w:type="gramEnd"/>
      <w:r w:rsidRPr="00192A80">
        <w:t xml:space="preserve"> go to page </w:t>
      </w:r>
      <w:hyperlink r:id="rId15" w:history="1">
        <w:r w:rsidRPr="00192A80">
          <w:rPr>
            <w:rStyle w:val="Hyperlink"/>
            <w:color w:val="auto"/>
          </w:rPr>
          <w:t>https://code.visualstudio.com</w:t>
        </w:r>
      </w:hyperlink>
      <w:r>
        <w:t xml:space="preserve"> </w:t>
      </w:r>
      <w:r w:rsidRPr="00192A80">
        <w:t>and download the current version for your platform.</w:t>
      </w:r>
      <w:r w:rsidRPr="00192A80">
        <w:cr/>
      </w:r>
      <w:r w:rsidRPr="00192A80">
        <w:cr/>
        <w:t xml:space="preserve">After installation open Visual Studio Code and go to </w:t>
      </w:r>
      <w:r w:rsidRPr="00192A80">
        <w:rPr>
          <w:b/>
        </w:rPr>
        <w:t>Extensions</w:t>
      </w:r>
      <w:r w:rsidRPr="00192A80">
        <w:t xml:space="preserve"> management and find the </w:t>
      </w:r>
      <w:r w:rsidRPr="00192A80">
        <w:rPr>
          <w:b/>
        </w:rPr>
        <w:t>AL Language</w:t>
      </w:r>
      <w:r w:rsidRPr="00192A80">
        <w:t>. Install it.</w:t>
      </w:r>
    </w:p>
    <w:p w14:paraId="0613E990" w14:textId="77777777" w:rsidR="00192A80" w:rsidRDefault="00192A80" w:rsidP="00B05E94">
      <w:r w:rsidRPr="00192A80">
        <w:rPr>
          <w:noProof/>
        </w:rPr>
        <w:lastRenderedPageBreak/>
        <w:drawing>
          <wp:inline distT="0" distB="0" distL="0" distR="0" wp14:anchorId="1A09EEBF" wp14:editId="0A18CA84">
            <wp:extent cx="5731510" cy="26320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32075"/>
                    </a:xfrm>
                    <a:prstGeom prst="rect">
                      <a:avLst/>
                    </a:prstGeom>
                  </pic:spPr>
                </pic:pic>
              </a:graphicData>
            </a:graphic>
          </wp:inline>
        </w:drawing>
      </w:r>
    </w:p>
    <w:p w14:paraId="44F3E43F" w14:textId="1BD0A896" w:rsidR="00E016E8" w:rsidRDefault="00E016E8" w:rsidP="00EF5428">
      <w:pPr>
        <w:ind w:left="720"/>
        <w:rPr>
          <w:i/>
          <w:sz w:val="20"/>
        </w:rPr>
      </w:pPr>
      <w:r w:rsidRPr="00E016E8">
        <w:rPr>
          <w:rStyle w:val="Heading3Char"/>
          <w:noProof/>
        </w:rPr>
        <w:drawing>
          <wp:inline distT="0" distB="0" distL="0" distR="0" wp14:anchorId="26BDF54B" wp14:editId="60781503">
            <wp:extent cx="252412" cy="252412"/>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00192A80" w:rsidRPr="00192A80">
        <w:rPr>
          <w:rStyle w:val="Heading3Char"/>
        </w:rPr>
        <w:t xml:space="preserve"> </w:t>
      </w:r>
      <w:r w:rsidR="00192A80">
        <w:rPr>
          <w:rStyle w:val="Heading3Char"/>
        </w:rPr>
        <w:t>Hint</w:t>
      </w:r>
      <w:r>
        <w:rPr>
          <w:rStyle w:val="Heading3Char"/>
        </w:rPr>
        <w:t>s</w:t>
      </w:r>
      <w:r w:rsidR="00192A80" w:rsidRPr="00192A80">
        <w:rPr>
          <w:rFonts w:ascii="Bahnschrift Condensed" w:eastAsiaTheme="majorEastAsia" w:hAnsi="Bahnschrift Condensed" w:cstheme="majorBidi"/>
          <w:smallCaps/>
          <w:spacing w:val="40"/>
          <w:sz w:val="32"/>
          <w:szCs w:val="26"/>
        </w:rPr>
        <w:cr/>
      </w:r>
      <w:r w:rsidRPr="00E016E8">
        <w:rPr>
          <w:i/>
          <w:sz w:val="20"/>
        </w:rPr>
        <w:t xml:space="preserve">Visual Studio Code gives us the possibility to extend and configure it. In the marketplace (Extension Management) you can find many useful addons that can be installed to help you work with the AL language. </w:t>
      </w:r>
    </w:p>
    <w:p w14:paraId="3E501F03" w14:textId="7717FD9E" w:rsidR="00785424" w:rsidRPr="00E016E8" w:rsidRDefault="00785424" w:rsidP="00EF5428">
      <w:pPr>
        <w:ind w:left="720"/>
        <w:rPr>
          <w:i/>
          <w:sz w:val="20"/>
        </w:rPr>
      </w:pPr>
      <w:r>
        <w:rPr>
          <w:i/>
          <w:sz w:val="20"/>
        </w:rPr>
        <w:t xml:space="preserve">If the version </w:t>
      </w:r>
      <w:r w:rsidR="00CC3797">
        <w:rPr>
          <w:i/>
          <w:sz w:val="20"/>
        </w:rPr>
        <w:t>o</w:t>
      </w:r>
      <w:r>
        <w:rPr>
          <w:i/>
          <w:sz w:val="20"/>
        </w:rPr>
        <w:t xml:space="preserve">n the screen above is different than </w:t>
      </w:r>
      <w:r w:rsidR="00CC3797">
        <w:rPr>
          <w:i/>
          <w:sz w:val="20"/>
        </w:rPr>
        <w:t xml:space="preserve">the </w:t>
      </w:r>
      <w:r>
        <w:rPr>
          <w:i/>
          <w:sz w:val="20"/>
        </w:rPr>
        <w:t>one on your computer do not worry. It is because Microsoft updates frequently th</w:t>
      </w:r>
      <w:r w:rsidR="00E36A12">
        <w:rPr>
          <w:i/>
          <w:sz w:val="20"/>
        </w:rPr>
        <w:t>is extension.</w:t>
      </w:r>
    </w:p>
    <w:p w14:paraId="5B8821CC" w14:textId="77777777" w:rsidR="00E016E8" w:rsidRPr="00E016E8" w:rsidRDefault="00E016E8" w:rsidP="00EF5428">
      <w:pPr>
        <w:ind w:left="720"/>
        <w:rPr>
          <w:i/>
          <w:sz w:val="20"/>
        </w:rPr>
      </w:pPr>
      <w:r w:rsidRPr="00E016E8">
        <w:rPr>
          <w:i/>
          <w:sz w:val="20"/>
        </w:rPr>
        <w:t xml:space="preserve">I recommend checking </w:t>
      </w:r>
      <w:r w:rsidRPr="00E016E8">
        <w:rPr>
          <w:b/>
          <w:i/>
          <w:sz w:val="20"/>
        </w:rPr>
        <w:t>AL Extension Pack by Waldo</w:t>
      </w:r>
      <w:r w:rsidRPr="00E016E8">
        <w:rPr>
          <w:i/>
          <w:sz w:val="20"/>
        </w:rPr>
        <w:t>. It contains the most important extensions for AL development. Do not install them all at once but check which are the best for you</w:t>
      </w:r>
    </w:p>
    <w:p w14:paraId="108571F1" w14:textId="116A5878" w:rsidR="00192A80" w:rsidRDefault="00E016E8" w:rsidP="00EF5428">
      <w:pPr>
        <w:ind w:left="720"/>
        <w:rPr>
          <w:i/>
          <w:sz w:val="20"/>
        </w:rPr>
      </w:pPr>
      <w:r w:rsidRPr="00E016E8">
        <w:rPr>
          <w:i/>
          <w:sz w:val="20"/>
        </w:rPr>
        <w:t xml:space="preserve">In this workbook, all screens are done with a white background but to work I recommend you </w:t>
      </w:r>
      <w:r w:rsidR="00316D2C" w:rsidRPr="00E016E8">
        <w:rPr>
          <w:i/>
          <w:sz w:val="20"/>
        </w:rPr>
        <w:t>change</w:t>
      </w:r>
      <w:r w:rsidRPr="00E016E8">
        <w:rPr>
          <w:i/>
          <w:sz w:val="20"/>
        </w:rPr>
        <w:t xml:space="preserve"> the color theme to dark (if you did not do it already).  </w:t>
      </w:r>
    </w:p>
    <w:p w14:paraId="52583F03" w14:textId="1E7640B7" w:rsidR="00814C08" w:rsidRDefault="00814C08" w:rsidP="00EF5428">
      <w:pPr>
        <w:ind w:left="720"/>
        <w:rPr>
          <w:i/>
          <w:sz w:val="20"/>
        </w:rPr>
      </w:pPr>
    </w:p>
    <w:p w14:paraId="68318C3F" w14:textId="27422B4E" w:rsidR="00814C08" w:rsidRPr="001A244F" w:rsidRDefault="00814C08" w:rsidP="00814C08">
      <w:pPr>
        <w:pStyle w:val="Heading2"/>
      </w:pPr>
      <w:r>
        <w:t xml:space="preserve">Docker and local </w:t>
      </w:r>
      <w:r w:rsidR="00311701">
        <w:t>development environment</w:t>
      </w:r>
    </w:p>
    <w:p w14:paraId="2AD404B9" w14:textId="77777777" w:rsidR="00BC26A9" w:rsidRDefault="00BC26A9" w:rsidP="00BC26A9">
      <w:r>
        <w:t>Docker allows you to create local development environments. Each environment is separated and packed in something called a container. Thanks to it you can have more than one installation of Dynamics 365 Business Central on your computer.</w:t>
      </w:r>
    </w:p>
    <w:p w14:paraId="711F89A6" w14:textId="77777777" w:rsidR="001E3267" w:rsidRDefault="00BC26A9" w:rsidP="00BC26A9">
      <w:r>
        <w:t>Creating a container is very easy and can be done using PowerShell Script and a special gallery.</w:t>
      </w:r>
    </w:p>
    <w:p w14:paraId="212E2BE3" w14:textId="526AF89A" w:rsidR="00325682" w:rsidRDefault="007308CA" w:rsidP="00325682">
      <w:r w:rsidRPr="00007156">
        <w:rPr>
          <w:rStyle w:val="Heading3Char"/>
        </w:rPr>
        <w:t>Installation</w:t>
      </w:r>
      <w:r w:rsidRPr="00007156">
        <w:rPr>
          <w:rFonts w:ascii="Bahnschrift Condensed" w:eastAsiaTheme="majorEastAsia" w:hAnsi="Bahnschrift Condensed" w:cstheme="majorBidi"/>
          <w:smallCaps/>
          <w:spacing w:val="40"/>
          <w:sz w:val="32"/>
          <w:szCs w:val="26"/>
        </w:rPr>
        <w:cr/>
      </w:r>
      <w:r w:rsidR="00325682" w:rsidRPr="00007156">
        <w:t xml:space="preserve">To install </w:t>
      </w:r>
      <w:r w:rsidR="002D7B30" w:rsidRPr="00007156">
        <w:t>Docker,</w:t>
      </w:r>
      <w:r w:rsidR="00325682" w:rsidRPr="00007156">
        <w:t xml:space="preserve"> go to the page </w:t>
      </w:r>
      <w:hyperlink r:id="rId19" w:history="1">
        <w:r w:rsidR="00007156" w:rsidRPr="00007156">
          <w:rPr>
            <w:rStyle w:val="Hyperlink"/>
            <w:color w:val="auto"/>
          </w:rPr>
          <w:t>https://www.docker.com</w:t>
        </w:r>
      </w:hyperlink>
      <w:r w:rsidR="00325682" w:rsidRPr="00007156">
        <w:t xml:space="preserve">. And click </w:t>
      </w:r>
      <w:r w:rsidR="00CC3797">
        <w:t xml:space="preserve">the </w:t>
      </w:r>
      <w:r w:rsidR="00325682" w:rsidRPr="00007156">
        <w:t>option Get Started. You will need to create a free account to download Docker.</w:t>
      </w:r>
    </w:p>
    <w:p w14:paraId="2C49E7F4" w14:textId="2BE2928D" w:rsidR="003D1DCA" w:rsidRDefault="003D1DCA" w:rsidP="003D1DCA">
      <w:r w:rsidRPr="003D1DCA">
        <w:lastRenderedPageBreak/>
        <w:t>After installation</w:t>
      </w:r>
      <w:r w:rsidR="00BF3A5B">
        <w:t>, please</w:t>
      </w:r>
      <w:r w:rsidRPr="003D1DCA">
        <w:t xml:space="preserve"> make sure that your Docker is running in Windows container Mode. To check that, in the tray bar, click right on the Docker icon and check if you have the option Switch to Linux Containers. If yes, then it means that your Docker works as Windows containers. You can also mark this option during the installation</w:t>
      </w:r>
    </w:p>
    <w:p w14:paraId="44514AA5" w14:textId="15889D04" w:rsidR="009B5DA1" w:rsidRDefault="003D1DCA" w:rsidP="009B5DA1">
      <w:pPr>
        <w:jc w:val="right"/>
      </w:pPr>
      <w:r w:rsidRPr="003D1DCA">
        <w:t>.</w:t>
      </w:r>
      <w:r w:rsidR="009B5DA1" w:rsidRPr="009B5DA1">
        <w:rPr>
          <w:i/>
          <w:noProof/>
          <w:sz w:val="20"/>
        </w:rPr>
        <w:drawing>
          <wp:inline distT="0" distB="0" distL="0" distR="0" wp14:anchorId="7DB7CAD8" wp14:editId="0EEDCC97">
            <wp:extent cx="2905530" cy="284837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5530" cy="2848373"/>
                    </a:xfrm>
                    <a:prstGeom prst="rect">
                      <a:avLst/>
                    </a:prstGeom>
                  </pic:spPr>
                </pic:pic>
              </a:graphicData>
            </a:graphic>
          </wp:inline>
        </w:drawing>
      </w:r>
    </w:p>
    <w:p w14:paraId="30BC651D" w14:textId="6CD00615" w:rsidR="004B0557" w:rsidRPr="00F338EE" w:rsidRDefault="00C8281D" w:rsidP="004B0557">
      <w:r>
        <w:rPr>
          <w:rStyle w:val="Heading3Char"/>
        </w:rPr>
        <w:t xml:space="preserve">Creating </w:t>
      </w:r>
      <w:r w:rsidR="00CC3797">
        <w:rPr>
          <w:rStyle w:val="Heading3Char"/>
        </w:rPr>
        <w:t xml:space="preserve">the </w:t>
      </w:r>
      <w:r>
        <w:rPr>
          <w:rStyle w:val="Heading3Char"/>
        </w:rPr>
        <w:t>first Business Central container</w:t>
      </w:r>
      <w:r w:rsidRPr="00007156">
        <w:rPr>
          <w:rFonts w:ascii="Bahnschrift Condensed" w:eastAsiaTheme="majorEastAsia" w:hAnsi="Bahnschrift Condensed" w:cstheme="majorBidi"/>
          <w:smallCaps/>
          <w:spacing w:val="40"/>
          <w:sz w:val="32"/>
          <w:szCs w:val="26"/>
        </w:rPr>
        <w:cr/>
      </w:r>
      <w:r w:rsidR="004B0557">
        <w:t xml:space="preserve">To create a Business Central Docker </w:t>
      </w:r>
      <w:r w:rsidR="008222B2">
        <w:t>c</w:t>
      </w:r>
      <w:r w:rsidR="004B0557">
        <w:t>ontainer</w:t>
      </w:r>
      <w:r w:rsidR="008222B2">
        <w:t>,</w:t>
      </w:r>
      <w:r w:rsidR="004B0557">
        <w:t xml:space="preserve"> you can use the PowerShell </w:t>
      </w:r>
      <w:r w:rsidR="00F0542F">
        <w:t>s</w:t>
      </w:r>
      <w:r w:rsidR="004B0557">
        <w:t xml:space="preserve">cript.  </w:t>
      </w:r>
      <w:r w:rsidR="008222B2">
        <w:t xml:space="preserve">Install </w:t>
      </w:r>
      <w:proofErr w:type="spellStart"/>
      <w:r w:rsidR="00A60D58" w:rsidRPr="000203B2">
        <w:rPr>
          <w:b/>
        </w:rPr>
        <w:t>BCContainerHelper</w:t>
      </w:r>
      <w:proofErr w:type="spellEnd"/>
      <w:r w:rsidR="000203B2">
        <w:t xml:space="preserve"> module</w:t>
      </w:r>
      <w:r w:rsidR="004B0557">
        <w:t xml:space="preserve">. You can find out more about the library on </w:t>
      </w:r>
      <w:r w:rsidR="00FB621A">
        <w:t xml:space="preserve">the </w:t>
      </w:r>
      <w:r w:rsidR="004B0557">
        <w:t>page</w:t>
      </w:r>
      <w:r w:rsidR="000203B2">
        <w:t xml:space="preserve">: </w:t>
      </w:r>
      <w:hyperlink r:id="rId21" w:history="1">
        <w:r w:rsidR="000203B2" w:rsidRPr="000203B2">
          <w:rPr>
            <w:rStyle w:val="Hyperlink"/>
            <w:color w:val="auto"/>
          </w:rPr>
          <w:t>https://github.com/microsoft/navcontainerhelper</w:t>
        </w:r>
      </w:hyperlink>
      <w:r w:rsidR="004B0557">
        <w:t>.</w:t>
      </w:r>
      <w:r w:rsidR="009A233D">
        <w:t xml:space="preserve"> </w:t>
      </w:r>
    </w:p>
    <w:p w14:paraId="64A96EFB" w14:textId="0F0A1A96" w:rsidR="009A233D" w:rsidRDefault="00CC3797" w:rsidP="004B0557">
      <w:r>
        <w:t>The b</w:t>
      </w:r>
      <w:r w:rsidR="009A233D">
        <w:t xml:space="preserve">elow script allows you to install </w:t>
      </w:r>
      <w:r>
        <w:t xml:space="preserve">the </w:t>
      </w:r>
      <w:proofErr w:type="spellStart"/>
      <w:r w:rsidR="009A233D" w:rsidRPr="00B570A8">
        <w:rPr>
          <w:b/>
        </w:rPr>
        <w:t>BCContainerHelper</w:t>
      </w:r>
      <w:proofErr w:type="spellEnd"/>
      <w:r w:rsidR="00B570A8">
        <w:t xml:space="preserve"> module.</w:t>
      </w:r>
    </w:p>
    <w:p w14:paraId="36BB7EF5" w14:textId="43BEBD3A" w:rsidR="00566ED8" w:rsidRDefault="00CD0D67" w:rsidP="004B0557">
      <w:pPr>
        <w:rPr>
          <w:rFonts w:ascii="Bahnschrift Condensed" w:eastAsiaTheme="majorEastAsia" w:hAnsi="Bahnschrift Condensed" w:cstheme="majorBidi"/>
          <w:smallCaps/>
          <w:spacing w:val="40"/>
          <w:sz w:val="32"/>
          <w:szCs w:val="26"/>
        </w:rPr>
      </w:pPr>
      <w:r>
        <w:rPr>
          <w:noProof/>
        </w:rPr>
        <mc:AlternateContent>
          <mc:Choice Requires="wps">
            <w:drawing>
              <wp:anchor distT="0" distB="0" distL="114300" distR="114300" simplePos="0" relativeHeight="251658241" behindDoc="0" locked="0" layoutInCell="1" allowOverlap="1" wp14:anchorId="076E40CD" wp14:editId="483B7C87">
                <wp:simplePos x="0" y="0"/>
                <wp:positionH relativeFrom="column">
                  <wp:posOffset>30145</wp:posOffset>
                </wp:positionH>
                <wp:positionV relativeFrom="paragraph">
                  <wp:posOffset>601826</wp:posOffset>
                </wp:positionV>
                <wp:extent cx="5792875" cy="994787"/>
                <wp:effectExtent l="0" t="0" r="17780" b="15240"/>
                <wp:wrapNone/>
                <wp:docPr id="9" name="Rectangle 9"/>
                <wp:cNvGraphicFramePr/>
                <a:graphic xmlns:a="http://schemas.openxmlformats.org/drawingml/2006/main">
                  <a:graphicData uri="http://schemas.microsoft.com/office/word/2010/wordprocessingShape">
                    <wps:wsp>
                      <wps:cNvSpPr/>
                      <wps:spPr>
                        <a:xfrm>
                          <a:off x="0" y="0"/>
                          <a:ext cx="5792875" cy="994787"/>
                        </a:xfrm>
                        <a:prstGeom prst="rect">
                          <a:avLst/>
                        </a:prstGeom>
                        <a:solidFill>
                          <a:schemeClr val="bg1">
                            <a:lumMod val="95000"/>
                          </a:schemeClr>
                        </a:solidFill>
                        <a:ln>
                          <a:solidFill>
                            <a:schemeClr val="bg1">
                              <a:lumMod val="65000"/>
                            </a:schemeClr>
                          </a:solidFill>
                        </a:ln>
                      </wps:spPr>
                      <wps:style>
                        <a:lnRef idx="2">
                          <a:schemeClr val="dk1"/>
                        </a:lnRef>
                        <a:fillRef idx="1">
                          <a:schemeClr val="lt1"/>
                        </a:fillRef>
                        <a:effectRef idx="0">
                          <a:schemeClr val="dk1"/>
                        </a:effectRef>
                        <a:fontRef idx="minor">
                          <a:schemeClr val="dk1"/>
                        </a:fontRef>
                      </wps:style>
                      <wps:txbx>
                        <w:txbxContent>
                          <w:p w14:paraId="2E2F6C77" w14:textId="405BA21F" w:rsidR="004A01AE" w:rsidRPr="00A23B83" w:rsidRDefault="004A01AE" w:rsidP="00005DAE">
                            <w:pPr>
                              <w:spacing w:after="120" w:line="240" w:lineRule="auto"/>
                              <w:jc w:val="left"/>
                              <w:rPr>
                                <w:rFonts w:ascii="Barlow Condensed Thin" w:hAnsi="Barlow Condensed Thin"/>
                              </w:rPr>
                            </w:pPr>
                            <w:r w:rsidRPr="00A23B83">
                              <w:rPr>
                                <w:rFonts w:ascii="Barlow Condensed Thin" w:hAnsi="Barlow Condensed Thin"/>
                              </w:rPr>
                              <w:t xml:space="preserve">Install-Module </w:t>
                            </w:r>
                            <w:proofErr w:type="spellStart"/>
                            <w:r w:rsidRPr="00A23B83">
                              <w:rPr>
                                <w:rFonts w:ascii="Barlow Condensed Thin" w:hAnsi="Barlow Condensed Thin"/>
                              </w:rPr>
                              <w:t>BcContainerHelper</w:t>
                            </w:r>
                            <w:proofErr w:type="spellEnd"/>
                            <w:r w:rsidRPr="00A23B83">
                              <w:rPr>
                                <w:rFonts w:ascii="Barlow Condensed Thin" w:hAnsi="Barlow Condensed Thin"/>
                              </w:rPr>
                              <w:br/>
                              <w:t xml:space="preserve">Import-Module </w:t>
                            </w:r>
                            <w:proofErr w:type="spellStart"/>
                            <w:r w:rsidRPr="00A23B83">
                              <w:rPr>
                                <w:rFonts w:ascii="Barlow Condensed Thin" w:hAnsi="Barlow Condensed Thin"/>
                              </w:rPr>
                              <w:t>BcContainerHelper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6E40CD" id="Rectangle 9" o:spid="_x0000_s1026" style="position:absolute;left:0;text-align:left;margin-left:2.35pt;margin-top:47.4pt;width:456.15pt;height:78.3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" fillcolor="#f2f2f2 [3052]" strokecolor="#a5a5a5 [2092]" strokeweight="1pt">
                <v:textbox>
                  <w:txbxContent>
                    <w:p w14:paraId="2E2F6C77" w14:textId="405BA21F" w:rsidR="004A01AE" w:rsidRPr="00A23B83" w:rsidRDefault="004A01AE" w:rsidP="00005DAE">
                      <w:pPr>
                        <w:spacing w:after="120" w:line="240" w:lineRule="auto"/>
                        <w:jc w:val="left"/>
                        <w:rPr>
                          <w:rFonts w:ascii="Barlow Condensed Thin" w:hAnsi="Barlow Condensed Thin"/>
                        </w:rPr>
                      </w:pPr>
                      <w:r w:rsidRPr="00A23B83">
                        <w:rPr>
                          <w:rFonts w:ascii="Barlow Condensed Thin" w:hAnsi="Barlow Condensed Thin"/>
                        </w:rPr>
                        <w:t xml:space="preserve">Install-Module </w:t>
                      </w:r>
                      <w:proofErr w:type="spellStart"/>
                      <w:r w:rsidRPr="00A23B83">
                        <w:rPr>
                          <w:rFonts w:ascii="Barlow Condensed Thin" w:hAnsi="Barlow Condensed Thin"/>
                        </w:rPr>
                        <w:t>BcContainerHelper</w:t>
                      </w:r>
                      <w:proofErr w:type="spellEnd"/>
                      <w:r w:rsidRPr="00A23B83">
                        <w:rPr>
                          <w:rFonts w:ascii="Barlow Condensed Thin" w:hAnsi="Barlow Condensed Thin"/>
                        </w:rPr>
                        <w:br/>
                        <w:t xml:space="preserve">Import-Module </w:t>
                      </w:r>
                      <w:proofErr w:type="spellStart"/>
                      <w:r w:rsidRPr="00A23B83">
                        <w:rPr>
                          <w:rFonts w:ascii="Barlow Condensed Thin" w:hAnsi="Barlow Condensed Thin"/>
                        </w:rPr>
                        <w:t>BcContainerHelper</w:t>
                      </w:r>
                      <w:proofErr w:type="spellEnd"/>
                    </w:p>
                  </w:txbxContent>
                </v:textbox>
              </v:rect>
            </w:pict>
          </mc:Fallback>
        </mc:AlternateContent>
      </w:r>
      <w:r w:rsidR="00566ED8" w:rsidRPr="00566ED8">
        <w:rPr>
          <w:noProof/>
        </w:rPr>
        <w:drawing>
          <wp:inline distT="0" distB="0" distL="0" distR="0" wp14:anchorId="5FAF735E" wp14:editId="542FD609">
            <wp:extent cx="308010" cy="30801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22203" cy="322203"/>
                    </a:xfrm>
                    <a:prstGeom prst="rect">
                      <a:avLst/>
                    </a:prstGeom>
                  </pic:spPr>
                </pic:pic>
              </a:graphicData>
            </a:graphic>
          </wp:inline>
        </w:drawing>
      </w:r>
      <w:r w:rsidR="00566ED8" w:rsidRPr="00192A80">
        <w:rPr>
          <w:rStyle w:val="Heading3Char"/>
        </w:rPr>
        <w:t xml:space="preserve"> </w:t>
      </w:r>
      <w:r w:rsidR="00566ED8">
        <w:rPr>
          <w:rStyle w:val="Heading3Char"/>
        </w:rPr>
        <w:t>Script</w:t>
      </w:r>
      <w:r w:rsidR="00566ED8" w:rsidRPr="00192A80">
        <w:rPr>
          <w:rFonts w:ascii="Bahnschrift Condensed" w:eastAsiaTheme="majorEastAsia" w:hAnsi="Bahnschrift Condensed" w:cstheme="majorBidi"/>
          <w:smallCaps/>
          <w:spacing w:val="40"/>
          <w:sz w:val="32"/>
          <w:szCs w:val="26"/>
        </w:rPr>
        <w:cr/>
      </w:r>
    </w:p>
    <w:p w14:paraId="6F931DEA" w14:textId="77777777" w:rsidR="00CD0D67" w:rsidRDefault="00CD0D67" w:rsidP="004B0557"/>
    <w:p w14:paraId="467FCC25" w14:textId="77777777" w:rsidR="004B0557" w:rsidRDefault="004B0557" w:rsidP="004B0557"/>
    <w:p w14:paraId="34FC685D" w14:textId="3B2D57D4" w:rsidR="00C8281D" w:rsidRDefault="00C8281D" w:rsidP="009B5DA1">
      <w:pPr>
        <w:jc w:val="right"/>
        <w:rPr>
          <w:i/>
          <w:sz w:val="20"/>
        </w:rPr>
      </w:pPr>
    </w:p>
    <w:p w14:paraId="73776F0C" w14:textId="37D09F34" w:rsidR="00005DAE" w:rsidRDefault="00005DAE" w:rsidP="00005DAE">
      <w:pPr>
        <w:ind w:left="720"/>
        <w:rPr>
          <w:i/>
          <w:sz w:val="20"/>
        </w:rPr>
      </w:pPr>
      <w:r w:rsidRPr="00E016E8">
        <w:rPr>
          <w:rStyle w:val="Heading3Char"/>
          <w:noProof/>
        </w:rPr>
        <w:drawing>
          <wp:inline distT="0" distB="0" distL="0" distR="0" wp14:anchorId="47EC070F" wp14:editId="44D7B346">
            <wp:extent cx="252412" cy="252412"/>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w:t>
      </w:r>
      <w:r w:rsidRPr="00192A80">
        <w:rPr>
          <w:rFonts w:ascii="Bahnschrift Condensed" w:eastAsiaTheme="majorEastAsia" w:hAnsi="Bahnschrift Condensed" w:cstheme="majorBidi"/>
          <w:smallCaps/>
          <w:spacing w:val="40"/>
          <w:sz w:val="32"/>
          <w:szCs w:val="26"/>
        </w:rPr>
        <w:cr/>
      </w:r>
      <w:r>
        <w:rPr>
          <w:i/>
          <w:sz w:val="20"/>
        </w:rPr>
        <w:t>Sometime</w:t>
      </w:r>
      <w:r w:rsidR="00397CE9">
        <w:rPr>
          <w:i/>
          <w:sz w:val="20"/>
        </w:rPr>
        <w:t>s</w:t>
      </w:r>
      <w:r>
        <w:rPr>
          <w:i/>
          <w:sz w:val="20"/>
        </w:rPr>
        <w:t xml:space="preserve"> on your machine</w:t>
      </w:r>
      <w:r w:rsidR="00397CE9">
        <w:rPr>
          <w:i/>
          <w:sz w:val="20"/>
        </w:rPr>
        <w:t>,</w:t>
      </w:r>
      <w:r>
        <w:rPr>
          <w:i/>
          <w:sz w:val="20"/>
        </w:rPr>
        <w:t xml:space="preserve"> you cannot run the PowerShell Scripts. To change the </w:t>
      </w:r>
      <w:r w:rsidR="00A753D7">
        <w:rPr>
          <w:i/>
          <w:sz w:val="20"/>
        </w:rPr>
        <w:t>settings,</w:t>
      </w:r>
      <w:r>
        <w:rPr>
          <w:i/>
          <w:sz w:val="20"/>
        </w:rPr>
        <w:t xml:space="preserve"> you can run </w:t>
      </w:r>
      <w:r w:rsidR="00397CE9">
        <w:rPr>
          <w:i/>
          <w:sz w:val="20"/>
        </w:rPr>
        <w:t xml:space="preserve">the </w:t>
      </w:r>
      <w:r>
        <w:rPr>
          <w:i/>
          <w:sz w:val="20"/>
        </w:rPr>
        <w:t xml:space="preserve">script </w:t>
      </w:r>
      <w:r w:rsidR="00CD6381">
        <w:rPr>
          <w:i/>
          <w:sz w:val="20"/>
        </w:rPr>
        <w:t xml:space="preserve">presented </w:t>
      </w:r>
      <w:r>
        <w:rPr>
          <w:i/>
          <w:sz w:val="20"/>
        </w:rPr>
        <w:t>below</w:t>
      </w:r>
      <w:r w:rsidR="00CD6381">
        <w:rPr>
          <w:i/>
          <w:sz w:val="20"/>
        </w:rPr>
        <w:t>.</w:t>
      </w:r>
      <w:r w:rsidRPr="00E016E8">
        <w:rPr>
          <w:i/>
          <w:sz w:val="20"/>
        </w:rPr>
        <w:t xml:space="preserve"> </w:t>
      </w:r>
    </w:p>
    <w:p w14:paraId="315FFB14" w14:textId="4A300E79" w:rsidR="009D0F27" w:rsidRDefault="009D0F27" w:rsidP="00005DAE">
      <w:pPr>
        <w:ind w:left="720"/>
        <w:rPr>
          <w:i/>
          <w:sz w:val="20"/>
        </w:rPr>
      </w:pPr>
    </w:p>
    <w:p w14:paraId="30A81A7D" w14:textId="77777777" w:rsidR="009D0F27" w:rsidRDefault="009D0F27" w:rsidP="00005DAE">
      <w:pPr>
        <w:ind w:left="720"/>
        <w:rPr>
          <w:i/>
          <w:sz w:val="20"/>
        </w:rPr>
      </w:pPr>
    </w:p>
    <w:p w14:paraId="5C2A01F4" w14:textId="4EC3F219" w:rsidR="00005DAE" w:rsidRDefault="00005DAE" w:rsidP="009D0F27">
      <w:pPr>
        <w:ind w:left="720"/>
        <w:rPr>
          <w:rFonts w:ascii="Bahnschrift Condensed" w:eastAsiaTheme="majorEastAsia" w:hAnsi="Bahnschrift Condensed" w:cstheme="majorBidi"/>
          <w:smallCaps/>
          <w:spacing w:val="40"/>
          <w:sz w:val="32"/>
          <w:szCs w:val="26"/>
        </w:rPr>
      </w:pPr>
      <w:r w:rsidRPr="00566ED8">
        <w:rPr>
          <w:noProof/>
        </w:rPr>
        <w:drawing>
          <wp:inline distT="0" distB="0" distL="0" distR="0" wp14:anchorId="663F5F88" wp14:editId="031CCC70">
            <wp:extent cx="308010" cy="30801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22203" cy="322203"/>
                    </a:xfrm>
                    <a:prstGeom prst="rect">
                      <a:avLst/>
                    </a:prstGeom>
                  </pic:spPr>
                </pic:pic>
              </a:graphicData>
            </a:graphic>
          </wp:inline>
        </w:drawing>
      </w:r>
      <w:r w:rsidRPr="00192A80">
        <w:rPr>
          <w:rStyle w:val="Heading3Char"/>
        </w:rPr>
        <w:t xml:space="preserve"> </w:t>
      </w:r>
      <w:r>
        <w:rPr>
          <w:rStyle w:val="Heading3Char"/>
        </w:rPr>
        <w:t>Script</w:t>
      </w:r>
      <w:r>
        <w:rPr>
          <w:rFonts w:ascii="Bahnschrift Condensed" w:eastAsiaTheme="majorEastAsia" w:hAnsi="Bahnschrift Condensed" w:cstheme="majorBidi"/>
          <w:smallCaps/>
          <w:spacing w:val="40"/>
          <w:sz w:val="32"/>
          <w:szCs w:val="26"/>
        </w:rPr>
        <w:t xml:space="preserve"> </w:t>
      </w:r>
    </w:p>
    <w:p w14:paraId="5299CE13" w14:textId="4E2B98CD" w:rsidR="00005DAE" w:rsidRDefault="009D0F27" w:rsidP="00005DAE">
      <w:r>
        <w:rPr>
          <w:noProof/>
        </w:rPr>
        <mc:AlternateContent>
          <mc:Choice Requires="wps">
            <w:drawing>
              <wp:anchor distT="0" distB="0" distL="114300" distR="114300" simplePos="0" relativeHeight="251658242" behindDoc="0" locked="0" layoutInCell="1" allowOverlap="1" wp14:anchorId="67A2CAEB" wp14:editId="51CEE880">
                <wp:simplePos x="0" y="0"/>
                <wp:positionH relativeFrom="column">
                  <wp:posOffset>803868</wp:posOffset>
                </wp:positionH>
                <wp:positionV relativeFrom="paragraph">
                  <wp:posOffset>49816</wp:posOffset>
                </wp:positionV>
                <wp:extent cx="5018747" cy="628022"/>
                <wp:effectExtent l="0" t="0" r="10795" b="19685"/>
                <wp:wrapNone/>
                <wp:docPr id="13" name="Rectangle 13"/>
                <wp:cNvGraphicFramePr/>
                <a:graphic xmlns:a="http://schemas.openxmlformats.org/drawingml/2006/main">
                  <a:graphicData uri="http://schemas.microsoft.com/office/word/2010/wordprocessingShape">
                    <wps:wsp>
                      <wps:cNvSpPr/>
                      <wps:spPr>
                        <a:xfrm>
                          <a:off x="0" y="0"/>
                          <a:ext cx="5018747" cy="628022"/>
                        </a:xfrm>
                        <a:prstGeom prst="rect">
                          <a:avLst/>
                        </a:prstGeom>
                        <a:solidFill>
                          <a:schemeClr val="bg1">
                            <a:lumMod val="95000"/>
                          </a:schemeClr>
                        </a:solidFill>
                        <a:ln>
                          <a:solidFill>
                            <a:schemeClr val="bg1">
                              <a:lumMod val="65000"/>
                            </a:schemeClr>
                          </a:solidFill>
                        </a:ln>
                      </wps:spPr>
                      <wps:style>
                        <a:lnRef idx="2">
                          <a:schemeClr val="dk1"/>
                        </a:lnRef>
                        <a:fillRef idx="1">
                          <a:schemeClr val="lt1"/>
                        </a:fillRef>
                        <a:effectRef idx="0">
                          <a:schemeClr val="dk1"/>
                        </a:effectRef>
                        <a:fontRef idx="minor">
                          <a:schemeClr val="dk1"/>
                        </a:fontRef>
                      </wps:style>
                      <wps:txbx>
                        <w:txbxContent>
                          <w:p w14:paraId="344BD4A8" w14:textId="6E5B4BCE" w:rsidR="004A01AE" w:rsidRPr="00B570A8" w:rsidRDefault="004A01AE" w:rsidP="00005DAE">
                            <w:pPr>
                              <w:spacing w:after="120" w:line="240" w:lineRule="auto"/>
                              <w:jc w:val="left"/>
                              <w:rPr>
                                <w:rFonts w:ascii="Barlow Condensed Thin" w:hAnsi="Barlow Condensed Thin"/>
                              </w:rPr>
                            </w:pPr>
                            <w:r w:rsidRPr="00B570A8">
                              <w:rPr>
                                <w:rFonts w:ascii="Barlow Condensed Thin" w:hAnsi="Barlow Condensed Thin"/>
                              </w:rPr>
                              <w:t>Set-</w:t>
                            </w:r>
                            <w:proofErr w:type="spellStart"/>
                            <w:r w:rsidRPr="00B570A8">
                              <w:rPr>
                                <w:rFonts w:ascii="Barlow Condensed Thin" w:hAnsi="Barlow Condensed Thin"/>
                              </w:rPr>
                              <w:t>ExecutionPolicy</w:t>
                            </w:r>
                            <w:proofErr w:type="spellEnd"/>
                            <w:r w:rsidRPr="00B570A8">
                              <w:rPr>
                                <w:rFonts w:ascii="Barlow Condensed Thin" w:hAnsi="Barlow Condensed Thin"/>
                              </w:rPr>
                              <w:t xml:space="preserve"> -</w:t>
                            </w:r>
                            <w:proofErr w:type="spellStart"/>
                            <w:r w:rsidRPr="00B570A8">
                              <w:rPr>
                                <w:rFonts w:ascii="Barlow Condensed Thin" w:hAnsi="Barlow Condensed Thin"/>
                              </w:rPr>
                              <w:t>ExecutionPolicy</w:t>
                            </w:r>
                            <w:proofErr w:type="spellEnd"/>
                            <w:r w:rsidRPr="00B570A8">
                              <w:rPr>
                                <w:rFonts w:ascii="Barlow Condensed Thin" w:hAnsi="Barlow Condensed Thin"/>
                              </w:rPr>
                              <w:t xml:space="preserve"> Unrestricted -Scope </w:t>
                            </w:r>
                            <w:proofErr w:type="spellStart"/>
                            <w:r w:rsidRPr="00B570A8">
                              <w:rPr>
                                <w:rFonts w:ascii="Barlow Condensed Thin" w:hAnsi="Barlow Condensed Thin"/>
                              </w:rPr>
                              <w:t>CurrentUse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2CAEB" id="Rectangle 13" o:spid="_x0000_s1027" style="position:absolute;left:0;text-align:left;margin-left:63.3pt;margin-top:3.9pt;width:395.2pt;height:49.4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" fillcolor="#f2f2f2 [3052]" strokecolor="#a5a5a5 [2092]" strokeweight="1pt">
                <v:textbox>
                  <w:txbxContent>
                    <w:p w14:paraId="344BD4A8" w14:textId="6E5B4BCE" w:rsidR="004A01AE" w:rsidRPr="00B570A8" w:rsidRDefault="004A01AE" w:rsidP="00005DAE">
                      <w:pPr>
                        <w:spacing w:after="120" w:line="240" w:lineRule="auto"/>
                        <w:jc w:val="left"/>
                        <w:rPr>
                          <w:rFonts w:ascii="Barlow Condensed Thin" w:hAnsi="Barlow Condensed Thin"/>
                        </w:rPr>
                      </w:pPr>
                      <w:r w:rsidRPr="00B570A8">
                        <w:rPr>
                          <w:rFonts w:ascii="Barlow Condensed Thin" w:hAnsi="Barlow Condensed Thin"/>
                        </w:rPr>
                        <w:t>Set-</w:t>
                      </w:r>
                      <w:proofErr w:type="spellStart"/>
                      <w:r w:rsidRPr="00B570A8">
                        <w:rPr>
                          <w:rFonts w:ascii="Barlow Condensed Thin" w:hAnsi="Barlow Condensed Thin"/>
                        </w:rPr>
                        <w:t>ExecutionPolicy</w:t>
                      </w:r>
                      <w:proofErr w:type="spellEnd"/>
                      <w:r w:rsidRPr="00B570A8">
                        <w:rPr>
                          <w:rFonts w:ascii="Barlow Condensed Thin" w:hAnsi="Barlow Condensed Thin"/>
                        </w:rPr>
                        <w:t xml:space="preserve"> -</w:t>
                      </w:r>
                      <w:proofErr w:type="spellStart"/>
                      <w:r w:rsidRPr="00B570A8">
                        <w:rPr>
                          <w:rFonts w:ascii="Barlow Condensed Thin" w:hAnsi="Barlow Condensed Thin"/>
                        </w:rPr>
                        <w:t>ExecutionPolicy</w:t>
                      </w:r>
                      <w:proofErr w:type="spellEnd"/>
                      <w:r w:rsidRPr="00B570A8">
                        <w:rPr>
                          <w:rFonts w:ascii="Barlow Condensed Thin" w:hAnsi="Barlow Condensed Thin"/>
                        </w:rPr>
                        <w:t xml:space="preserve"> Unrestricted -Scope </w:t>
                      </w:r>
                      <w:proofErr w:type="spellStart"/>
                      <w:r w:rsidRPr="00B570A8">
                        <w:rPr>
                          <w:rFonts w:ascii="Barlow Condensed Thin" w:hAnsi="Barlow Condensed Thin"/>
                        </w:rPr>
                        <w:t>CurrentUse</w:t>
                      </w:r>
                      <w:proofErr w:type="spellEnd"/>
                    </w:p>
                  </w:txbxContent>
                </v:textbox>
              </v:rect>
            </w:pict>
          </mc:Fallback>
        </mc:AlternateContent>
      </w:r>
    </w:p>
    <w:p w14:paraId="71837FF9" w14:textId="77777777" w:rsidR="00005DAE" w:rsidRDefault="00005DAE" w:rsidP="00005DAE"/>
    <w:p w14:paraId="5CD161D3" w14:textId="77777777" w:rsidR="00005DAE" w:rsidRDefault="00005DAE" w:rsidP="00005DAE">
      <w:pPr>
        <w:jc w:val="right"/>
        <w:rPr>
          <w:i/>
          <w:sz w:val="20"/>
        </w:rPr>
      </w:pPr>
    </w:p>
    <w:p w14:paraId="5CDA0DAF" w14:textId="77777777" w:rsidR="00005DAE" w:rsidRPr="00E016E8" w:rsidRDefault="00005DAE" w:rsidP="00005DAE">
      <w:pPr>
        <w:ind w:left="720"/>
        <w:rPr>
          <w:i/>
          <w:sz w:val="20"/>
        </w:rPr>
      </w:pPr>
    </w:p>
    <w:p w14:paraId="558F3F2C" w14:textId="450A36D8" w:rsidR="00005DAE" w:rsidRDefault="004A01AE" w:rsidP="009D0F27">
      <w:r>
        <w:t xml:space="preserve">After installing </w:t>
      </w:r>
      <w:proofErr w:type="spellStart"/>
      <w:r>
        <w:t>BCContainerHelper</w:t>
      </w:r>
      <w:proofErr w:type="spellEnd"/>
      <w:r>
        <w:t xml:space="preserve"> you can run </w:t>
      </w:r>
      <w:r w:rsidR="00CC3797">
        <w:t xml:space="preserve">the </w:t>
      </w:r>
      <w:r>
        <w:t xml:space="preserve">below script to create a docker container with Business Central. </w:t>
      </w:r>
      <w:r w:rsidR="009D0F27">
        <w:t>After install</w:t>
      </w:r>
      <w:r w:rsidR="00B570A8">
        <w:t>ing</w:t>
      </w:r>
      <w:r w:rsidR="009D0F27">
        <w:t xml:space="preserve"> </w:t>
      </w:r>
      <w:proofErr w:type="spellStart"/>
      <w:r w:rsidR="009D0F27">
        <w:t>BCContainerHelper</w:t>
      </w:r>
      <w:proofErr w:type="spellEnd"/>
      <w:r w:rsidR="009D0F27">
        <w:t xml:space="preserve"> you can </w:t>
      </w:r>
      <w:r w:rsidR="00BB52ED">
        <w:t xml:space="preserve">run </w:t>
      </w:r>
      <w:r w:rsidR="004A696B">
        <w:t xml:space="preserve">the </w:t>
      </w:r>
      <w:r w:rsidR="00BB52ED">
        <w:t xml:space="preserve">below script to create a docker container with Business Central. </w:t>
      </w:r>
      <w:r>
        <w:t>The special step</w:t>
      </w:r>
      <w:r w:rsidR="00CC3797">
        <w:t>-by-</w:t>
      </w:r>
      <w:r>
        <w:t xml:space="preserve">step guide will walk you </w:t>
      </w:r>
      <w:proofErr w:type="gramStart"/>
      <w:r>
        <w:t>thru</w:t>
      </w:r>
      <w:proofErr w:type="gramEnd"/>
      <w:r>
        <w:t xml:space="preserve"> all possible options. </w:t>
      </w:r>
      <w:r w:rsidR="00BB52ED">
        <w:t xml:space="preserve">The special </w:t>
      </w:r>
      <w:r w:rsidR="00B570A8">
        <w:t>step</w:t>
      </w:r>
      <w:r w:rsidR="004A696B">
        <w:t>-</w:t>
      </w:r>
      <w:r w:rsidR="00CC3797">
        <w:t>by-</w:t>
      </w:r>
      <w:r w:rsidR="00B570A8">
        <w:t xml:space="preserve">step </w:t>
      </w:r>
      <w:r w:rsidR="00BB52ED">
        <w:t xml:space="preserve">guide will walk you </w:t>
      </w:r>
      <w:proofErr w:type="gramStart"/>
      <w:r w:rsidR="00BB52ED">
        <w:t>thru</w:t>
      </w:r>
      <w:proofErr w:type="gramEnd"/>
      <w:r w:rsidR="00BB52ED">
        <w:t xml:space="preserve"> all possible options. </w:t>
      </w:r>
    </w:p>
    <w:p w14:paraId="65AA68F7" w14:textId="33E6C467" w:rsidR="004113A8" w:rsidRDefault="00BB52ED" w:rsidP="009D0F27">
      <w:r>
        <w:t>My recommendation is to create your first container</w:t>
      </w:r>
      <w:r w:rsidR="004113A8">
        <w:t>:</w:t>
      </w:r>
    </w:p>
    <w:p w14:paraId="037E8963" w14:textId="77777777" w:rsidR="00F00A66" w:rsidRDefault="00F00A66" w:rsidP="00F00A66">
      <w:pPr>
        <w:rPr>
          <w:rFonts w:ascii="Bahnschrift Condensed" w:eastAsiaTheme="majorEastAsia" w:hAnsi="Bahnschrift Condensed" w:cstheme="majorBidi"/>
          <w:smallCaps/>
          <w:spacing w:val="40"/>
          <w:sz w:val="32"/>
          <w:szCs w:val="26"/>
        </w:rPr>
      </w:pPr>
      <w:r>
        <w:rPr>
          <w:noProof/>
        </w:rPr>
        <mc:AlternateContent>
          <mc:Choice Requires="wps">
            <w:drawing>
              <wp:anchor distT="0" distB="0" distL="114300" distR="114300" simplePos="0" relativeHeight="251658243" behindDoc="0" locked="0" layoutInCell="1" allowOverlap="1" wp14:anchorId="68B43096" wp14:editId="63B8D676">
                <wp:simplePos x="0" y="0"/>
                <wp:positionH relativeFrom="column">
                  <wp:posOffset>30145</wp:posOffset>
                </wp:positionH>
                <wp:positionV relativeFrom="paragraph">
                  <wp:posOffset>601826</wp:posOffset>
                </wp:positionV>
                <wp:extent cx="5792875" cy="994787"/>
                <wp:effectExtent l="0" t="0" r="17780" b="15240"/>
                <wp:wrapNone/>
                <wp:docPr id="8" name="Rectangle 8"/>
                <wp:cNvGraphicFramePr/>
                <a:graphic xmlns:a="http://schemas.openxmlformats.org/drawingml/2006/main">
                  <a:graphicData uri="http://schemas.microsoft.com/office/word/2010/wordprocessingShape">
                    <wps:wsp>
                      <wps:cNvSpPr/>
                      <wps:spPr>
                        <a:xfrm>
                          <a:off x="0" y="0"/>
                          <a:ext cx="5792875" cy="994787"/>
                        </a:xfrm>
                        <a:prstGeom prst="rect">
                          <a:avLst/>
                        </a:prstGeom>
                        <a:solidFill>
                          <a:schemeClr val="bg1">
                            <a:lumMod val="95000"/>
                          </a:schemeClr>
                        </a:solidFill>
                        <a:ln>
                          <a:solidFill>
                            <a:schemeClr val="bg1">
                              <a:lumMod val="65000"/>
                            </a:schemeClr>
                          </a:solidFill>
                        </a:ln>
                      </wps:spPr>
                      <wps:style>
                        <a:lnRef idx="2">
                          <a:schemeClr val="dk1"/>
                        </a:lnRef>
                        <a:fillRef idx="1">
                          <a:schemeClr val="lt1"/>
                        </a:fillRef>
                        <a:effectRef idx="0">
                          <a:schemeClr val="dk1"/>
                        </a:effectRef>
                        <a:fontRef idx="minor">
                          <a:schemeClr val="dk1"/>
                        </a:fontRef>
                      </wps:style>
                      <wps:txbx>
                        <w:txbxContent>
                          <w:p w14:paraId="739A5A13" w14:textId="77777777" w:rsidR="004A01AE" w:rsidRPr="00CD0D67" w:rsidRDefault="004A01AE" w:rsidP="00F00A66">
                            <w:pPr>
                              <w:spacing w:after="120" w:line="240" w:lineRule="auto"/>
                              <w:jc w:val="left"/>
                              <w:rPr>
                                <w:rFonts w:ascii="Barlow Condensed Thin" w:hAnsi="Barlow Condensed Thin"/>
                                <w:lang w:val="pl-PL"/>
                              </w:rPr>
                            </w:pPr>
                            <w:r w:rsidRPr="00195772">
                              <w:rPr>
                                <w:rFonts w:ascii="Barlow Condensed Thin" w:hAnsi="Barlow Condensed Thin"/>
                                <w:lang w:val="pl-PL"/>
                              </w:rPr>
                              <w:t>New-BcContainerWizard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B43096" id="Rectangle 8" o:spid="_x0000_s1028" style="position:absolute;left:0;text-align:left;margin-left:2.35pt;margin-top:47.4pt;width:456.15pt;height:78.3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" fillcolor="#f2f2f2 [3052]" strokecolor="#a5a5a5 [2092]" strokeweight="1pt">
                <v:textbox>
                  <w:txbxContent>
                    <w:p w14:paraId="739A5A13" w14:textId="77777777" w:rsidR="004A01AE" w:rsidRPr="00CD0D67" w:rsidRDefault="004A01AE" w:rsidP="00F00A66">
                      <w:pPr>
                        <w:spacing w:after="120" w:line="240" w:lineRule="auto"/>
                        <w:jc w:val="left"/>
                        <w:rPr>
                          <w:rFonts w:ascii="Barlow Condensed Thin" w:hAnsi="Barlow Condensed Thin"/>
                          <w:lang w:val="pl-PL"/>
                        </w:rPr>
                      </w:pPr>
                      <w:r w:rsidRPr="00195772">
                        <w:rPr>
                          <w:rFonts w:ascii="Barlow Condensed Thin" w:hAnsi="Barlow Condensed Thin"/>
                          <w:lang w:val="pl-PL"/>
                        </w:rPr>
                        <w:t>New-BcContainerWizard</w:t>
                      </w:r>
                    </w:p>
                  </w:txbxContent>
                </v:textbox>
              </v:rect>
            </w:pict>
          </mc:Fallback>
        </mc:AlternateContent>
      </w:r>
      <w:r w:rsidRPr="00566ED8">
        <w:rPr>
          <w:noProof/>
        </w:rPr>
        <w:drawing>
          <wp:inline distT="0" distB="0" distL="0" distR="0" wp14:anchorId="45086341" wp14:editId="6DD48E26">
            <wp:extent cx="308010" cy="30801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22203" cy="322203"/>
                    </a:xfrm>
                    <a:prstGeom prst="rect">
                      <a:avLst/>
                    </a:prstGeom>
                  </pic:spPr>
                </pic:pic>
              </a:graphicData>
            </a:graphic>
          </wp:inline>
        </w:drawing>
      </w:r>
      <w:r w:rsidRPr="00192A80">
        <w:rPr>
          <w:rStyle w:val="Heading3Char"/>
        </w:rPr>
        <w:t xml:space="preserve"> </w:t>
      </w:r>
      <w:r>
        <w:rPr>
          <w:rStyle w:val="Heading3Char"/>
        </w:rPr>
        <w:t>Script</w:t>
      </w:r>
      <w:r w:rsidRPr="00192A80">
        <w:rPr>
          <w:rFonts w:ascii="Bahnschrift Condensed" w:eastAsiaTheme="majorEastAsia" w:hAnsi="Bahnschrift Condensed" w:cstheme="majorBidi"/>
          <w:smallCaps/>
          <w:spacing w:val="40"/>
          <w:sz w:val="32"/>
          <w:szCs w:val="26"/>
        </w:rPr>
        <w:cr/>
      </w:r>
    </w:p>
    <w:p w14:paraId="28693F75" w14:textId="77777777" w:rsidR="00F00A66" w:rsidRDefault="00F00A66" w:rsidP="00F00A66"/>
    <w:p w14:paraId="33D453A9" w14:textId="77777777" w:rsidR="00F00A66" w:rsidRDefault="00F00A66" w:rsidP="009D0F27"/>
    <w:p w14:paraId="59ECF2F9" w14:textId="77777777" w:rsidR="00D071E9" w:rsidRDefault="00D071E9" w:rsidP="00D071E9">
      <w:pPr>
        <w:jc w:val="right"/>
      </w:pPr>
    </w:p>
    <w:p w14:paraId="5256628A" w14:textId="7232327D" w:rsidR="00F00A66" w:rsidRDefault="00D071E9" w:rsidP="00D071E9">
      <w:pPr>
        <w:jc w:val="right"/>
      </w:pPr>
      <w:r w:rsidRPr="00EF62D5">
        <w:rPr>
          <w:i/>
          <w:noProof/>
          <w:sz w:val="20"/>
        </w:rPr>
        <w:lastRenderedPageBreak/>
        <w:drawing>
          <wp:inline distT="0" distB="0" distL="0" distR="0" wp14:anchorId="34C77DBE" wp14:editId="642FA588">
            <wp:extent cx="4540178"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5494" cy="3321242"/>
                    </a:xfrm>
                    <a:prstGeom prst="rect">
                      <a:avLst/>
                    </a:prstGeom>
                  </pic:spPr>
                </pic:pic>
              </a:graphicData>
            </a:graphic>
          </wp:inline>
        </w:drawing>
      </w:r>
    </w:p>
    <w:p w14:paraId="0AC7E52B" w14:textId="77777777" w:rsidR="00D071E9" w:rsidRDefault="00D071E9" w:rsidP="00D071E9">
      <w:pPr>
        <w:jc w:val="right"/>
      </w:pPr>
    </w:p>
    <w:p w14:paraId="78E8B51E" w14:textId="37096548" w:rsidR="00012574" w:rsidRDefault="00BB52ED" w:rsidP="00012574">
      <w:r>
        <w:t>My recommendation is to create your first container</w:t>
      </w:r>
      <w:r w:rsidR="00A866FF">
        <w:t xml:space="preserve"> with the below parameters</w:t>
      </w:r>
      <w:r w:rsidR="00C36B66">
        <w:t xml:space="preserve"> (the order of parameters represent</w:t>
      </w:r>
      <w:r w:rsidR="00CC3797">
        <w:t>s</w:t>
      </w:r>
      <w:r w:rsidR="00C36B66">
        <w:t xml:space="preserve"> steps in the wizard</w:t>
      </w:r>
      <w:r w:rsidR="00012574">
        <w:t>, note also that most of the options are default options for the wizard</w:t>
      </w:r>
      <w:r w:rsidR="00C36B66">
        <w:t>)</w:t>
      </w:r>
      <w:r w:rsidR="004113A8">
        <w:t>:</w:t>
      </w:r>
    </w:p>
    <w:p w14:paraId="3CB5A467" w14:textId="61E8AE14" w:rsidR="00BB52ED" w:rsidRDefault="00012574" w:rsidP="004113A8">
      <w:pPr>
        <w:pStyle w:val="ListParagraph"/>
        <w:numPr>
          <w:ilvl w:val="0"/>
          <w:numId w:val="2"/>
        </w:numPr>
      </w:pPr>
      <w:r>
        <w:t xml:space="preserve">Choose </w:t>
      </w:r>
      <w:r w:rsidR="004113A8">
        <w:t>Local Container</w:t>
      </w:r>
    </w:p>
    <w:p w14:paraId="366B1819" w14:textId="2B67FB51" w:rsidR="00585BBB" w:rsidRDefault="00DA1248" w:rsidP="004113A8">
      <w:pPr>
        <w:pStyle w:val="ListParagraph"/>
        <w:numPr>
          <w:ilvl w:val="0"/>
          <w:numId w:val="2"/>
        </w:numPr>
      </w:pPr>
      <w:r>
        <w:t>Use predefined password</w:t>
      </w:r>
    </w:p>
    <w:p w14:paraId="4F211DCE" w14:textId="7E7F4807" w:rsidR="00DA1248" w:rsidRDefault="00DA1248" w:rsidP="004113A8">
      <w:pPr>
        <w:pStyle w:val="ListParagraph"/>
        <w:numPr>
          <w:ilvl w:val="0"/>
          <w:numId w:val="2"/>
        </w:numPr>
      </w:pPr>
      <w:r>
        <w:t>Choose your container name (since later you will have more than one)</w:t>
      </w:r>
    </w:p>
    <w:p w14:paraId="4306A172" w14:textId="1668302F" w:rsidR="00454492" w:rsidRDefault="00454492" w:rsidP="004113A8">
      <w:pPr>
        <w:pStyle w:val="ListParagraph"/>
        <w:numPr>
          <w:ilvl w:val="0"/>
          <w:numId w:val="2"/>
        </w:numPr>
      </w:pPr>
      <w:r>
        <w:t>Latest Business Central Sandbox</w:t>
      </w:r>
    </w:p>
    <w:p w14:paraId="360D49D3" w14:textId="556DAD94" w:rsidR="00EF62D5" w:rsidRDefault="00EF62D5" w:rsidP="004113A8">
      <w:pPr>
        <w:pStyle w:val="ListParagraph"/>
        <w:numPr>
          <w:ilvl w:val="0"/>
          <w:numId w:val="2"/>
        </w:numPr>
      </w:pPr>
      <w:r>
        <w:t>If you do not have any country preferences – choose us</w:t>
      </w:r>
    </w:p>
    <w:p w14:paraId="6BA8F415" w14:textId="7E3B8E79" w:rsidR="00300506" w:rsidRDefault="00A866FF" w:rsidP="004113A8">
      <w:pPr>
        <w:pStyle w:val="ListParagraph"/>
        <w:numPr>
          <w:ilvl w:val="0"/>
          <w:numId w:val="2"/>
        </w:numPr>
      </w:pPr>
      <w:r>
        <w:t>Install Test Framework and Test Libraries (it will be needed to create automated tests and finish the workbook)</w:t>
      </w:r>
    </w:p>
    <w:p w14:paraId="4DD5C379" w14:textId="383CD19A" w:rsidR="00CC107F" w:rsidRDefault="00CC107F" w:rsidP="004113A8">
      <w:pPr>
        <w:pStyle w:val="ListParagraph"/>
        <w:numPr>
          <w:ilvl w:val="0"/>
          <w:numId w:val="2"/>
        </w:numPr>
      </w:pPr>
      <w:r>
        <w:t>Performance Toolkit is not required at this moment</w:t>
      </w:r>
    </w:p>
    <w:p w14:paraId="1041D83D" w14:textId="09BDA879" w:rsidR="00952077" w:rsidRDefault="00952077" w:rsidP="004113A8">
      <w:pPr>
        <w:pStyle w:val="ListParagraph"/>
        <w:numPr>
          <w:ilvl w:val="0"/>
          <w:numId w:val="2"/>
        </w:numPr>
      </w:pPr>
      <w:r>
        <w:t>The premium plan is not mandatory for exercises in the workbook</w:t>
      </w:r>
    </w:p>
    <w:p w14:paraId="4BF4CD2C" w14:textId="1AC29BA8" w:rsidR="00F00A66" w:rsidRDefault="00F00A66" w:rsidP="004113A8">
      <w:pPr>
        <w:pStyle w:val="ListParagraph"/>
        <w:numPr>
          <w:ilvl w:val="0"/>
          <w:numId w:val="2"/>
        </w:numPr>
      </w:pPr>
      <w:r>
        <w:t>Test users are not required</w:t>
      </w:r>
    </w:p>
    <w:p w14:paraId="36DA4756" w14:textId="71CA81C5" w:rsidR="00FE1007" w:rsidRDefault="00FE1007" w:rsidP="004113A8">
      <w:pPr>
        <w:pStyle w:val="ListParagraph"/>
        <w:numPr>
          <w:ilvl w:val="0"/>
          <w:numId w:val="2"/>
        </w:numPr>
      </w:pPr>
      <w:r>
        <w:t xml:space="preserve">AL </w:t>
      </w:r>
      <w:proofErr w:type="spellStart"/>
      <w:r>
        <w:t>BaseApp</w:t>
      </w:r>
      <w:proofErr w:type="spellEnd"/>
      <w:r>
        <w:t xml:space="preserve"> development is not required</w:t>
      </w:r>
    </w:p>
    <w:p w14:paraId="00E15E47" w14:textId="73FB42AE" w:rsidR="00C36B66" w:rsidRDefault="00C36B66" w:rsidP="004113A8">
      <w:pPr>
        <w:pStyle w:val="ListParagraph"/>
        <w:numPr>
          <w:ilvl w:val="0"/>
          <w:numId w:val="2"/>
        </w:numPr>
      </w:pPr>
      <w:r>
        <w:t xml:space="preserve">Use </w:t>
      </w:r>
      <w:r w:rsidR="00017E4C">
        <w:t>language extension</w:t>
      </w:r>
      <w:r w:rsidR="00FD0B23">
        <w:t xml:space="preserve"> provided with </w:t>
      </w:r>
      <w:r w:rsidR="00CC3797">
        <w:t xml:space="preserve">a </w:t>
      </w:r>
      <w:r w:rsidR="00FD0B23">
        <w:t>container</w:t>
      </w:r>
    </w:p>
    <w:p w14:paraId="713A4036" w14:textId="10AEC973" w:rsidR="00017E4C" w:rsidRDefault="00CC3797" w:rsidP="004113A8">
      <w:pPr>
        <w:pStyle w:val="ListParagraph"/>
        <w:numPr>
          <w:ilvl w:val="0"/>
          <w:numId w:val="2"/>
        </w:numPr>
      </w:pPr>
      <w:r>
        <w:t>A c</w:t>
      </w:r>
      <w:r w:rsidR="00017E4C">
        <w:t>ustom license is not required for exercises in the workbook</w:t>
      </w:r>
    </w:p>
    <w:p w14:paraId="643D990B" w14:textId="67AE5D61" w:rsidR="007120C9" w:rsidRDefault="007120C9" w:rsidP="004113A8">
      <w:pPr>
        <w:pStyle w:val="ListParagraph"/>
        <w:numPr>
          <w:ilvl w:val="0"/>
          <w:numId w:val="2"/>
        </w:numPr>
      </w:pPr>
      <w:r>
        <w:t>Use Cronus</w:t>
      </w:r>
      <w:r w:rsidR="00427209">
        <w:t xml:space="preserve"> demo database (it will have some default data inside)</w:t>
      </w:r>
    </w:p>
    <w:p w14:paraId="27414FAC" w14:textId="43613ECE" w:rsidR="00427209" w:rsidRDefault="003D6691" w:rsidP="004113A8">
      <w:pPr>
        <w:pStyle w:val="ListParagraph"/>
        <w:numPr>
          <w:ilvl w:val="0"/>
          <w:numId w:val="2"/>
        </w:numPr>
      </w:pPr>
      <w:r>
        <w:t>Use multitenant</w:t>
      </w:r>
    </w:p>
    <w:p w14:paraId="04B33AC8" w14:textId="2F6E7FF7" w:rsidR="003D6691" w:rsidRDefault="003D6691" w:rsidP="004113A8">
      <w:pPr>
        <w:pStyle w:val="ListParagraph"/>
        <w:numPr>
          <w:ilvl w:val="0"/>
          <w:numId w:val="2"/>
        </w:numPr>
      </w:pPr>
      <w:r>
        <w:t>Use default DNS settings</w:t>
      </w:r>
    </w:p>
    <w:p w14:paraId="3D30061D" w14:textId="04726C5D" w:rsidR="003D6691" w:rsidRDefault="002F56DE" w:rsidP="004113A8">
      <w:pPr>
        <w:pStyle w:val="ListParagraph"/>
        <w:numPr>
          <w:ilvl w:val="0"/>
          <w:numId w:val="2"/>
        </w:numPr>
      </w:pPr>
      <w:r>
        <w:lastRenderedPageBreak/>
        <w:t xml:space="preserve">Do not use </w:t>
      </w:r>
      <w:r w:rsidR="00CC3797">
        <w:t>DNS</w:t>
      </w:r>
    </w:p>
    <w:p w14:paraId="0F21C496" w14:textId="4BB37254" w:rsidR="002F56DE" w:rsidRDefault="002F56DE" w:rsidP="004113A8">
      <w:pPr>
        <w:pStyle w:val="ListParagraph"/>
        <w:numPr>
          <w:ilvl w:val="0"/>
          <w:numId w:val="2"/>
        </w:numPr>
      </w:pPr>
      <w:r>
        <w:t xml:space="preserve">Allow the </w:t>
      </w:r>
      <w:proofErr w:type="spellStart"/>
      <w:r>
        <w:t>ContainerHelper</w:t>
      </w:r>
      <w:proofErr w:type="spellEnd"/>
      <w:r>
        <w:t xml:space="preserve"> to decide which isolation mode to use</w:t>
      </w:r>
    </w:p>
    <w:p w14:paraId="3E35E1FF" w14:textId="34B3D200" w:rsidR="002F56DE" w:rsidRDefault="0009451E" w:rsidP="004113A8">
      <w:pPr>
        <w:pStyle w:val="ListParagraph"/>
        <w:numPr>
          <w:ilvl w:val="0"/>
          <w:numId w:val="2"/>
        </w:numPr>
      </w:pPr>
      <w:r>
        <w:t xml:space="preserve">Use </w:t>
      </w:r>
      <w:r w:rsidR="00CC3797">
        <w:t xml:space="preserve">the </w:t>
      </w:r>
      <w:r>
        <w:t>default option for memory limit</w:t>
      </w:r>
    </w:p>
    <w:p w14:paraId="0DBF71E6" w14:textId="3472E93C" w:rsidR="00CB2C99" w:rsidRDefault="00CB2C99" w:rsidP="004113A8">
      <w:pPr>
        <w:pStyle w:val="ListParagraph"/>
        <w:numPr>
          <w:ilvl w:val="0"/>
          <w:numId w:val="2"/>
        </w:numPr>
      </w:pPr>
      <w:r>
        <w:t>Skip saving image</w:t>
      </w:r>
    </w:p>
    <w:p w14:paraId="376A75D1" w14:textId="72321005" w:rsidR="00CB2C99" w:rsidRDefault="00D0710C" w:rsidP="004113A8">
      <w:pPr>
        <w:pStyle w:val="ListParagraph"/>
        <w:numPr>
          <w:ilvl w:val="0"/>
          <w:numId w:val="2"/>
        </w:numPr>
      </w:pPr>
      <w:r>
        <w:t xml:space="preserve">You can save the script to not </w:t>
      </w:r>
      <w:r w:rsidR="000807FC">
        <w:t>start from scratch one more time</w:t>
      </w:r>
      <w:r w:rsidR="00C62960">
        <w:t xml:space="preserve"> otherwise execute the script</w:t>
      </w:r>
    </w:p>
    <w:p w14:paraId="4992B265" w14:textId="4591600B" w:rsidR="000807FC" w:rsidRDefault="000807FC" w:rsidP="000807FC">
      <w:pPr>
        <w:jc w:val="right"/>
      </w:pPr>
      <w:r w:rsidRPr="000807FC">
        <w:rPr>
          <w:noProof/>
        </w:rPr>
        <w:drawing>
          <wp:inline distT="0" distB="0" distL="0" distR="0" wp14:anchorId="751E67D9" wp14:editId="7F761414">
            <wp:extent cx="4415408" cy="2622535"/>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9938" cy="2631165"/>
                    </a:xfrm>
                    <a:prstGeom prst="rect">
                      <a:avLst/>
                    </a:prstGeom>
                  </pic:spPr>
                </pic:pic>
              </a:graphicData>
            </a:graphic>
          </wp:inline>
        </w:drawing>
      </w:r>
    </w:p>
    <w:p w14:paraId="06AA84C9" w14:textId="77777777" w:rsidR="00BB52ED" w:rsidRDefault="00BB52ED" w:rsidP="00BB52ED">
      <w:pPr>
        <w:rPr>
          <w:rFonts w:ascii="Bahnschrift Condensed" w:eastAsiaTheme="majorEastAsia" w:hAnsi="Bahnschrift Condensed" w:cstheme="majorBidi"/>
          <w:smallCaps/>
          <w:spacing w:val="40"/>
          <w:sz w:val="32"/>
          <w:szCs w:val="26"/>
        </w:rPr>
      </w:pPr>
      <w:r>
        <w:rPr>
          <w:noProof/>
        </w:rPr>
        <mc:AlternateContent>
          <mc:Choice Requires="wps">
            <w:drawing>
              <wp:anchor distT="0" distB="0" distL="114300" distR="114300" simplePos="0" relativeHeight="251658244" behindDoc="0" locked="0" layoutInCell="1" allowOverlap="1" wp14:anchorId="07EFDDFB" wp14:editId="166515A9">
                <wp:simplePos x="0" y="0"/>
                <wp:positionH relativeFrom="column">
                  <wp:posOffset>31750</wp:posOffset>
                </wp:positionH>
                <wp:positionV relativeFrom="paragraph">
                  <wp:posOffset>604520</wp:posOffset>
                </wp:positionV>
                <wp:extent cx="5792875" cy="539750"/>
                <wp:effectExtent l="0" t="0" r="17780" b="12700"/>
                <wp:wrapNone/>
                <wp:docPr id="15" name="Rectangle 15"/>
                <wp:cNvGraphicFramePr/>
                <a:graphic xmlns:a="http://schemas.openxmlformats.org/drawingml/2006/main">
                  <a:graphicData uri="http://schemas.microsoft.com/office/word/2010/wordprocessingShape">
                    <wps:wsp>
                      <wps:cNvSpPr/>
                      <wps:spPr>
                        <a:xfrm>
                          <a:off x="0" y="0"/>
                          <a:ext cx="5792875" cy="539750"/>
                        </a:xfrm>
                        <a:prstGeom prst="rect">
                          <a:avLst/>
                        </a:prstGeom>
                        <a:solidFill>
                          <a:schemeClr val="bg1">
                            <a:lumMod val="95000"/>
                          </a:schemeClr>
                        </a:solidFill>
                        <a:ln>
                          <a:solidFill>
                            <a:schemeClr val="bg1">
                              <a:lumMod val="65000"/>
                            </a:schemeClr>
                          </a:solidFill>
                        </a:ln>
                      </wps:spPr>
                      <wps:style>
                        <a:lnRef idx="2">
                          <a:schemeClr val="dk1"/>
                        </a:lnRef>
                        <a:fillRef idx="1">
                          <a:schemeClr val="lt1"/>
                        </a:fillRef>
                        <a:effectRef idx="0">
                          <a:schemeClr val="dk1"/>
                        </a:effectRef>
                        <a:fontRef idx="minor">
                          <a:schemeClr val="dk1"/>
                        </a:fontRef>
                      </wps:style>
                      <wps:txbx>
                        <w:txbxContent>
                          <w:p w14:paraId="6F67436E" w14:textId="3189B318" w:rsidR="004A01AE" w:rsidRPr="00CD0D67" w:rsidRDefault="004A01AE" w:rsidP="00BB52ED">
                            <w:pPr>
                              <w:spacing w:after="120" w:line="240" w:lineRule="auto"/>
                              <w:jc w:val="left"/>
                              <w:rPr>
                                <w:rFonts w:ascii="Barlow Condensed Thin" w:hAnsi="Barlow Condensed Thin"/>
                                <w:lang w:val="pl-PL"/>
                              </w:rPr>
                            </w:pPr>
                            <w:r w:rsidRPr="00195772">
                              <w:rPr>
                                <w:rFonts w:ascii="Barlow Condensed Thin" w:hAnsi="Barlow Condensed Thin"/>
                                <w:lang w:val="pl-PL"/>
                              </w:rPr>
                              <w:t>New-BcContainerWizard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EFDDFB" id="Rectangle 15" o:spid="_x0000_s1029" style="position:absolute;left:0;text-align:left;margin-left:2.5pt;margin-top:47.6pt;width:456.15pt;height:42.5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" fillcolor="#f2f2f2 [3052]" strokecolor="#a5a5a5 [2092]" strokeweight="1pt">
                <v:textbox>
                  <w:txbxContent>
                    <w:p w14:paraId="6F67436E" w14:textId="3189B318" w:rsidR="004A01AE" w:rsidRPr="00CD0D67" w:rsidRDefault="004A01AE" w:rsidP="00BB52ED">
                      <w:pPr>
                        <w:spacing w:after="120" w:line="240" w:lineRule="auto"/>
                        <w:jc w:val="left"/>
                        <w:rPr>
                          <w:rFonts w:ascii="Barlow Condensed Thin" w:hAnsi="Barlow Condensed Thin"/>
                          <w:lang w:val="pl-PL"/>
                        </w:rPr>
                      </w:pPr>
                      <w:r w:rsidRPr="00195772">
                        <w:rPr>
                          <w:rFonts w:ascii="Barlow Condensed Thin" w:hAnsi="Barlow Condensed Thin"/>
                          <w:lang w:val="pl-PL"/>
                        </w:rPr>
                        <w:t>New-BcContainerWizard</w:t>
                      </w:r>
                    </w:p>
                  </w:txbxContent>
                </v:textbox>
              </v:rect>
            </w:pict>
          </mc:Fallback>
        </mc:AlternateContent>
      </w:r>
      <w:r w:rsidRPr="00566ED8">
        <w:rPr>
          <w:noProof/>
        </w:rPr>
        <w:drawing>
          <wp:inline distT="0" distB="0" distL="0" distR="0" wp14:anchorId="277D4912" wp14:editId="0C68FC40">
            <wp:extent cx="308010" cy="30801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22203" cy="322203"/>
                    </a:xfrm>
                    <a:prstGeom prst="rect">
                      <a:avLst/>
                    </a:prstGeom>
                  </pic:spPr>
                </pic:pic>
              </a:graphicData>
            </a:graphic>
          </wp:inline>
        </w:drawing>
      </w:r>
      <w:r w:rsidRPr="00192A80">
        <w:rPr>
          <w:rStyle w:val="Heading3Char"/>
        </w:rPr>
        <w:t xml:space="preserve"> </w:t>
      </w:r>
      <w:r>
        <w:rPr>
          <w:rStyle w:val="Heading3Char"/>
        </w:rPr>
        <w:t>Script</w:t>
      </w:r>
      <w:r w:rsidRPr="00192A80">
        <w:rPr>
          <w:rFonts w:ascii="Bahnschrift Condensed" w:eastAsiaTheme="majorEastAsia" w:hAnsi="Bahnschrift Condensed" w:cstheme="majorBidi"/>
          <w:smallCaps/>
          <w:spacing w:val="40"/>
          <w:sz w:val="32"/>
          <w:szCs w:val="26"/>
        </w:rPr>
        <w:cr/>
      </w:r>
    </w:p>
    <w:p w14:paraId="56B4BF60" w14:textId="77777777" w:rsidR="00BB52ED" w:rsidRDefault="00BB52ED" w:rsidP="00BB52ED"/>
    <w:p w14:paraId="6F1EB418" w14:textId="038C5626" w:rsidR="00BB52ED" w:rsidRDefault="00BB52ED" w:rsidP="00BB52ED"/>
    <w:p w14:paraId="39D1AB86" w14:textId="218CD4CE" w:rsidR="00F75C78" w:rsidRPr="009548AA" w:rsidRDefault="00F75C78" w:rsidP="00BB52ED">
      <w:r w:rsidRPr="009548AA">
        <w:t>Af</w:t>
      </w:r>
      <w:r w:rsidR="00085099" w:rsidRPr="009548AA">
        <w:t>t</w:t>
      </w:r>
      <w:r w:rsidRPr="009548AA">
        <w:t xml:space="preserve">er </w:t>
      </w:r>
      <w:r w:rsidR="00085099" w:rsidRPr="009548AA">
        <w:t xml:space="preserve">the </w:t>
      </w:r>
      <w:r w:rsidRPr="009548AA">
        <w:t xml:space="preserve">script </w:t>
      </w:r>
      <w:proofErr w:type="gramStart"/>
      <w:r w:rsidRPr="009548AA">
        <w:t>will be</w:t>
      </w:r>
      <w:proofErr w:type="gramEnd"/>
      <w:r w:rsidRPr="009548AA">
        <w:t xml:space="preserve"> executed </w:t>
      </w:r>
      <w:r w:rsidR="00A75805" w:rsidRPr="009548AA">
        <w:t xml:space="preserve">the container will be running automatically. You can connect to it from </w:t>
      </w:r>
      <w:r w:rsidR="00085099" w:rsidRPr="009548AA">
        <w:t xml:space="preserve">a </w:t>
      </w:r>
      <w:r w:rsidR="00A75805" w:rsidRPr="009548AA">
        <w:t xml:space="preserve">web browser using </w:t>
      </w:r>
      <w:r w:rsidR="00CC3797">
        <w:t xml:space="preserve">the </w:t>
      </w:r>
      <w:r w:rsidR="00A75805" w:rsidRPr="009548AA">
        <w:t xml:space="preserve">address </w:t>
      </w:r>
      <w:r w:rsidR="00822F30">
        <w:fldChar w:fldCharType="begin"/>
      </w:r>
      <w:r w:rsidR="00822F30">
        <w:instrText xml:space="preserve"> HYPERLINK </w:instrText>
      </w:r>
      <w:r w:rsidR="00822F30">
        <w:fldChar w:fldCharType="separate"/>
      </w:r>
      <w:r w:rsidR="00724C86">
        <w:rPr>
          <w:b/>
          <w:bCs/>
        </w:rPr>
        <w:t>Error! Hyperlink reference not valid.</w:t>
      </w:r>
      <w:r w:rsidR="00822F30">
        <w:rPr>
          <w:rStyle w:val="Hyperlink"/>
          <w:color w:val="auto"/>
        </w:rPr>
        <w:fldChar w:fldCharType="end"/>
      </w:r>
      <w:r w:rsidR="00A75805" w:rsidRPr="009548AA">
        <w:t xml:space="preserve"> container name&gt;/BC</w:t>
      </w:r>
      <w:r w:rsidR="00A11296" w:rsidRPr="009548AA">
        <w:t>/</w:t>
      </w:r>
      <w:r w:rsidR="00A75805" w:rsidRPr="009548AA">
        <w:t>?tenant=defau</w:t>
      </w:r>
      <w:r w:rsidR="00AF6563" w:rsidRPr="009548AA">
        <w:t>l</w:t>
      </w:r>
      <w:r w:rsidR="00A75805" w:rsidRPr="009548AA">
        <w:t>t</w:t>
      </w:r>
      <w:r w:rsidR="00AF6563" w:rsidRPr="009548AA">
        <w:t xml:space="preserve"> (so if you used the default name the address would be: </w:t>
      </w:r>
      <w:hyperlink r:id="rId26" w:history="1">
        <w:r w:rsidR="009548AA" w:rsidRPr="009548AA">
          <w:rPr>
            <w:rStyle w:val="Hyperlink"/>
            <w:b/>
            <w:color w:val="auto"/>
          </w:rPr>
          <w:t>http://bcserver/BC/?tenant=default</w:t>
        </w:r>
      </w:hyperlink>
      <w:r w:rsidR="005F31A1" w:rsidRPr="009548AA">
        <w:t xml:space="preserve"> </w:t>
      </w:r>
      <w:r w:rsidR="00CB7E3F" w:rsidRPr="009548AA">
        <w:t>. Then information you can find</w:t>
      </w:r>
      <w:r w:rsidR="002C0F02" w:rsidRPr="009548AA">
        <w:t xml:space="preserve"> also in the </w:t>
      </w:r>
      <w:r w:rsidR="00DD603B" w:rsidRPr="009548AA">
        <w:t xml:space="preserve">output of </w:t>
      </w:r>
      <w:r w:rsidR="006C6A6B" w:rsidRPr="009548AA">
        <w:t>the PowerShell script.</w:t>
      </w:r>
    </w:p>
    <w:p w14:paraId="11F5B452" w14:textId="1B58F9FE" w:rsidR="00BA3EC7" w:rsidRDefault="00BA3EC7" w:rsidP="009A0E9F">
      <w:pPr>
        <w:jc w:val="right"/>
      </w:pPr>
      <w:r w:rsidRPr="00BA3EC7">
        <w:rPr>
          <w:noProof/>
        </w:rPr>
        <w:lastRenderedPageBreak/>
        <w:drawing>
          <wp:inline distT="0" distB="0" distL="0" distR="0" wp14:anchorId="320C9E2A" wp14:editId="1A46439D">
            <wp:extent cx="4966739" cy="2558206"/>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1555" cy="2565837"/>
                    </a:xfrm>
                    <a:prstGeom prst="rect">
                      <a:avLst/>
                    </a:prstGeom>
                  </pic:spPr>
                </pic:pic>
              </a:graphicData>
            </a:graphic>
          </wp:inline>
        </w:drawing>
      </w:r>
    </w:p>
    <w:p w14:paraId="3F7B3DB2" w14:textId="3A9AD359" w:rsidR="00111DAD" w:rsidRDefault="00CC3797" w:rsidP="00AC2C40">
      <w:r>
        <w:t>T</w:t>
      </w:r>
      <w:r w:rsidR="00AC2C40">
        <w:t>he other chapter will explain how to connect to the container to start development.</w:t>
      </w:r>
    </w:p>
    <w:p w14:paraId="2BE12869" w14:textId="2D4B3D6D" w:rsidR="00111DAD" w:rsidRDefault="00111DAD" w:rsidP="009A0E9F">
      <w:pPr>
        <w:jc w:val="right"/>
      </w:pPr>
      <w:r w:rsidRPr="00111DAD">
        <w:rPr>
          <w:noProof/>
        </w:rPr>
        <w:drawing>
          <wp:inline distT="0" distB="0" distL="0" distR="0" wp14:anchorId="6CE992D4" wp14:editId="39E1FA47">
            <wp:extent cx="5012675" cy="270571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2302" cy="2710908"/>
                    </a:xfrm>
                    <a:prstGeom prst="rect">
                      <a:avLst/>
                    </a:prstGeom>
                  </pic:spPr>
                </pic:pic>
              </a:graphicData>
            </a:graphic>
          </wp:inline>
        </w:drawing>
      </w:r>
    </w:p>
    <w:p w14:paraId="3A804AF3" w14:textId="77777777" w:rsidR="00111DAD" w:rsidRDefault="00111DAD" w:rsidP="009A0E9F">
      <w:pPr>
        <w:jc w:val="right"/>
      </w:pPr>
    </w:p>
    <w:p w14:paraId="1E64E290" w14:textId="6B907831" w:rsidR="00B24F70" w:rsidRDefault="00BA4EDC" w:rsidP="00BA4EDC">
      <w:pPr>
        <w:ind w:left="720"/>
        <w:rPr>
          <w:i/>
          <w:sz w:val="20"/>
        </w:rPr>
      </w:pPr>
      <w:r w:rsidRPr="00E016E8">
        <w:rPr>
          <w:rStyle w:val="Heading3Char"/>
          <w:noProof/>
        </w:rPr>
        <w:drawing>
          <wp:inline distT="0" distB="0" distL="0" distR="0" wp14:anchorId="5F0941E9" wp14:editId="0132805C">
            <wp:extent cx="252412" cy="252412"/>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192A80">
        <w:rPr>
          <w:rFonts w:ascii="Bahnschrift Condensed" w:eastAsiaTheme="majorEastAsia" w:hAnsi="Bahnschrift Condensed" w:cstheme="majorBidi"/>
          <w:smallCaps/>
          <w:spacing w:val="40"/>
          <w:sz w:val="32"/>
          <w:szCs w:val="26"/>
        </w:rPr>
        <w:cr/>
      </w:r>
      <w:r>
        <w:rPr>
          <w:i/>
          <w:sz w:val="20"/>
        </w:rPr>
        <w:t xml:space="preserve">Running </w:t>
      </w:r>
      <w:proofErr w:type="gramStart"/>
      <w:r w:rsidR="00CC3797">
        <w:rPr>
          <w:i/>
          <w:sz w:val="20"/>
        </w:rPr>
        <w:t xml:space="preserve">the </w:t>
      </w:r>
      <w:r>
        <w:rPr>
          <w:i/>
          <w:sz w:val="20"/>
        </w:rPr>
        <w:t>script</w:t>
      </w:r>
      <w:proofErr w:type="gramEnd"/>
      <w:r>
        <w:rPr>
          <w:i/>
          <w:sz w:val="20"/>
        </w:rPr>
        <w:t xml:space="preserve"> </w:t>
      </w:r>
      <w:r w:rsidR="00CC3797">
        <w:rPr>
          <w:i/>
          <w:sz w:val="20"/>
        </w:rPr>
        <w:t xml:space="preserve">the </w:t>
      </w:r>
      <w:r>
        <w:rPr>
          <w:i/>
          <w:sz w:val="20"/>
        </w:rPr>
        <w:t xml:space="preserve">first time can take time to download the artifact with </w:t>
      </w:r>
      <w:r w:rsidR="00166453">
        <w:rPr>
          <w:i/>
          <w:sz w:val="20"/>
        </w:rPr>
        <w:t xml:space="preserve">the </w:t>
      </w:r>
      <w:r>
        <w:rPr>
          <w:i/>
          <w:sz w:val="20"/>
        </w:rPr>
        <w:t xml:space="preserve">Business Central version. </w:t>
      </w:r>
    </w:p>
    <w:p w14:paraId="03C6F9D8" w14:textId="21E50F80" w:rsidR="009A0E9F" w:rsidRDefault="009A0E9F" w:rsidP="00BA4EDC">
      <w:pPr>
        <w:ind w:left="720"/>
        <w:rPr>
          <w:i/>
          <w:sz w:val="20"/>
        </w:rPr>
      </w:pPr>
      <w:r w:rsidRPr="009A0E9F">
        <w:rPr>
          <w:i/>
          <w:sz w:val="20"/>
        </w:rPr>
        <w:t xml:space="preserve">If you would need </w:t>
      </w:r>
      <w:r w:rsidR="00211DD9">
        <w:rPr>
          <w:i/>
          <w:sz w:val="20"/>
        </w:rPr>
        <w:t xml:space="preserve">to see the output of the script one more time you can run in PowerShell: </w:t>
      </w:r>
      <w:r w:rsidR="00211DD9" w:rsidRPr="00211DD9">
        <w:rPr>
          <w:b/>
          <w:i/>
          <w:sz w:val="20"/>
        </w:rPr>
        <w:t>docker logs &lt;name of your container&gt;</w:t>
      </w:r>
      <w:r w:rsidR="00211DD9">
        <w:rPr>
          <w:i/>
          <w:sz w:val="20"/>
        </w:rPr>
        <w:t xml:space="preserve"> (for example </w:t>
      </w:r>
      <w:r w:rsidR="00211DD9" w:rsidRPr="00211DD9">
        <w:rPr>
          <w:b/>
          <w:i/>
          <w:sz w:val="20"/>
        </w:rPr>
        <w:t xml:space="preserve">docker logs </w:t>
      </w:r>
      <w:proofErr w:type="spellStart"/>
      <w:r w:rsidR="00166453">
        <w:rPr>
          <w:b/>
          <w:i/>
          <w:sz w:val="20"/>
        </w:rPr>
        <w:t>bc</w:t>
      </w:r>
      <w:r w:rsidR="00211DD9" w:rsidRPr="00211DD9">
        <w:rPr>
          <w:b/>
          <w:i/>
          <w:sz w:val="20"/>
        </w:rPr>
        <w:t>server</w:t>
      </w:r>
      <w:proofErr w:type="spellEnd"/>
      <w:r w:rsidR="00211DD9">
        <w:rPr>
          <w:i/>
          <w:sz w:val="20"/>
        </w:rPr>
        <w:t>).</w:t>
      </w:r>
    </w:p>
    <w:p w14:paraId="54947996" w14:textId="7E00981D" w:rsidR="00BA4EDC" w:rsidRPr="00E57D65" w:rsidRDefault="00B24F70" w:rsidP="00BA4EDC">
      <w:pPr>
        <w:ind w:left="720"/>
        <w:rPr>
          <w:i/>
          <w:sz w:val="20"/>
        </w:rPr>
      </w:pPr>
      <w:r w:rsidRPr="00E57D65">
        <w:rPr>
          <w:i/>
          <w:sz w:val="20"/>
        </w:rPr>
        <w:t xml:space="preserve">You can learn more about </w:t>
      </w:r>
      <w:proofErr w:type="spellStart"/>
      <w:r w:rsidRPr="00E57D65">
        <w:rPr>
          <w:i/>
          <w:sz w:val="20"/>
        </w:rPr>
        <w:t>BCContainerHelper</w:t>
      </w:r>
      <w:proofErr w:type="spellEnd"/>
      <w:r w:rsidRPr="00E57D65">
        <w:rPr>
          <w:i/>
          <w:sz w:val="20"/>
        </w:rPr>
        <w:t xml:space="preserve"> from </w:t>
      </w:r>
      <w:r w:rsidR="00166453">
        <w:rPr>
          <w:i/>
          <w:sz w:val="20"/>
        </w:rPr>
        <w:t xml:space="preserve">the </w:t>
      </w:r>
      <w:r w:rsidRPr="00E57D65">
        <w:rPr>
          <w:i/>
          <w:sz w:val="20"/>
        </w:rPr>
        <w:t xml:space="preserve">blog </w:t>
      </w:r>
      <w:hyperlink r:id="rId29" w:history="1">
        <w:r w:rsidR="00E57D65" w:rsidRPr="00E57D65">
          <w:rPr>
            <w:rStyle w:val="Hyperlink"/>
            <w:i/>
            <w:color w:val="auto"/>
            <w:sz w:val="20"/>
          </w:rPr>
          <w:t>https://freddysblog.com/</w:t>
        </w:r>
      </w:hyperlink>
      <w:r w:rsidR="00E57D65" w:rsidRPr="00E57D65">
        <w:rPr>
          <w:i/>
          <w:sz w:val="20"/>
        </w:rPr>
        <w:t xml:space="preserve"> </w:t>
      </w:r>
    </w:p>
    <w:p w14:paraId="042736A0" w14:textId="77777777" w:rsidR="00BB52ED" w:rsidRDefault="00BB52ED" w:rsidP="009D0F27">
      <w:pPr>
        <w:rPr>
          <w:i/>
          <w:sz w:val="20"/>
        </w:rPr>
      </w:pPr>
    </w:p>
    <w:p w14:paraId="2796A9A8" w14:textId="360ACAAE" w:rsidR="005B3B30" w:rsidRDefault="005B3B30" w:rsidP="002A3A34">
      <w:pPr>
        <w:rPr>
          <w:i/>
          <w:sz w:val="20"/>
        </w:rPr>
      </w:pPr>
    </w:p>
    <w:p w14:paraId="596069E3" w14:textId="7F112E0B" w:rsidR="002A3A34" w:rsidRPr="001A244F" w:rsidRDefault="00CA2698" w:rsidP="002A3A34">
      <w:pPr>
        <w:pStyle w:val="Heading2"/>
      </w:pPr>
      <w:r>
        <w:lastRenderedPageBreak/>
        <w:t>Online sandbox environment</w:t>
      </w:r>
    </w:p>
    <w:p w14:paraId="3E13AEE6" w14:textId="77777777" w:rsidR="00C93307" w:rsidRDefault="00F97355" w:rsidP="0067056B">
      <w:r w:rsidRPr="00F97355">
        <w:t xml:space="preserve">The Sandbox is the alternative to </w:t>
      </w:r>
      <w:proofErr w:type="gramStart"/>
      <w:r w:rsidRPr="00F97355">
        <w:t>work</w:t>
      </w:r>
      <w:proofErr w:type="gramEnd"/>
      <w:r w:rsidRPr="00F97355">
        <w:t xml:space="preserve"> with Docker</w:t>
      </w:r>
      <w:r w:rsidR="0067056B">
        <w:t xml:space="preserve"> containers</w:t>
      </w:r>
      <w:r w:rsidRPr="00F97355">
        <w:t>.</w:t>
      </w:r>
      <w:r w:rsidR="007A5452">
        <w:t xml:space="preserve"> It is not available in all countries</w:t>
      </w:r>
      <w:r w:rsidR="00C93307">
        <w:t xml:space="preserve"> therefore you may not be able to create it if Business Central is not supported in your region</w:t>
      </w:r>
      <w:r w:rsidR="007A5452">
        <w:t>.</w:t>
      </w:r>
      <w:r w:rsidR="004E798F">
        <w:t xml:space="preserve"> </w:t>
      </w:r>
    </w:p>
    <w:p w14:paraId="570E4456" w14:textId="77D8983A" w:rsidR="002A3A34" w:rsidRDefault="00F97355" w:rsidP="0067056B">
      <w:r w:rsidRPr="00F97355">
        <w:t>Go to page</w:t>
      </w:r>
      <w:r w:rsidR="00D23F0F">
        <w:t xml:space="preserve"> </w:t>
      </w:r>
      <w:hyperlink r:id="rId30" w:history="1">
        <w:r w:rsidR="00D23F0F" w:rsidRPr="00D23F0F">
          <w:rPr>
            <w:u w:val="single"/>
          </w:rPr>
          <w:t>https://dynamics.microsoft.com/en-gb/dynamics-365-free-trial/</w:t>
        </w:r>
      </w:hyperlink>
      <w:r w:rsidR="00D23F0F">
        <w:t xml:space="preserve"> </w:t>
      </w:r>
      <w:r w:rsidRPr="00F97355">
        <w:t>and find Business Central.</w:t>
      </w:r>
      <w:r w:rsidR="007A5452">
        <w:t xml:space="preserve"> Fill </w:t>
      </w:r>
      <w:r w:rsidR="00166453">
        <w:t xml:space="preserve">in </w:t>
      </w:r>
      <w:r w:rsidR="007A5452">
        <w:t xml:space="preserve">your work e-mail address and phone.  </w:t>
      </w:r>
    </w:p>
    <w:p w14:paraId="519ACB1B" w14:textId="1117228C" w:rsidR="00C165B4" w:rsidRDefault="00C165B4" w:rsidP="0067056B">
      <w:pPr>
        <w:rPr>
          <w:i/>
          <w:sz w:val="20"/>
        </w:rPr>
      </w:pPr>
      <w:r>
        <w:t>Follow the steps on the screen to create a sandbox.</w:t>
      </w:r>
      <w:r w:rsidR="00AC2C40">
        <w:t xml:space="preserve"> </w:t>
      </w:r>
      <w:r w:rsidR="00166453">
        <w:t>T</w:t>
      </w:r>
      <w:r w:rsidR="00AC2C40">
        <w:t xml:space="preserve">he other chapter will explain how to connect to </w:t>
      </w:r>
      <w:r w:rsidR="00166453">
        <w:t xml:space="preserve">the </w:t>
      </w:r>
      <w:r w:rsidR="00AC2C40">
        <w:t>online sandbox.</w:t>
      </w:r>
    </w:p>
    <w:p w14:paraId="7E82DA46" w14:textId="6D1A35D2" w:rsidR="005B3B30" w:rsidRDefault="001E0C74" w:rsidP="009B5DA1">
      <w:pPr>
        <w:jc w:val="right"/>
        <w:rPr>
          <w:i/>
          <w:sz w:val="20"/>
        </w:rPr>
      </w:pPr>
      <w:r w:rsidRPr="001E0C74">
        <w:rPr>
          <w:i/>
          <w:noProof/>
          <w:sz w:val="20"/>
        </w:rPr>
        <w:drawing>
          <wp:inline distT="0" distB="0" distL="0" distR="0" wp14:anchorId="218FA57D" wp14:editId="089D9398">
            <wp:extent cx="4703356" cy="33115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6013" cy="3320437"/>
                    </a:xfrm>
                    <a:prstGeom prst="rect">
                      <a:avLst/>
                    </a:prstGeom>
                  </pic:spPr>
                </pic:pic>
              </a:graphicData>
            </a:graphic>
          </wp:inline>
        </w:drawing>
      </w:r>
    </w:p>
    <w:p w14:paraId="3F968570" w14:textId="58E2AFFC" w:rsidR="00AC2C40" w:rsidRDefault="00AC2C40" w:rsidP="009B5DA1">
      <w:pPr>
        <w:jc w:val="right"/>
        <w:rPr>
          <w:i/>
          <w:sz w:val="20"/>
        </w:rPr>
      </w:pPr>
    </w:p>
    <w:p w14:paraId="77011975" w14:textId="6A719FF4" w:rsidR="00461B0C" w:rsidRDefault="00461B0C" w:rsidP="00461B0C">
      <w:pPr>
        <w:ind w:left="720"/>
        <w:rPr>
          <w:i/>
          <w:sz w:val="20"/>
        </w:rPr>
      </w:pPr>
      <w:r w:rsidRPr="00E016E8">
        <w:rPr>
          <w:rStyle w:val="Heading3Char"/>
          <w:noProof/>
        </w:rPr>
        <w:drawing>
          <wp:inline distT="0" distB="0" distL="0" distR="0" wp14:anchorId="003AA295" wp14:editId="647BD205">
            <wp:extent cx="252412" cy="252412"/>
            <wp:effectExtent l="0" t="0" r="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192A80">
        <w:rPr>
          <w:rFonts w:ascii="Bahnschrift Condensed" w:eastAsiaTheme="majorEastAsia" w:hAnsi="Bahnschrift Condensed" w:cstheme="majorBidi"/>
          <w:smallCaps/>
          <w:spacing w:val="40"/>
          <w:sz w:val="32"/>
          <w:szCs w:val="26"/>
        </w:rPr>
        <w:cr/>
      </w:r>
      <w:r>
        <w:rPr>
          <w:i/>
          <w:sz w:val="20"/>
        </w:rPr>
        <w:t xml:space="preserve">Instead of using </w:t>
      </w:r>
      <w:r w:rsidR="00166453">
        <w:rPr>
          <w:i/>
          <w:sz w:val="20"/>
        </w:rPr>
        <w:t xml:space="preserve">the </w:t>
      </w:r>
      <w:r w:rsidR="00D23F0F">
        <w:rPr>
          <w:i/>
          <w:sz w:val="20"/>
        </w:rPr>
        <w:t xml:space="preserve">link above you can create the environment </w:t>
      </w:r>
      <w:r w:rsidR="00832458">
        <w:rPr>
          <w:i/>
          <w:sz w:val="20"/>
        </w:rPr>
        <w:t xml:space="preserve">with Business Central on </w:t>
      </w:r>
      <w:r w:rsidR="00832458" w:rsidRPr="00832458">
        <w:rPr>
          <w:i/>
          <w:sz w:val="20"/>
        </w:rPr>
        <w:t>cdx.transform.microsoft.com</w:t>
      </w:r>
      <w:r w:rsidR="00832458">
        <w:rPr>
          <w:i/>
          <w:sz w:val="20"/>
        </w:rPr>
        <w:t xml:space="preserve">. The environment will be valid </w:t>
      </w:r>
      <w:r w:rsidR="00166453">
        <w:rPr>
          <w:i/>
          <w:sz w:val="20"/>
        </w:rPr>
        <w:t xml:space="preserve">for </w:t>
      </w:r>
      <w:r w:rsidR="00832458">
        <w:rPr>
          <w:i/>
          <w:sz w:val="20"/>
        </w:rPr>
        <w:t>either 3 months or 1 year depend</w:t>
      </w:r>
      <w:r w:rsidR="00166453">
        <w:rPr>
          <w:i/>
          <w:sz w:val="20"/>
        </w:rPr>
        <w:t>ing</w:t>
      </w:r>
      <w:r w:rsidR="00832458">
        <w:rPr>
          <w:i/>
          <w:sz w:val="20"/>
        </w:rPr>
        <w:t xml:space="preserve"> on </w:t>
      </w:r>
      <w:r w:rsidR="00166453">
        <w:rPr>
          <w:i/>
          <w:sz w:val="20"/>
        </w:rPr>
        <w:t xml:space="preserve">the </w:t>
      </w:r>
      <w:r w:rsidR="00832458">
        <w:rPr>
          <w:i/>
          <w:sz w:val="20"/>
        </w:rPr>
        <w:t xml:space="preserve">option that you </w:t>
      </w:r>
      <w:proofErr w:type="gramStart"/>
      <w:r w:rsidR="00832458">
        <w:rPr>
          <w:i/>
          <w:sz w:val="20"/>
        </w:rPr>
        <w:t>chose</w:t>
      </w:r>
      <w:proofErr w:type="gramEnd"/>
      <w:r w:rsidR="00832458">
        <w:rPr>
          <w:i/>
          <w:sz w:val="20"/>
        </w:rPr>
        <w:t>. The user and password will be then provided to you</w:t>
      </w:r>
      <w:r w:rsidR="008B56D2">
        <w:rPr>
          <w:i/>
          <w:sz w:val="20"/>
        </w:rPr>
        <w:t>.</w:t>
      </w:r>
      <w:r w:rsidR="008B56D2">
        <w:rPr>
          <w:i/>
          <w:sz w:val="20"/>
        </w:rPr>
        <w:br/>
      </w:r>
      <w:r w:rsidR="008B56D2">
        <w:rPr>
          <w:i/>
          <w:sz w:val="20"/>
        </w:rPr>
        <w:lastRenderedPageBreak/>
        <w:br/>
      </w:r>
      <w:r w:rsidR="008B56D2" w:rsidRPr="008B56D2">
        <w:rPr>
          <w:i/>
          <w:noProof/>
          <w:sz w:val="20"/>
        </w:rPr>
        <w:drawing>
          <wp:inline distT="0" distB="0" distL="0" distR="0" wp14:anchorId="249BAF2E" wp14:editId="5DFF4C50">
            <wp:extent cx="5731510" cy="19056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05635"/>
                    </a:xfrm>
                    <a:prstGeom prst="rect">
                      <a:avLst/>
                    </a:prstGeom>
                  </pic:spPr>
                </pic:pic>
              </a:graphicData>
            </a:graphic>
          </wp:inline>
        </w:drawing>
      </w:r>
      <w:r w:rsidR="00832458">
        <w:rPr>
          <w:i/>
          <w:sz w:val="20"/>
        </w:rPr>
        <w:t xml:space="preserve"> </w:t>
      </w:r>
      <w:r w:rsidR="00D23F0F">
        <w:rPr>
          <w:i/>
          <w:sz w:val="20"/>
        </w:rPr>
        <w:t xml:space="preserve"> </w:t>
      </w:r>
      <w:r>
        <w:rPr>
          <w:i/>
          <w:sz w:val="20"/>
        </w:rPr>
        <w:t xml:space="preserve"> </w:t>
      </w:r>
    </w:p>
    <w:p w14:paraId="0B863BA1" w14:textId="73485B92" w:rsidR="00461B0C" w:rsidRDefault="00461B0C" w:rsidP="00461B0C">
      <w:pPr>
        <w:rPr>
          <w:i/>
          <w:sz w:val="20"/>
        </w:rPr>
      </w:pPr>
    </w:p>
    <w:p w14:paraId="7D72EF3C" w14:textId="0BCD1999" w:rsidR="00AC2C40" w:rsidRPr="001A244F" w:rsidRDefault="0090008E" w:rsidP="00AC2C40">
      <w:pPr>
        <w:pStyle w:val="Heading2"/>
      </w:pPr>
      <w:r>
        <w:t>Version control and repository</w:t>
      </w:r>
    </w:p>
    <w:p w14:paraId="6B697262" w14:textId="390879E0" w:rsidR="00A93759" w:rsidRDefault="00A93759" w:rsidP="00A93759">
      <w:r>
        <w:t>When doing development for Business Central there is no common database where the code is stored. Each developer work</w:t>
      </w:r>
      <w:r w:rsidR="00316D2C">
        <w:t>s</w:t>
      </w:r>
      <w:r>
        <w:t xml:space="preserve"> on </w:t>
      </w:r>
      <w:r w:rsidR="00995F1F">
        <w:t xml:space="preserve">their </w:t>
      </w:r>
      <w:r>
        <w:t xml:space="preserve">own </w:t>
      </w:r>
      <w:r w:rsidR="00316D2C">
        <w:t>machine</w:t>
      </w:r>
      <w:r>
        <w:t xml:space="preserve">. The code later </w:t>
      </w:r>
      <w:r w:rsidR="00821214">
        <w:t>needs</w:t>
      </w:r>
      <w:r>
        <w:t xml:space="preserve"> to be merged to the common repository which is used to build the test or production environment.</w:t>
      </w:r>
    </w:p>
    <w:p w14:paraId="3C7CAA26" w14:textId="47DB29D7" w:rsidR="00A013D7" w:rsidRDefault="005C0D93" w:rsidP="00A93759">
      <w:r>
        <w:t xml:space="preserve">That is why it is needed to track the changes </w:t>
      </w:r>
      <w:r w:rsidR="00A821AD">
        <w:t>with</w:t>
      </w:r>
      <w:r>
        <w:t xml:space="preserve"> </w:t>
      </w:r>
      <w:r w:rsidR="00166453">
        <w:t xml:space="preserve">the </w:t>
      </w:r>
      <w:r>
        <w:t xml:space="preserve">version control system. </w:t>
      </w:r>
      <w:r w:rsidR="00166453">
        <w:t>The m</w:t>
      </w:r>
      <w:r>
        <w:t>ost popular is Git</w:t>
      </w:r>
      <w:r w:rsidR="00A821AD">
        <w:t>.</w:t>
      </w:r>
      <w:r w:rsidR="00A013D7">
        <w:t xml:space="preserve"> It</w:t>
      </w:r>
      <w:r w:rsidR="00A93759">
        <w:t xml:space="preserve"> allows </w:t>
      </w:r>
      <w:r w:rsidR="00166453">
        <w:t>skipping</w:t>
      </w:r>
      <w:r w:rsidR="00A93759">
        <w:t xml:space="preserve"> documenting the changes directly in the code which means </w:t>
      </w:r>
      <w:r w:rsidR="00166453">
        <w:t xml:space="preserve">the </w:t>
      </w:r>
      <w:r w:rsidR="00A93759">
        <w:t xml:space="preserve">code is cleaner. Additionally, it controls when and by whom the changes were </w:t>
      </w:r>
      <w:proofErr w:type="gramStart"/>
      <w:r w:rsidR="00A93759">
        <w:t>done</w:t>
      </w:r>
      <w:proofErr w:type="gramEnd"/>
      <w:r w:rsidR="00A93759">
        <w:t>.</w:t>
      </w:r>
    </w:p>
    <w:p w14:paraId="5B7ECC62" w14:textId="3E5B5554" w:rsidR="00A013D7" w:rsidRPr="006958E2" w:rsidRDefault="00A013D7" w:rsidP="00A93759">
      <w:r w:rsidRPr="006958E2">
        <w:t>You can install Git from</w:t>
      </w:r>
      <w:r w:rsidR="00975B08" w:rsidRPr="006958E2">
        <w:t xml:space="preserve"> the website </w:t>
      </w:r>
      <w:hyperlink r:id="rId33" w:history="1">
        <w:r w:rsidR="003B7B37" w:rsidRPr="003B7B37">
          <w:rPr>
            <w:rStyle w:val="Hyperlink"/>
          </w:rPr>
          <w:t>https://git-scm.com/</w:t>
        </w:r>
      </w:hyperlink>
      <w:r w:rsidR="0024115B" w:rsidRPr="006958E2">
        <w:t xml:space="preserve"> </w:t>
      </w:r>
      <w:hyperlink r:id="rId34" w:history="1">
        <w:r w:rsidR="0024115B" w:rsidRPr="006958E2">
          <w:rPr>
            <w:rStyle w:val="Hyperlink"/>
            <w:color w:val="auto"/>
          </w:rPr>
          <w:t>https://git-scm.com</w:t>
        </w:r>
      </w:hyperlink>
      <w:r w:rsidR="0024115B" w:rsidRPr="006958E2">
        <w:t xml:space="preserve"> and later use it in Visual Studio Code. In </w:t>
      </w:r>
      <w:r w:rsidR="009C3EE0" w:rsidRPr="006958E2">
        <w:t>this work</w:t>
      </w:r>
      <w:r w:rsidR="00894C43" w:rsidRPr="006958E2">
        <w:t>book</w:t>
      </w:r>
      <w:r w:rsidR="00166453">
        <w:t>,</w:t>
      </w:r>
      <w:r w:rsidR="00894C43" w:rsidRPr="006958E2">
        <w:t xml:space="preserve"> I will not focus on using Git but </w:t>
      </w:r>
      <w:r w:rsidR="00F42D6B" w:rsidRPr="006958E2">
        <w:t>to develop Business Central extensions it is good to know basic functions such as:</w:t>
      </w:r>
    </w:p>
    <w:p w14:paraId="34137069" w14:textId="4E500872" w:rsidR="00F42D6B" w:rsidRDefault="00F42D6B" w:rsidP="00F42D6B">
      <w:pPr>
        <w:pStyle w:val="ListParagraph"/>
        <w:numPr>
          <w:ilvl w:val="0"/>
          <w:numId w:val="3"/>
        </w:numPr>
      </w:pPr>
      <w:r w:rsidRPr="00484F86">
        <w:rPr>
          <w:b/>
        </w:rPr>
        <w:t>Clone</w:t>
      </w:r>
      <w:r>
        <w:t xml:space="preserve"> – allows </w:t>
      </w:r>
      <w:r w:rsidR="00166453">
        <w:t>cloning</w:t>
      </w:r>
      <w:r>
        <w:t xml:space="preserve"> remote repository to </w:t>
      </w:r>
      <w:r w:rsidR="00166453">
        <w:t xml:space="preserve">a </w:t>
      </w:r>
      <w:r>
        <w:t>local folder</w:t>
      </w:r>
    </w:p>
    <w:p w14:paraId="1A958E92" w14:textId="6F60E2A4" w:rsidR="00F42D6B" w:rsidRDefault="00F42D6B" w:rsidP="00F42D6B">
      <w:pPr>
        <w:pStyle w:val="ListParagraph"/>
        <w:numPr>
          <w:ilvl w:val="0"/>
          <w:numId w:val="3"/>
        </w:numPr>
      </w:pPr>
      <w:r w:rsidRPr="00484F86">
        <w:rPr>
          <w:b/>
        </w:rPr>
        <w:t>Pull</w:t>
      </w:r>
      <w:r>
        <w:t xml:space="preserve"> – allows to </w:t>
      </w:r>
      <w:r w:rsidR="00424CE5">
        <w:t xml:space="preserve">fetch and merge the changes </w:t>
      </w:r>
      <w:r w:rsidR="00A20082">
        <w:t xml:space="preserve">from </w:t>
      </w:r>
      <w:r w:rsidR="00166453">
        <w:t xml:space="preserve">the </w:t>
      </w:r>
      <w:r w:rsidR="00A20082">
        <w:t>remote repository</w:t>
      </w:r>
    </w:p>
    <w:p w14:paraId="4D6455B2" w14:textId="17249682" w:rsidR="00A20082" w:rsidRDefault="00A20082" w:rsidP="00F42D6B">
      <w:pPr>
        <w:pStyle w:val="ListParagraph"/>
        <w:numPr>
          <w:ilvl w:val="0"/>
          <w:numId w:val="3"/>
        </w:numPr>
      </w:pPr>
      <w:r w:rsidRPr="00484F86">
        <w:rPr>
          <w:b/>
        </w:rPr>
        <w:t>Commit</w:t>
      </w:r>
      <w:r>
        <w:t xml:space="preserve"> – allows </w:t>
      </w:r>
      <w:r w:rsidR="00166453">
        <w:t>committing</w:t>
      </w:r>
      <w:r>
        <w:t xml:space="preserve"> all changes in the files with </w:t>
      </w:r>
      <w:r w:rsidR="00166453">
        <w:t xml:space="preserve">a </w:t>
      </w:r>
      <w:r w:rsidR="0034728F">
        <w:t>meaningful description</w:t>
      </w:r>
    </w:p>
    <w:p w14:paraId="4197F54B" w14:textId="118DCE1B" w:rsidR="0034728F" w:rsidRDefault="0034728F" w:rsidP="00F42D6B">
      <w:pPr>
        <w:pStyle w:val="ListParagraph"/>
        <w:numPr>
          <w:ilvl w:val="0"/>
          <w:numId w:val="3"/>
        </w:numPr>
      </w:pPr>
      <w:r w:rsidRPr="00484F86">
        <w:rPr>
          <w:b/>
        </w:rPr>
        <w:t>Push</w:t>
      </w:r>
      <w:r>
        <w:t xml:space="preserve"> – allows </w:t>
      </w:r>
      <w:r w:rsidR="00166453">
        <w:t>pushing</w:t>
      </w:r>
      <w:r>
        <w:t xml:space="preserve"> local and committed changes to </w:t>
      </w:r>
      <w:r w:rsidR="00166453">
        <w:t xml:space="preserve">the </w:t>
      </w:r>
      <w:r>
        <w:t xml:space="preserve">remote repository </w:t>
      </w:r>
    </w:p>
    <w:p w14:paraId="3EBCC821" w14:textId="0F61BA08" w:rsidR="00A93759" w:rsidRDefault="00EF62EB" w:rsidP="00A93759">
      <w:r>
        <w:t xml:space="preserve">You can store your code </w:t>
      </w:r>
      <w:r w:rsidR="009E130A">
        <w:t xml:space="preserve">in </w:t>
      </w:r>
      <w:r w:rsidR="00793A8E">
        <w:t>source code management</w:t>
      </w:r>
      <w:r>
        <w:t xml:space="preserve"> </w:t>
      </w:r>
      <w:r w:rsidR="009E130A">
        <w:t>such as Azure DevOps, GitHub</w:t>
      </w:r>
      <w:r w:rsidR="00166453">
        <w:t>,</w:t>
      </w:r>
      <w:r w:rsidR="009E130A">
        <w:t xml:space="preserve"> or B</w:t>
      </w:r>
      <w:r w:rsidR="00460FE5">
        <w:t xml:space="preserve">itbucket. </w:t>
      </w:r>
      <w:r w:rsidR="00484F86">
        <w:t xml:space="preserve">Each of them allows </w:t>
      </w:r>
      <w:r w:rsidR="00166453">
        <w:t xml:space="preserve">the </w:t>
      </w:r>
      <w:proofErr w:type="gramStart"/>
      <w:r w:rsidR="00166453">
        <w:t>creation</w:t>
      </w:r>
      <w:proofErr w:type="gramEnd"/>
      <w:r w:rsidR="00484F86">
        <w:t xml:space="preserve"> free repository. </w:t>
      </w:r>
    </w:p>
    <w:p w14:paraId="17B86B28" w14:textId="68943893" w:rsidR="00DC2FD5" w:rsidRDefault="00CB3662" w:rsidP="00CB3662">
      <w:pPr>
        <w:ind w:left="720"/>
        <w:rPr>
          <w:i/>
          <w:sz w:val="20"/>
        </w:rPr>
      </w:pPr>
      <w:r w:rsidRPr="00E016E8">
        <w:rPr>
          <w:rStyle w:val="Heading3Char"/>
          <w:noProof/>
        </w:rPr>
        <w:drawing>
          <wp:inline distT="0" distB="0" distL="0" distR="0" wp14:anchorId="10A9DE52" wp14:editId="5FC2ACC7">
            <wp:extent cx="252412" cy="252412"/>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w:t>
      </w:r>
      <w:r w:rsidR="00735097">
        <w:rPr>
          <w:rStyle w:val="Heading3Char"/>
        </w:rPr>
        <w:t>s</w:t>
      </w:r>
      <w:r w:rsidRPr="00192A80">
        <w:rPr>
          <w:rFonts w:ascii="Bahnschrift Condensed" w:eastAsiaTheme="majorEastAsia" w:hAnsi="Bahnschrift Condensed" w:cstheme="majorBidi"/>
          <w:smallCaps/>
          <w:spacing w:val="40"/>
          <w:sz w:val="32"/>
          <w:szCs w:val="26"/>
        </w:rPr>
        <w:cr/>
      </w:r>
      <w:r>
        <w:rPr>
          <w:i/>
          <w:sz w:val="20"/>
        </w:rPr>
        <w:t xml:space="preserve">You can use Visual </w:t>
      </w:r>
      <w:r w:rsidR="00746AE1">
        <w:rPr>
          <w:i/>
          <w:sz w:val="20"/>
        </w:rPr>
        <w:t xml:space="preserve">Studio </w:t>
      </w:r>
      <w:r>
        <w:rPr>
          <w:i/>
          <w:sz w:val="20"/>
        </w:rPr>
        <w:t>Code</w:t>
      </w:r>
      <w:r w:rsidR="00746AE1">
        <w:rPr>
          <w:i/>
          <w:sz w:val="20"/>
        </w:rPr>
        <w:t xml:space="preserve"> </w:t>
      </w:r>
      <w:r w:rsidR="00821214">
        <w:rPr>
          <w:i/>
          <w:sz w:val="20"/>
        </w:rPr>
        <w:t>to run Git function</w:t>
      </w:r>
      <w:r w:rsidR="00F730F2">
        <w:rPr>
          <w:i/>
          <w:sz w:val="20"/>
        </w:rPr>
        <w:t xml:space="preserve">s either using </w:t>
      </w:r>
      <w:r w:rsidR="00166453">
        <w:rPr>
          <w:i/>
          <w:sz w:val="20"/>
        </w:rPr>
        <w:t xml:space="preserve">a </w:t>
      </w:r>
      <w:r w:rsidR="00F730F2">
        <w:rPr>
          <w:i/>
          <w:sz w:val="20"/>
        </w:rPr>
        <w:t>terminal (if you want to write them manually) or</w:t>
      </w:r>
      <w:r>
        <w:rPr>
          <w:i/>
          <w:sz w:val="20"/>
        </w:rPr>
        <w:t xml:space="preserve"> </w:t>
      </w:r>
      <w:r w:rsidR="00667849">
        <w:rPr>
          <w:i/>
          <w:sz w:val="20"/>
        </w:rPr>
        <w:t xml:space="preserve">from </w:t>
      </w:r>
      <w:r w:rsidR="00166453">
        <w:rPr>
          <w:i/>
          <w:sz w:val="20"/>
        </w:rPr>
        <w:t xml:space="preserve">the </w:t>
      </w:r>
      <w:r w:rsidR="00667849">
        <w:rPr>
          <w:i/>
          <w:sz w:val="20"/>
        </w:rPr>
        <w:t xml:space="preserve">source control menu on </w:t>
      </w:r>
      <w:r w:rsidR="00166453">
        <w:rPr>
          <w:i/>
          <w:sz w:val="20"/>
        </w:rPr>
        <w:t xml:space="preserve">the </w:t>
      </w:r>
      <w:r w:rsidR="00667849">
        <w:rPr>
          <w:i/>
          <w:sz w:val="20"/>
        </w:rPr>
        <w:t>left side.</w:t>
      </w:r>
      <w:r w:rsidR="00735097">
        <w:rPr>
          <w:i/>
          <w:sz w:val="20"/>
        </w:rPr>
        <w:t xml:space="preserve"> </w:t>
      </w:r>
    </w:p>
    <w:p w14:paraId="22F56158" w14:textId="194B4934" w:rsidR="00735097" w:rsidRDefault="00DC2FD5" w:rsidP="00CB3662">
      <w:pPr>
        <w:ind w:left="720"/>
        <w:rPr>
          <w:i/>
          <w:sz w:val="20"/>
        </w:rPr>
      </w:pPr>
      <w:r>
        <w:rPr>
          <w:i/>
          <w:sz w:val="20"/>
        </w:rPr>
        <w:t xml:space="preserve">Even if you are working </w:t>
      </w:r>
      <w:r w:rsidR="00EF62EB">
        <w:rPr>
          <w:i/>
          <w:sz w:val="20"/>
        </w:rPr>
        <w:t xml:space="preserve">alone on the </w:t>
      </w:r>
      <w:proofErr w:type="gramStart"/>
      <w:r w:rsidR="00EF62EB">
        <w:rPr>
          <w:i/>
          <w:sz w:val="20"/>
        </w:rPr>
        <w:t>project</w:t>
      </w:r>
      <w:proofErr w:type="gramEnd"/>
      <w:r w:rsidR="00EF62EB">
        <w:rPr>
          <w:i/>
          <w:sz w:val="20"/>
        </w:rPr>
        <w:t xml:space="preserve"> it is good to use </w:t>
      </w:r>
      <w:r w:rsidR="00166453">
        <w:rPr>
          <w:i/>
          <w:sz w:val="20"/>
        </w:rPr>
        <w:t xml:space="preserve">a </w:t>
      </w:r>
      <w:r w:rsidR="00EF62EB">
        <w:rPr>
          <w:i/>
          <w:sz w:val="20"/>
        </w:rPr>
        <w:t xml:space="preserve">remote repository </w:t>
      </w:r>
      <w:r w:rsidR="00484F86">
        <w:rPr>
          <w:i/>
          <w:sz w:val="20"/>
        </w:rPr>
        <w:t>to store the code.</w:t>
      </w:r>
    </w:p>
    <w:p w14:paraId="0340AAC8" w14:textId="50E55EFE" w:rsidR="00077117" w:rsidRDefault="00735097" w:rsidP="00CB3662">
      <w:pPr>
        <w:ind w:left="720"/>
        <w:rPr>
          <w:i/>
          <w:sz w:val="20"/>
        </w:rPr>
      </w:pPr>
      <w:r>
        <w:rPr>
          <w:i/>
          <w:sz w:val="20"/>
        </w:rPr>
        <w:lastRenderedPageBreak/>
        <w:t xml:space="preserve">There are many Git tutorials </w:t>
      </w:r>
      <w:r w:rsidR="00166453">
        <w:rPr>
          <w:i/>
          <w:sz w:val="20"/>
        </w:rPr>
        <w:t>o</w:t>
      </w:r>
      <w:r>
        <w:rPr>
          <w:i/>
          <w:sz w:val="20"/>
        </w:rPr>
        <w:t xml:space="preserve">n the internet. I recommend </w:t>
      </w:r>
      <w:r w:rsidR="006958E2">
        <w:rPr>
          <w:i/>
          <w:sz w:val="20"/>
        </w:rPr>
        <w:t xml:space="preserve">checking </w:t>
      </w:r>
      <w:hyperlink r:id="rId35" w:history="1">
        <w:r w:rsidR="006958E2" w:rsidRPr="006958E2">
          <w:rPr>
            <w:rStyle w:val="Hyperlink"/>
            <w:i/>
            <w:color w:val="auto"/>
            <w:sz w:val="20"/>
          </w:rPr>
          <w:t>https://www.atlassian.com/git/tutorials</w:t>
        </w:r>
      </w:hyperlink>
      <w:r w:rsidR="006958E2">
        <w:rPr>
          <w:i/>
          <w:sz w:val="20"/>
        </w:rPr>
        <w:t>.</w:t>
      </w:r>
      <w:r w:rsidR="006958E2" w:rsidRPr="006958E2">
        <w:rPr>
          <w:i/>
          <w:sz w:val="20"/>
        </w:rPr>
        <w:t xml:space="preserve"> </w:t>
      </w:r>
    </w:p>
    <w:p w14:paraId="0406B712" w14:textId="06E5E46D" w:rsidR="00CB3662" w:rsidRDefault="00316D2C" w:rsidP="00CB3662">
      <w:pPr>
        <w:ind w:left="720"/>
        <w:rPr>
          <w:i/>
          <w:sz w:val="20"/>
        </w:rPr>
      </w:pPr>
      <w:r>
        <w:rPr>
          <w:i/>
          <w:sz w:val="20"/>
        </w:rPr>
        <w:t>M</w:t>
      </w:r>
      <w:r w:rsidR="004246B4">
        <w:rPr>
          <w:i/>
          <w:sz w:val="20"/>
        </w:rPr>
        <w:t xml:space="preserve">any companies which implement </w:t>
      </w:r>
      <w:r w:rsidR="004837C4">
        <w:rPr>
          <w:i/>
          <w:sz w:val="20"/>
        </w:rPr>
        <w:t>Dynamics 365 Business Central use Azure DevOps to store the code, tasks</w:t>
      </w:r>
      <w:r w:rsidR="00166453">
        <w:rPr>
          <w:i/>
          <w:sz w:val="20"/>
        </w:rPr>
        <w:t>,</w:t>
      </w:r>
      <w:r w:rsidR="004837C4">
        <w:rPr>
          <w:i/>
          <w:sz w:val="20"/>
        </w:rPr>
        <w:t xml:space="preserve"> and building</w:t>
      </w:r>
      <w:r w:rsidR="0065072E">
        <w:rPr>
          <w:i/>
          <w:sz w:val="20"/>
        </w:rPr>
        <w:t xml:space="preserve"> and deploy the</w:t>
      </w:r>
      <w:r w:rsidR="004837C4">
        <w:rPr>
          <w:i/>
          <w:sz w:val="20"/>
        </w:rPr>
        <w:t xml:space="preserve"> solution</w:t>
      </w:r>
      <w:r w:rsidR="0065072E">
        <w:rPr>
          <w:i/>
          <w:sz w:val="20"/>
        </w:rPr>
        <w:t xml:space="preserve">s. You can create </w:t>
      </w:r>
      <w:r w:rsidR="00166453">
        <w:rPr>
          <w:i/>
          <w:sz w:val="20"/>
        </w:rPr>
        <w:t xml:space="preserve">an </w:t>
      </w:r>
      <w:r w:rsidR="0065072E">
        <w:rPr>
          <w:i/>
          <w:sz w:val="20"/>
        </w:rPr>
        <w:t>account</w:t>
      </w:r>
      <w:r w:rsidR="009F0040">
        <w:rPr>
          <w:i/>
          <w:sz w:val="20"/>
        </w:rPr>
        <w:t xml:space="preserve"> on the website </w:t>
      </w:r>
      <w:hyperlink r:id="rId36" w:history="1">
        <w:r w:rsidR="009F0040" w:rsidRPr="00AD47CB">
          <w:rPr>
            <w:rStyle w:val="Hyperlink"/>
            <w:i/>
            <w:color w:val="auto"/>
            <w:sz w:val="20"/>
          </w:rPr>
          <w:t>https://dev.azure.com</w:t>
        </w:r>
      </w:hyperlink>
      <w:r w:rsidR="009F0040">
        <w:rPr>
          <w:i/>
          <w:sz w:val="20"/>
        </w:rPr>
        <w:t xml:space="preserve">. </w:t>
      </w:r>
      <w:r w:rsidR="009F0040" w:rsidRPr="009F0040">
        <w:rPr>
          <w:i/>
          <w:sz w:val="20"/>
        </w:rPr>
        <w:t xml:space="preserve"> </w:t>
      </w:r>
      <w:r>
        <w:rPr>
          <w:i/>
          <w:sz w:val="20"/>
        </w:rPr>
        <w:t>However</w:t>
      </w:r>
      <w:r w:rsidR="00166453">
        <w:rPr>
          <w:i/>
          <w:sz w:val="20"/>
        </w:rPr>
        <w:t>,</w:t>
      </w:r>
      <w:r>
        <w:rPr>
          <w:i/>
          <w:sz w:val="20"/>
        </w:rPr>
        <w:t xml:space="preserve"> more and more repositories for Business Central extensions are created also on GitHub. Please check </w:t>
      </w:r>
      <w:hyperlink r:id="rId37" w:anchor="readme" w:history="1">
        <w:r w:rsidRPr="00316D2C">
          <w:rPr>
            <w:rStyle w:val="Hyperlink"/>
            <w:i/>
            <w:color w:val="auto"/>
            <w:sz w:val="20"/>
          </w:rPr>
          <w:t>https://github.com/microsoft/AL-Go/#readme</w:t>
        </w:r>
      </w:hyperlink>
      <w:r>
        <w:rPr>
          <w:i/>
          <w:sz w:val="20"/>
        </w:rPr>
        <w:t xml:space="preserve">  </w:t>
      </w:r>
    </w:p>
    <w:p w14:paraId="2DF5B800" w14:textId="77777777" w:rsidR="00735097" w:rsidRDefault="00735097" w:rsidP="00CB3662">
      <w:pPr>
        <w:ind w:left="720"/>
        <w:rPr>
          <w:i/>
          <w:sz w:val="20"/>
        </w:rPr>
      </w:pPr>
    </w:p>
    <w:p w14:paraId="2C07208E" w14:textId="57335A47" w:rsidR="00AD47CB" w:rsidRPr="001A244F" w:rsidRDefault="00AD47CB" w:rsidP="00AD47CB">
      <w:pPr>
        <w:pStyle w:val="Heading2"/>
      </w:pPr>
      <w:r>
        <w:t>Chapter summary</w:t>
      </w:r>
    </w:p>
    <w:p w14:paraId="3247B29C" w14:textId="460B1D4E" w:rsidR="009B6FEE" w:rsidRDefault="009B6FEE" w:rsidP="009B6FEE">
      <w:pPr>
        <w:pStyle w:val="ListParagraph"/>
        <w:numPr>
          <w:ilvl w:val="0"/>
          <w:numId w:val="4"/>
        </w:numPr>
        <w:spacing w:line="480" w:lineRule="auto"/>
        <w:jc w:val="left"/>
      </w:pPr>
      <w:r>
        <w:t xml:space="preserve">In this chapter, we did not do any development, but we prepared the environment.  </w:t>
      </w:r>
    </w:p>
    <w:p w14:paraId="475B31A3" w14:textId="3AD8911D" w:rsidR="009B6FEE" w:rsidRDefault="009B6FEE" w:rsidP="009B6FEE">
      <w:pPr>
        <w:pStyle w:val="ListParagraph"/>
        <w:numPr>
          <w:ilvl w:val="0"/>
          <w:numId w:val="4"/>
        </w:numPr>
        <w:spacing w:line="480" w:lineRule="auto"/>
        <w:jc w:val="left"/>
      </w:pPr>
      <w:r>
        <w:t xml:space="preserve">You can choose if you want to publish your extensions in the online sandbox or </w:t>
      </w:r>
      <w:r w:rsidR="00166453">
        <w:t xml:space="preserve">if </w:t>
      </w:r>
      <w:r>
        <w:t>you want to use a Docker container for that.</w:t>
      </w:r>
    </w:p>
    <w:p w14:paraId="0AF9BCC1" w14:textId="77777777" w:rsidR="009B6FEE" w:rsidRDefault="009B6FEE" w:rsidP="009B6FEE">
      <w:pPr>
        <w:pStyle w:val="ListParagraph"/>
        <w:numPr>
          <w:ilvl w:val="0"/>
          <w:numId w:val="4"/>
        </w:numPr>
        <w:spacing w:line="480" w:lineRule="auto"/>
        <w:jc w:val="left"/>
      </w:pPr>
      <w:r>
        <w:t xml:space="preserve">You also will be able to manage your code on the remote repository. </w:t>
      </w:r>
    </w:p>
    <w:p w14:paraId="07F8FF9D" w14:textId="2143E37F" w:rsidR="00B41986" w:rsidRDefault="009B6FEE" w:rsidP="009B6FEE">
      <w:pPr>
        <w:pStyle w:val="ListParagraph"/>
        <w:numPr>
          <w:ilvl w:val="0"/>
          <w:numId w:val="4"/>
        </w:numPr>
        <w:spacing w:line="480" w:lineRule="auto"/>
        <w:jc w:val="left"/>
      </w:pPr>
      <w:r>
        <w:t xml:space="preserve">After the chapter, you have got everything installed for extension development for Business Central. </w:t>
      </w:r>
      <w:r w:rsidR="00B41986">
        <w:br w:type="page"/>
      </w:r>
    </w:p>
    <w:p w14:paraId="7F84A738" w14:textId="0791FD99" w:rsidR="00316D2C" w:rsidRPr="00B05E94" w:rsidRDefault="00316D2C" w:rsidP="00316D2C">
      <w:pPr>
        <w:pStyle w:val="Heading2"/>
        <w:jc w:val="center"/>
        <w:rPr>
          <w:b/>
          <w:sz w:val="96"/>
        </w:rPr>
      </w:pPr>
      <w:r w:rsidRPr="00B05E94">
        <w:rPr>
          <w:b/>
          <w:sz w:val="96"/>
        </w:rPr>
        <w:lastRenderedPageBreak/>
        <w:t xml:space="preserve">chapter </w:t>
      </w:r>
      <w:r>
        <w:rPr>
          <w:b/>
          <w:sz w:val="96"/>
        </w:rPr>
        <w:t>2</w:t>
      </w:r>
    </w:p>
    <w:p w14:paraId="1F10104C" w14:textId="1F9900E7" w:rsidR="00316D2C" w:rsidRDefault="001C53B5" w:rsidP="00316D2C">
      <w:pPr>
        <w:pStyle w:val="Heading1"/>
        <w:jc w:val="center"/>
        <w:rPr>
          <w:sz w:val="56"/>
        </w:rPr>
      </w:pPr>
      <w:bookmarkStart w:id="2" w:name="_Toc109652585"/>
      <w:r>
        <w:rPr>
          <w:sz w:val="56"/>
        </w:rPr>
        <w:t>first extension for Business Central</w:t>
      </w:r>
      <w:bookmarkEnd w:id="2"/>
    </w:p>
    <w:p w14:paraId="464DFE50" w14:textId="77777777" w:rsidR="00316D2C" w:rsidRDefault="00316D2C" w:rsidP="00316D2C"/>
    <w:p w14:paraId="39222093" w14:textId="77777777" w:rsidR="00316D2C" w:rsidRDefault="00316D2C" w:rsidP="00316D2C"/>
    <w:p w14:paraId="6D487540" w14:textId="77777777" w:rsidR="00316D2C" w:rsidRDefault="00316D2C" w:rsidP="00316D2C"/>
    <w:p w14:paraId="0FC70DE4" w14:textId="77777777" w:rsidR="00316D2C" w:rsidRDefault="00316D2C" w:rsidP="00316D2C"/>
    <w:p w14:paraId="626C9E32" w14:textId="77777777" w:rsidR="00316D2C" w:rsidRDefault="00316D2C" w:rsidP="00316D2C"/>
    <w:p w14:paraId="7BFDD11B" w14:textId="77777777" w:rsidR="00316D2C" w:rsidRDefault="00316D2C" w:rsidP="00316D2C"/>
    <w:p w14:paraId="534BFD0E" w14:textId="77777777" w:rsidR="00316D2C" w:rsidRDefault="00316D2C" w:rsidP="00316D2C"/>
    <w:p w14:paraId="2537F2DB" w14:textId="77777777" w:rsidR="00316D2C" w:rsidRDefault="00316D2C" w:rsidP="00316D2C"/>
    <w:p w14:paraId="6E6C7D31" w14:textId="77777777" w:rsidR="00316D2C" w:rsidRDefault="00316D2C" w:rsidP="00316D2C"/>
    <w:p w14:paraId="530BC57F" w14:textId="77777777" w:rsidR="00316D2C" w:rsidRDefault="00316D2C" w:rsidP="00316D2C">
      <w:pPr>
        <w:pStyle w:val="Heading2"/>
        <w:rPr>
          <w:b/>
        </w:rPr>
      </w:pPr>
      <w:r w:rsidRPr="00B05E94">
        <w:rPr>
          <w:b/>
        </w:rPr>
        <w:t>Objectives</w:t>
      </w:r>
    </w:p>
    <w:p w14:paraId="18FAA73B" w14:textId="447B506F" w:rsidR="00430377" w:rsidRDefault="00430377" w:rsidP="00316D2C">
      <w:r>
        <w:t>Af</w:t>
      </w:r>
      <w:r w:rsidRPr="00430377">
        <w:t xml:space="preserve">ter preparing the environment it is time to do </w:t>
      </w:r>
      <w:r w:rsidR="00166453">
        <w:t xml:space="preserve">the </w:t>
      </w:r>
      <w:r w:rsidRPr="00430377">
        <w:t>first development for Business Central. In almost every programming language the first program is to show "Hello World" on the screen. In this chapter, you will do the same. The objectives are:</w:t>
      </w:r>
    </w:p>
    <w:p w14:paraId="2B88E28A" w14:textId="77777777" w:rsidR="00E022BD" w:rsidRDefault="00E022BD" w:rsidP="00E022BD">
      <w:pPr>
        <w:pStyle w:val="ListParagraph"/>
        <w:numPr>
          <w:ilvl w:val="0"/>
          <w:numId w:val="1"/>
        </w:numPr>
      </w:pPr>
      <w:r w:rsidRPr="00E022BD">
        <w:t>Create a new AL project in Visual Studio Code</w:t>
      </w:r>
    </w:p>
    <w:p w14:paraId="1FD00FA2" w14:textId="77777777" w:rsidR="00E022BD" w:rsidRDefault="00E022BD" w:rsidP="00E022BD">
      <w:pPr>
        <w:pStyle w:val="ListParagraph"/>
        <w:numPr>
          <w:ilvl w:val="0"/>
          <w:numId w:val="1"/>
        </w:numPr>
      </w:pPr>
      <w:r w:rsidRPr="00E022BD">
        <w:t>Connect to Business Central</w:t>
      </w:r>
    </w:p>
    <w:p w14:paraId="4A1B8496" w14:textId="7C81A282" w:rsidR="00E022BD" w:rsidRDefault="00E022BD" w:rsidP="00E022BD">
      <w:pPr>
        <w:pStyle w:val="ListParagraph"/>
        <w:numPr>
          <w:ilvl w:val="0"/>
          <w:numId w:val="1"/>
        </w:numPr>
      </w:pPr>
      <w:r w:rsidRPr="00E022BD">
        <w:t xml:space="preserve">Get familiar with </w:t>
      </w:r>
      <w:r w:rsidR="008D57DE">
        <w:t xml:space="preserve">common </w:t>
      </w:r>
      <w:r w:rsidRPr="00E022BD">
        <w:t>file</w:t>
      </w:r>
      <w:r w:rsidR="008D57DE">
        <w:t>s in the project</w:t>
      </w:r>
    </w:p>
    <w:p w14:paraId="41576667" w14:textId="49C98F3C" w:rsidR="00E022BD" w:rsidRDefault="00E022BD" w:rsidP="00E022BD">
      <w:pPr>
        <w:pStyle w:val="ListParagraph"/>
        <w:numPr>
          <w:ilvl w:val="0"/>
          <w:numId w:val="1"/>
        </w:numPr>
      </w:pPr>
      <w:r w:rsidRPr="00E022BD">
        <w:t xml:space="preserve">Publish </w:t>
      </w:r>
      <w:r w:rsidR="00166453">
        <w:t xml:space="preserve">the </w:t>
      </w:r>
      <w:r w:rsidRPr="00E022BD">
        <w:t>Hello World extension to the development environment</w:t>
      </w:r>
    </w:p>
    <w:p w14:paraId="10FACDDB" w14:textId="77777777" w:rsidR="00667849" w:rsidRDefault="00667849" w:rsidP="0058650C">
      <w:pPr>
        <w:rPr>
          <w:i/>
          <w:sz w:val="20"/>
        </w:rPr>
      </w:pPr>
    </w:p>
    <w:p w14:paraId="700B7EA7" w14:textId="77777777" w:rsidR="00CB3662" w:rsidRDefault="00CB3662" w:rsidP="00A93759"/>
    <w:p w14:paraId="2A53EF2F" w14:textId="0F005CB6" w:rsidR="00E022BD" w:rsidRPr="001A244F" w:rsidRDefault="005959F0" w:rsidP="00E022BD">
      <w:pPr>
        <w:pStyle w:val="Heading2"/>
      </w:pPr>
      <w:r>
        <w:lastRenderedPageBreak/>
        <w:t>First project</w:t>
      </w:r>
    </w:p>
    <w:p w14:paraId="72B7492B" w14:textId="4210868A" w:rsidR="00B5164E" w:rsidRDefault="002D11EA" w:rsidP="00E022BD">
      <w:r w:rsidRPr="002D11EA">
        <w:t xml:space="preserve">To create a new project for Business Central open Visual Studio Code and then open Command Palette. The key shortcut for that is </w:t>
      </w:r>
      <w:proofErr w:type="spellStart"/>
      <w:r w:rsidRPr="002D11EA">
        <w:rPr>
          <w:b/>
        </w:rPr>
        <w:t>Ctrl+Shift+P</w:t>
      </w:r>
      <w:proofErr w:type="spellEnd"/>
      <w:r>
        <w:t xml:space="preserve"> (or </w:t>
      </w:r>
      <w:r w:rsidRPr="002D11EA">
        <w:rPr>
          <w:b/>
        </w:rPr>
        <w:t>F1</w:t>
      </w:r>
      <w:r>
        <w:t>)</w:t>
      </w:r>
      <w:r w:rsidRPr="002D11EA">
        <w:t xml:space="preserve">. Then write </w:t>
      </w:r>
      <w:r w:rsidRPr="00997383">
        <w:rPr>
          <w:b/>
        </w:rPr>
        <w:t xml:space="preserve">AL: </w:t>
      </w:r>
      <w:proofErr w:type="gramStart"/>
      <w:r w:rsidRPr="00997383">
        <w:rPr>
          <w:b/>
        </w:rPr>
        <w:t>Go!</w:t>
      </w:r>
      <w:r w:rsidRPr="002D11EA">
        <w:t>.</w:t>
      </w:r>
      <w:proofErr w:type="gramEnd"/>
      <w:r w:rsidRPr="002D11EA">
        <w:t xml:space="preserve"> </w:t>
      </w:r>
    </w:p>
    <w:p w14:paraId="6B0E587C" w14:textId="4BF5E102" w:rsidR="00B5164E" w:rsidRDefault="004329FB" w:rsidP="004329FB">
      <w:pPr>
        <w:jc w:val="right"/>
      </w:pPr>
      <w:r w:rsidRPr="004329FB">
        <w:rPr>
          <w:noProof/>
        </w:rPr>
        <w:drawing>
          <wp:inline distT="0" distB="0" distL="0" distR="0" wp14:anchorId="32C5D747" wp14:editId="2A716802">
            <wp:extent cx="4359910" cy="1031288"/>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9023" cy="1038174"/>
                    </a:xfrm>
                    <a:prstGeom prst="rect">
                      <a:avLst/>
                    </a:prstGeom>
                  </pic:spPr>
                </pic:pic>
              </a:graphicData>
            </a:graphic>
          </wp:inline>
        </w:drawing>
      </w:r>
    </w:p>
    <w:p w14:paraId="436A25D3" w14:textId="2D195C64" w:rsidR="002D11EA" w:rsidRDefault="002D11EA" w:rsidP="00E022BD">
      <w:r w:rsidRPr="002D11EA">
        <w:t xml:space="preserve">You can also use the key shortcut </w:t>
      </w:r>
      <w:proofErr w:type="spellStart"/>
      <w:r w:rsidRPr="00997383">
        <w:rPr>
          <w:b/>
        </w:rPr>
        <w:t>Alt+A</w:t>
      </w:r>
      <w:proofErr w:type="spellEnd"/>
      <w:r w:rsidRPr="002D11EA">
        <w:t xml:space="preserve">, </w:t>
      </w:r>
      <w:proofErr w:type="spellStart"/>
      <w:r w:rsidRPr="00997383">
        <w:rPr>
          <w:b/>
        </w:rPr>
        <w:t>Alt+L</w:t>
      </w:r>
      <w:proofErr w:type="spellEnd"/>
      <w:r w:rsidRPr="002D11EA">
        <w:t>.</w:t>
      </w:r>
    </w:p>
    <w:p w14:paraId="40FA2E76" w14:textId="4EC50D86" w:rsidR="003B605D" w:rsidRDefault="0083561D" w:rsidP="0083561D">
      <w:pPr>
        <w:jc w:val="right"/>
      </w:pPr>
      <w:r w:rsidRPr="0083561D">
        <w:rPr>
          <w:noProof/>
        </w:rPr>
        <w:drawing>
          <wp:inline distT="0" distB="0" distL="0" distR="0" wp14:anchorId="78A4BC58" wp14:editId="36A8FD56">
            <wp:extent cx="4361269" cy="8953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3629" cy="908152"/>
                    </a:xfrm>
                    <a:prstGeom prst="rect">
                      <a:avLst/>
                    </a:prstGeom>
                  </pic:spPr>
                </pic:pic>
              </a:graphicData>
            </a:graphic>
          </wp:inline>
        </w:drawing>
      </w:r>
    </w:p>
    <w:p w14:paraId="06F22564" w14:textId="5488D3A0" w:rsidR="000A1E1A" w:rsidRDefault="003B605D" w:rsidP="000A1E1A">
      <w:r w:rsidRPr="003B605D">
        <w:t>After specifying where the project should be stored, you will need to choose for which platform you are doing development. In this workbook, examples will be developed for the newest available platform.</w:t>
      </w:r>
    </w:p>
    <w:p w14:paraId="5F914655" w14:textId="2B73723C" w:rsidR="000A1E1A" w:rsidRDefault="000A1E1A" w:rsidP="000A1E1A">
      <w:pPr>
        <w:jc w:val="right"/>
      </w:pPr>
      <w:r w:rsidRPr="000A1E1A">
        <w:rPr>
          <w:noProof/>
        </w:rPr>
        <w:drawing>
          <wp:inline distT="0" distB="0" distL="0" distR="0" wp14:anchorId="544B3A16" wp14:editId="239BCF7B">
            <wp:extent cx="4447307" cy="19234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914" t="996" r="5390" b="10269"/>
                    <a:stretch/>
                  </pic:blipFill>
                  <pic:spPr bwMode="auto">
                    <a:xfrm>
                      <a:off x="0" y="0"/>
                      <a:ext cx="4479333" cy="1937266"/>
                    </a:xfrm>
                    <a:prstGeom prst="rect">
                      <a:avLst/>
                    </a:prstGeom>
                    <a:ln>
                      <a:noFill/>
                    </a:ln>
                    <a:extLst>
                      <a:ext uri="{53640926-AAD7-44D8-BBD7-CCE9431645EC}">
                        <a14:shadowObscured xmlns:a14="http://schemas.microsoft.com/office/drawing/2010/main"/>
                      </a:ext>
                    </a:extLst>
                  </pic:spPr>
                </pic:pic>
              </a:graphicData>
            </a:graphic>
          </wp:inline>
        </w:drawing>
      </w:r>
    </w:p>
    <w:p w14:paraId="216D6972" w14:textId="202B915F" w:rsidR="005B3B30" w:rsidRDefault="00F26DA8" w:rsidP="00F26DA8">
      <w:r w:rsidRPr="00F26DA8">
        <w:t>The next step is to decide if your development environment will be an online sandbox or your own Docker container.</w:t>
      </w:r>
      <w:r w:rsidR="009E45D2">
        <w:t xml:space="preserve"> </w:t>
      </w:r>
      <w:r w:rsidR="009E45D2" w:rsidRPr="009E45D2">
        <w:t xml:space="preserve">If </w:t>
      </w:r>
      <w:proofErr w:type="gramStart"/>
      <w:r w:rsidR="009E45D2" w:rsidRPr="009E45D2">
        <w:t>you would</w:t>
      </w:r>
      <w:proofErr w:type="gramEnd"/>
      <w:r w:rsidR="009E45D2" w:rsidRPr="009E45D2">
        <w:t xml:space="preserve"> choose the online </w:t>
      </w:r>
      <w:proofErr w:type="gramStart"/>
      <w:r w:rsidR="009E45D2" w:rsidRPr="009E45D2">
        <w:t>sandbox</w:t>
      </w:r>
      <w:proofErr w:type="gramEnd"/>
      <w:r w:rsidR="009E45D2" w:rsidRPr="009E45D2">
        <w:t xml:space="preserve"> you will be </w:t>
      </w:r>
      <w:r w:rsidR="00C371A3" w:rsidRPr="009E45D2">
        <w:t>prompted</w:t>
      </w:r>
      <w:r w:rsidR="009E45D2" w:rsidRPr="009E45D2">
        <w:t xml:space="preserve"> to log in to it.</w:t>
      </w:r>
      <w:r w:rsidR="00C371A3">
        <w:t xml:space="preserve"> At this moment click escape – how to connect to any of the two below will be described in part related to </w:t>
      </w:r>
      <w:r w:rsidR="00166453">
        <w:t xml:space="preserve">the </w:t>
      </w:r>
      <w:proofErr w:type="spellStart"/>
      <w:r w:rsidR="00C371A3" w:rsidRPr="00166453">
        <w:rPr>
          <w:b/>
        </w:rPr>
        <w:t>lauch.json</w:t>
      </w:r>
      <w:proofErr w:type="spellEnd"/>
      <w:r w:rsidR="00C371A3">
        <w:t xml:space="preserve"> file.</w:t>
      </w:r>
    </w:p>
    <w:p w14:paraId="27A29E37" w14:textId="6FD7A42B" w:rsidR="006A10AA" w:rsidRDefault="006A10AA" w:rsidP="006A10AA">
      <w:pPr>
        <w:jc w:val="right"/>
      </w:pPr>
      <w:r w:rsidRPr="006A10AA">
        <w:rPr>
          <w:noProof/>
        </w:rPr>
        <w:lastRenderedPageBreak/>
        <w:drawing>
          <wp:inline distT="0" distB="0" distL="0" distR="0" wp14:anchorId="4C4B2956" wp14:editId="4E6E12E4">
            <wp:extent cx="4461510" cy="11877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9813" cy="1200652"/>
                    </a:xfrm>
                    <a:prstGeom prst="rect">
                      <a:avLst/>
                    </a:prstGeom>
                  </pic:spPr>
                </pic:pic>
              </a:graphicData>
            </a:graphic>
          </wp:inline>
        </w:drawing>
      </w:r>
    </w:p>
    <w:p w14:paraId="0B3498C2" w14:textId="4274A0BC" w:rsidR="00012502" w:rsidRDefault="00012502" w:rsidP="00012502">
      <w:r w:rsidRPr="00012502">
        <w:t>After that</w:t>
      </w:r>
      <w:r w:rsidR="00166453">
        <w:t>,</w:t>
      </w:r>
      <w:r w:rsidRPr="00012502">
        <w:t xml:space="preserve"> your first application is created. For </w:t>
      </w:r>
      <w:r w:rsidR="001E2E02" w:rsidRPr="00012502">
        <w:t>now,</w:t>
      </w:r>
      <w:r w:rsidRPr="00012502">
        <w:t xml:space="preserve"> it will contain primary three files:</w:t>
      </w:r>
    </w:p>
    <w:p w14:paraId="7F96EAC9" w14:textId="141D39CA" w:rsidR="00012502" w:rsidRDefault="00012502" w:rsidP="00012502">
      <w:pPr>
        <w:pStyle w:val="ListParagraph"/>
        <w:numPr>
          <w:ilvl w:val="0"/>
          <w:numId w:val="1"/>
        </w:numPr>
      </w:pPr>
      <w:proofErr w:type="spellStart"/>
      <w:proofErr w:type="gramStart"/>
      <w:r>
        <w:t>l</w:t>
      </w:r>
      <w:r w:rsidRPr="00012502">
        <w:t>aunch.json</w:t>
      </w:r>
      <w:proofErr w:type="spellEnd"/>
      <w:proofErr w:type="gramEnd"/>
      <w:r w:rsidR="001E2E02">
        <w:t xml:space="preserve"> – in folder .</w:t>
      </w:r>
      <w:proofErr w:type="spellStart"/>
      <w:r w:rsidR="001E2E02">
        <w:t>vscode</w:t>
      </w:r>
      <w:proofErr w:type="spellEnd"/>
    </w:p>
    <w:p w14:paraId="166158C4" w14:textId="77777777" w:rsidR="00012502" w:rsidRDefault="00012502" w:rsidP="00012502">
      <w:pPr>
        <w:pStyle w:val="ListParagraph"/>
        <w:numPr>
          <w:ilvl w:val="0"/>
          <w:numId w:val="1"/>
        </w:numPr>
      </w:pPr>
      <w:proofErr w:type="spellStart"/>
      <w:proofErr w:type="gramStart"/>
      <w:r w:rsidRPr="00012502">
        <w:t>app.json</w:t>
      </w:r>
      <w:proofErr w:type="spellEnd"/>
      <w:proofErr w:type="gramEnd"/>
    </w:p>
    <w:p w14:paraId="3EC202AD" w14:textId="3E3A398C" w:rsidR="006A10AA" w:rsidRDefault="00012502" w:rsidP="00012502">
      <w:pPr>
        <w:pStyle w:val="ListParagraph"/>
        <w:numPr>
          <w:ilvl w:val="0"/>
          <w:numId w:val="1"/>
        </w:numPr>
      </w:pPr>
      <w:r>
        <w:t>H</w:t>
      </w:r>
      <w:r w:rsidRPr="00012502">
        <w:t>elloWorld.al</w:t>
      </w:r>
    </w:p>
    <w:p w14:paraId="5ABE7278" w14:textId="135CA8B5" w:rsidR="00C80F12" w:rsidRDefault="00C64CE7" w:rsidP="00C64CE7">
      <w:pPr>
        <w:jc w:val="right"/>
      </w:pPr>
      <w:r w:rsidRPr="00C64CE7">
        <w:rPr>
          <w:noProof/>
        </w:rPr>
        <w:drawing>
          <wp:inline distT="0" distB="0" distL="0" distR="0" wp14:anchorId="64C0EEA2" wp14:editId="7879E065">
            <wp:extent cx="4407764" cy="2546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38303" cy="2563992"/>
                    </a:xfrm>
                    <a:prstGeom prst="rect">
                      <a:avLst/>
                    </a:prstGeom>
                  </pic:spPr>
                </pic:pic>
              </a:graphicData>
            </a:graphic>
          </wp:inline>
        </w:drawing>
      </w:r>
    </w:p>
    <w:p w14:paraId="2B76B448" w14:textId="36CE470D" w:rsidR="00C64CE7" w:rsidRDefault="00C80F12" w:rsidP="00665A81">
      <w:pPr>
        <w:rPr>
          <w:i/>
          <w:sz w:val="20"/>
        </w:rPr>
      </w:pPr>
      <w:r w:rsidRPr="00E016E8">
        <w:rPr>
          <w:rStyle w:val="Heading3Char"/>
          <w:noProof/>
        </w:rPr>
        <w:drawing>
          <wp:inline distT="0" distB="0" distL="0" distR="0" wp14:anchorId="26C266A9" wp14:editId="0AE934B8">
            <wp:extent cx="252412" cy="252412"/>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192A80">
        <w:rPr>
          <w:rFonts w:ascii="Bahnschrift Condensed" w:eastAsiaTheme="majorEastAsia" w:hAnsi="Bahnschrift Condensed" w:cstheme="majorBidi"/>
          <w:smallCaps/>
          <w:spacing w:val="40"/>
          <w:sz w:val="32"/>
          <w:szCs w:val="26"/>
        </w:rPr>
        <w:cr/>
      </w:r>
      <w:r w:rsidR="00166453">
        <w:rPr>
          <w:i/>
          <w:sz w:val="20"/>
        </w:rPr>
        <w:t>At</w:t>
      </w:r>
      <w:r>
        <w:rPr>
          <w:i/>
          <w:sz w:val="20"/>
        </w:rPr>
        <w:t xml:space="preserve"> this moment your </w:t>
      </w:r>
      <w:r w:rsidRPr="000A3472">
        <w:rPr>
          <w:b/>
          <w:i/>
          <w:sz w:val="20"/>
        </w:rPr>
        <w:t>HelloWorld.al</w:t>
      </w:r>
      <w:r>
        <w:rPr>
          <w:i/>
          <w:sz w:val="20"/>
        </w:rPr>
        <w:t xml:space="preserve"> file can </w:t>
      </w:r>
      <w:r w:rsidR="00EC3726">
        <w:rPr>
          <w:i/>
          <w:sz w:val="20"/>
        </w:rPr>
        <w:t>show errors. Do not worry about them at this stage</w:t>
      </w:r>
      <w:r w:rsidR="00A71879">
        <w:rPr>
          <w:i/>
          <w:sz w:val="20"/>
        </w:rPr>
        <w:t xml:space="preserve">. The same situation can be with an </w:t>
      </w:r>
      <w:proofErr w:type="spellStart"/>
      <w:r w:rsidR="00A71879" w:rsidRPr="000A3472">
        <w:rPr>
          <w:b/>
          <w:i/>
          <w:sz w:val="20"/>
        </w:rPr>
        <w:t>app.json</w:t>
      </w:r>
      <w:proofErr w:type="spellEnd"/>
      <w:r w:rsidR="00A71879">
        <w:rPr>
          <w:i/>
          <w:sz w:val="20"/>
        </w:rPr>
        <w:t xml:space="preserve"> file.</w:t>
      </w:r>
      <w:r w:rsidR="00C64CE7">
        <w:rPr>
          <w:i/>
          <w:sz w:val="20"/>
        </w:rPr>
        <w:t xml:space="preserve"> </w:t>
      </w:r>
    </w:p>
    <w:p w14:paraId="4F7DC383" w14:textId="19FE1457" w:rsidR="00C80F12" w:rsidRDefault="00C64CE7" w:rsidP="00665A81">
      <w:pPr>
        <w:rPr>
          <w:i/>
          <w:sz w:val="20"/>
        </w:rPr>
      </w:pPr>
      <w:r>
        <w:rPr>
          <w:i/>
          <w:sz w:val="20"/>
        </w:rPr>
        <w:t xml:space="preserve">You may also see empty </w:t>
      </w:r>
      <w:proofErr w:type="gramStart"/>
      <w:r>
        <w:rPr>
          <w:i/>
          <w:sz w:val="20"/>
        </w:rPr>
        <w:t xml:space="preserve">folder </w:t>
      </w:r>
      <w:r w:rsidRPr="000A3472">
        <w:rPr>
          <w:b/>
          <w:i/>
          <w:sz w:val="20"/>
        </w:rPr>
        <w:t>.snapshots</w:t>
      </w:r>
      <w:proofErr w:type="gramEnd"/>
      <w:r>
        <w:rPr>
          <w:i/>
          <w:sz w:val="20"/>
        </w:rPr>
        <w:t>. This folder will not be described at this stage. Keep it in the solution.</w:t>
      </w:r>
    </w:p>
    <w:p w14:paraId="2A6969AB" w14:textId="77777777" w:rsidR="00A71879" w:rsidRDefault="00A71879" w:rsidP="00C64CE7">
      <w:pPr>
        <w:rPr>
          <w:i/>
          <w:sz w:val="20"/>
        </w:rPr>
      </w:pPr>
    </w:p>
    <w:p w14:paraId="25A2A860" w14:textId="44F8F77F" w:rsidR="00A71879" w:rsidRPr="001A244F" w:rsidRDefault="00C64CE7" w:rsidP="00A71879">
      <w:pPr>
        <w:pStyle w:val="Heading2"/>
      </w:pPr>
      <w:proofErr w:type="spellStart"/>
      <w:r>
        <w:t>Launch.json</w:t>
      </w:r>
      <w:proofErr w:type="spellEnd"/>
      <w:r>
        <w:t xml:space="preserve"> </w:t>
      </w:r>
      <w:r w:rsidR="00F973AA">
        <w:t>–</w:t>
      </w:r>
      <w:r>
        <w:t xml:space="preserve"> </w:t>
      </w:r>
      <w:r w:rsidR="00F973AA">
        <w:t xml:space="preserve">how to </w:t>
      </w:r>
      <w:r w:rsidR="0063517B">
        <w:t>connect</w:t>
      </w:r>
      <w:r w:rsidR="00F973AA">
        <w:t xml:space="preserve"> to Business Central</w:t>
      </w:r>
    </w:p>
    <w:p w14:paraId="0682BDCF" w14:textId="309EA49C" w:rsidR="009D6DE7" w:rsidRDefault="005800D5" w:rsidP="00C80F12">
      <w:r w:rsidRPr="005800D5">
        <w:t xml:space="preserve">This file describes where the development environment is </w:t>
      </w:r>
      <w:proofErr w:type="gramStart"/>
      <w:r w:rsidRPr="005800D5">
        <w:t>placed</w:t>
      </w:r>
      <w:proofErr w:type="gramEnd"/>
      <w:r w:rsidRPr="005800D5">
        <w:t>.</w:t>
      </w:r>
      <w:r w:rsidR="00A6215D">
        <w:t xml:space="preserve"> It is possible to have multiple configurations at the same time. </w:t>
      </w:r>
      <w:r w:rsidRPr="005800D5">
        <w:t xml:space="preserve"> </w:t>
      </w:r>
    </w:p>
    <w:p w14:paraId="771581F8" w14:textId="692E8746" w:rsidR="00BF425D" w:rsidRPr="00D02A75" w:rsidRDefault="00BF425D" w:rsidP="00665A81">
      <w:pPr>
        <w:spacing w:line="259" w:lineRule="auto"/>
        <w:jc w:val="left"/>
        <w:rPr>
          <w:sz w:val="20"/>
        </w:rPr>
      </w:pPr>
      <w:r w:rsidRPr="00E016E8">
        <w:rPr>
          <w:rStyle w:val="Heading3Char"/>
          <w:noProof/>
        </w:rPr>
        <w:drawing>
          <wp:inline distT="0" distB="0" distL="0" distR="0" wp14:anchorId="0F27F5C4" wp14:editId="0B0C1E9F">
            <wp:extent cx="252412" cy="252412"/>
            <wp:effectExtent l="0" t="0" r="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noProof/>
        </w:rPr>
        <w:t xml:space="preserve"> </w:t>
      </w:r>
      <w:r>
        <w:rPr>
          <w:rStyle w:val="Heading3Char"/>
          <w:noProof/>
        </w:rPr>
        <w:t>Hints</w:t>
      </w:r>
      <w:r w:rsidRPr="00665A81">
        <w:rPr>
          <w:rStyle w:val="Heading3Char"/>
          <w:smallCaps w:val="0"/>
          <w:noProof/>
        </w:rPr>
        <w:cr/>
      </w:r>
      <w:r>
        <w:rPr>
          <w:i/>
          <w:sz w:val="20"/>
        </w:rPr>
        <w:t xml:space="preserve">If your file does not have any configuration yet. Click </w:t>
      </w:r>
      <w:proofErr w:type="spellStart"/>
      <w:r w:rsidRPr="00BF425D">
        <w:rPr>
          <w:b/>
          <w:i/>
          <w:sz w:val="20"/>
        </w:rPr>
        <w:t>Ctrl+Space</w:t>
      </w:r>
      <w:proofErr w:type="spellEnd"/>
      <w:r>
        <w:rPr>
          <w:i/>
          <w:sz w:val="20"/>
        </w:rPr>
        <w:t xml:space="preserve"> to see available options. Then you can choose </w:t>
      </w:r>
      <w:r w:rsidR="00415CBD">
        <w:rPr>
          <w:i/>
          <w:sz w:val="20"/>
        </w:rPr>
        <w:t xml:space="preserve">one of </w:t>
      </w:r>
      <w:r w:rsidR="000A4B56">
        <w:rPr>
          <w:i/>
          <w:sz w:val="20"/>
        </w:rPr>
        <w:t xml:space="preserve">two </w:t>
      </w:r>
      <w:r w:rsidR="00415CBD">
        <w:rPr>
          <w:i/>
          <w:sz w:val="20"/>
        </w:rPr>
        <w:t xml:space="preserve">options: </w:t>
      </w:r>
      <w:r w:rsidR="00415CBD" w:rsidRPr="00B13134">
        <w:rPr>
          <w:i/>
          <w:sz w:val="20"/>
          <w:u w:val="single"/>
        </w:rPr>
        <w:t xml:space="preserve">AL: </w:t>
      </w:r>
      <w:r w:rsidR="000A4B56" w:rsidRPr="00B13134">
        <w:rPr>
          <w:i/>
          <w:sz w:val="20"/>
          <w:u w:val="single"/>
        </w:rPr>
        <w:t>Publish: Microsoft cloud sandbox</w:t>
      </w:r>
      <w:r w:rsidR="00B13134">
        <w:rPr>
          <w:i/>
          <w:sz w:val="20"/>
        </w:rPr>
        <w:t xml:space="preserve"> or </w:t>
      </w:r>
      <w:r w:rsidR="00D02A75" w:rsidRPr="00D02A75">
        <w:rPr>
          <w:i/>
          <w:sz w:val="20"/>
          <w:u w:val="single"/>
        </w:rPr>
        <w:t xml:space="preserve">AL: Publish: Your </w:t>
      </w:r>
      <w:r w:rsidR="00995F1F">
        <w:rPr>
          <w:i/>
          <w:sz w:val="20"/>
          <w:u w:val="single"/>
        </w:rPr>
        <w:t xml:space="preserve">own </w:t>
      </w:r>
      <w:r w:rsidR="00D02A75" w:rsidRPr="00D02A75">
        <w:rPr>
          <w:i/>
          <w:sz w:val="20"/>
          <w:u w:val="single"/>
        </w:rPr>
        <w:t>server</w:t>
      </w:r>
      <w:r w:rsidR="00D02A75">
        <w:rPr>
          <w:sz w:val="20"/>
        </w:rPr>
        <w:t>.</w:t>
      </w:r>
    </w:p>
    <w:p w14:paraId="1D7F3066" w14:textId="77777777" w:rsidR="009D6DE7" w:rsidRDefault="009D6DE7" w:rsidP="00C80F12"/>
    <w:p w14:paraId="3370894E" w14:textId="476C35E5" w:rsidR="009D6DE7" w:rsidRPr="001A244F" w:rsidRDefault="009D6DE7" w:rsidP="009D6DE7">
      <w:pPr>
        <w:pStyle w:val="Heading3"/>
      </w:pPr>
      <w:r>
        <w:lastRenderedPageBreak/>
        <w:t>Configuration for the Online Sandbox</w:t>
      </w:r>
    </w:p>
    <w:p w14:paraId="5D0CCF68" w14:textId="22889EAF" w:rsidR="00C80F12" w:rsidRDefault="005800D5" w:rsidP="00C80F12">
      <w:r w:rsidRPr="005800D5">
        <w:t xml:space="preserve">If you </w:t>
      </w:r>
      <w:r w:rsidR="0063517B" w:rsidRPr="005800D5">
        <w:t>are using</w:t>
      </w:r>
      <w:r w:rsidRPr="005800D5">
        <w:t xml:space="preserve"> an online </w:t>
      </w:r>
      <w:r w:rsidR="00D02A75" w:rsidRPr="005800D5">
        <w:t>sandbox,</w:t>
      </w:r>
      <w:r w:rsidRPr="005800D5">
        <w:t xml:space="preserve"> then your </w:t>
      </w:r>
      <w:proofErr w:type="spellStart"/>
      <w:r w:rsidRPr="00460AA5">
        <w:rPr>
          <w:b/>
        </w:rPr>
        <w:t>l</w:t>
      </w:r>
      <w:r w:rsidR="001363C6" w:rsidRPr="00460AA5">
        <w:rPr>
          <w:b/>
        </w:rPr>
        <w:t>aun</w:t>
      </w:r>
      <w:r w:rsidRPr="00460AA5">
        <w:rPr>
          <w:b/>
        </w:rPr>
        <w:t>ch.json</w:t>
      </w:r>
      <w:proofErr w:type="spellEnd"/>
      <w:r w:rsidRPr="005800D5">
        <w:t xml:space="preserve"> file should look </w:t>
      </w:r>
      <w:proofErr w:type="gramStart"/>
      <w:r w:rsidRPr="005800D5">
        <w:t>similar to</w:t>
      </w:r>
      <w:proofErr w:type="gramEnd"/>
      <w:r w:rsidRPr="005800D5">
        <w:t xml:space="preserve"> </w:t>
      </w:r>
      <w:r w:rsidR="00166453">
        <w:t xml:space="preserve">the </w:t>
      </w:r>
      <w:r w:rsidRPr="005800D5">
        <w:t>below.</w:t>
      </w:r>
    </w:p>
    <w:p w14:paraId="13C36A7E" w14:textId="343AB8B6" w:rsidR="00EF16EB" w:rsidRDefault="00EF16EB" w:rsidP="00EF16EB">
      <w:pPr>
        <w:jc w:val="right"/>
      </w:pPr>
      <w:r w:rsidRPr="00EF16EB">
        <w:rPr>
          <w:noProof/>
        </w:rPr>
        <w:drawing>
          <wp:inline distT="0" distB="0" distL="0" distR="0" wp14:anchorId="4536FDA1" wp14:editId="56B55D7D">
            <wp:extent cx="4266930" cy="3686810"/>
            <wp:effectExtent l="0" t="0" r="63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88624" cy="3705554"/>
                    </a:xfrm>
                    <a:prstGeom prst="rect">
                      <a:avLst/>
                    </a:prstGeom>
                  </pic:spPr>
                </pic:pic>
              </a:graphicData>
            </a:graphic>
          </wp:inline>
        </w:drawing>
      </w:r>
    </w:p>
    <w:p w14:paraId="4BCCE320" w14:textId="6E3C54B2" w:rsidR="00376CA6" w:rsidRDefault="00376CA6" w:rsidP="00376CA6">
      <w:r>
        <w:t xml:space="preserve">Two </w:t>
      </w:r>
      <w:r w:rsidR="00166453">
        <w:t xml:space="preserve">of </w:t>
      </w:r>
      <w:r>
        <w:t>the most important parameters at this moment in this configuration are:</w:t>
      </w:r>
    </w:p>
    <w:p w14:paraId="57D35784" w14:textId="61D15451" w:rsidR="00376CA6" w:rsidRPr="00376CA6" w:rsidRDefault="00376CA6" w:rsidP="00376CA6">
      <w:pPr>
        <w:pStyle w:val="ListParagraph"/>
        <w:numPr>
          <w:ilvl w:val="0"/>
          <w:numId w:val="1"/>
        </w:numPr>
      </w:pPr>
      <w:proofErr w:type="spellStart"/>
      <w:r w:rsidRPr="00376CA6">
        <w:rPr>
          <w:b/>
        </w:rPr>
        <w:t>environmentType</w:t>
      </w:r>
      <w:proofErr w:type="spellEnd"/>
      <w:r>
        <w:t xml:space="preserve"> – specifies what is the environment type to which you will login. It should always be </w:t>
      </w:r>
      <w:r w:rsidRPr="00376CA6">
        <w:rPr>
          <w:b/>
        </w:rPr>
        <w:t>Sandbox</w:t>
      </w:r>
      <w:r>
        <w:rPr>
          <w:b/>
        </w:rPr>
        <w:t>.</w:t>
      </w:r>
    </w:p>
    <w:p w14:paraId="661CDC68" w14:textId="1B8A288D" w:rsidR="00376CA6" w:rsidRDefault="00376CA6" w:rsidP="00376CA6">
      <w:pPr>
        <w:pStyle w:val="ListParagraph"/>
        <w:numPr>
          <w:ilvl w:val="0"/>
          <w:numId w:val="1"/>
        </w:numPr>
      </w:pPr>
      <w:proofErr w:type="spellStart"/>
      <w:r w:rsidRPr="00376CA6">
        <w:rPr>
          <w:b/>
        </w:rPr>
        <w:t>environmentName</w:t>
      </w:r>
      <w:proofErr w:type="spellEnd"/>
      <w:r>
        <w:t xml:space="preserve"> – specifies what is the environment name where the development will be published. It can be different from </w:t>
      </w:r>
      <w:r w:rsidR="00166453">
        <w:t xml:space="preserve">the </w:t>
      </w:r>
      <w:r>
        <w:t>default one.</w:t>
      </w:r>
    </w:p>
    <w:p w14:paraId="7B574A2F" w14:textId="4C97C7E6" w:rsidR="00B04DFC" w:rsidRDefault="00B04DFC" w:rsidP="00665A81">
      <w:pPr>
        <w:spacing w:line="259" w:lineRule="auto"/>
        <w:jc w:val="left"/>
        <w:rPr>
          <w:i/>
          <w:sz w:val="20"/>
        </w:rPr>
      </w:pPr>
      <w:r w:rsidRPr="00E016E8">
        <w:rPr>
          <w:rStyle w:val="Heading3Char"/>
          <w:noProof/>
        </w:rPr>
        <w:drawing>
          <wp:inline distT="0" distB="0" distL="0" distR="0" wp14:anchorId="5EC5E7BB" wp14:editId="6957D81C">
            <wp:extent cx="252412" cy="252412"/>
            <wp:effectExtent l="0" t="0" r="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192A80">
        <w:rPr>
          <w:rFonts w:ascii="Bahnschrift Condensed" w:eastAsiaTheme="majorEastAsia" w:hAnsi="Bahnschrift Condensed" w:cstheme="majorBidi"/>
          <w:smallCaps/>
          <w:spacing w:val="40"/>
          <w:sz w:val="32"/>
          <w:szCs w:val="26"/>
        </w:rPr>
        <w:cr/>
      </w:r>
      <w:r w:rsidR="00D02A75">
        <w:rPr>
          <w:i/>
          <w:sz w:val="20"/>
        </w:rPr>
        <w:t xml:space="preserve">You can find what is </w:t>
      </w:r>
      <w:r w:rsidR="00166453">
        <w:rPr>
          <w:i/>
          <w:sz w:val="20"/>
        </w:rPr>
        <w:t xml:space="preserve">the </w:t>
      </w:r>
      <w:r w:rsidR="00D02A75">
        <w:rPr>
          <w:i/>
          <w:sz w:val="20"/>
        </w:rPr>
        <w:t>name of your envi</w:t>
      </w:r>
      <w:r w:rsidR="006C1025">
        <w:rPr>
          <w:i/>
          <w:sz w:val="20"/>
        </w:rPr>
        <w:t xml:space="preserve">ronment when </w:t>
      </w:r>
      <w:r w:rsidR="000444C0">
        <w:rPr>
          <w:i/>
          <w:sz w:val="20"/>
        </w:rPr>
        <w:t>opening in</w:t>
      </w:r>
      <w:r w:rsidR="006C1025">
        <w:rPr>
          <w:i/>
          <w:sz w:val="20"/>
        </w:rPr>
        <w:t xml:space="preserve"> Business Central </w:t>
      </w:r>
      <w:r w:rsidR="000444C0">
        <w:rPr>
          <w:i/>
          <w:sz w:val="20"/>
        </w:rPr>
        <w:t xml:space="preserve">Help &amp; Support </w:t>
      </w:r>
      <w:r w:rsidR="000444C0">
        <w:rPr>
          <w:i/>
          <w:sz w:val="20"/>
        </w:rPr>
        <w:br/>
      </w:r>
      <w:r w:rsidR="000444C0" w:rsidRPr="000444C0">
        <w:rPr>
          <w:i/>
          <w:noProof/>
          <w:sz w:val="20"/>
        </w:rPr>
        <w:drawing>
          <wp:inline distT="0" distB="0" distL="0" distR="0" wp14:anchorId="3112DCD6" wp14:editId="7DAF9D86">
            <wp:extent cx="5731510" cy="17907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790700"/>
                    </a:xfrm>
                    <a:prstGeom prst="rect">
                      <a:avLst/>
                    </a:prstGeom>
                  </pic:spPr>
                </pic:pic>
              </a:graphicData>
            </a:graphic>
          </wp:inline>
        </w:drawing>
      </w:r>
    </w:p>
    <w:p w14:paraId="75DC9E30" w14:textId="77777777" w:rsidR="00665A81" w:rsidRDefault="00665A81" w:rsidP="00665A81">
      <w:pPr>
        <w:spacing w:line="259" w:lineRule="auto"/>
        <w:jc w:val="left"/>
        <w:rPr>
          <w:i/>
          <w:sz w:val="20"/>
        </w:rPr>
      </w:pPr>
    </w:p>
    <w:p w14:paraId="21355581" w14:textId="7CA40E83" w:rsidR="00F61B0C" w:rsidRPr="001A244F" w:rsidRDefault="00F61B0C" w:rsidP="00F61B0C">
      <w:pPr>
        <w:pStyle w:val="Heading3"/>
      </w:pPr>
      <w:r>
        <w:lastRenderedPageBreak/>
        <w:t>Configuration for the Docker Sandbox</w:t>
      </w:r>
    </w:p>
    <w:p w14:paraId="161E0969" w14:textId="16F0D96F" w:rsidR="00F61B0C" w:rsidRDefault="00F61B0C" w:rsidP="00F61B0C">
      <w:r w:rsidRPr="005800D5">
        <w:t xml:space="preserve">If you are using a </w:t>
      </w:r>
      <w:r>
        <w:t>Docker</w:t>
      </w:r>
      <w:r w:rsidRPr="005800D5">
        <w:t xml:space="preserve"> sandbox, then your </w:t>
      </w:r>
      <w:proofErr w:type="spellStart"/>
      <w:r w:rsidRPr="00460AA5">
        <w:rPr>
          <w:b/>
        </w:rPr>
        <w:t>launch.json</w:t>
      </w:r>
      <w:proofErr w:type="spellEnd"/>
      <w:r w:rsidRPr="005800D5">
        <w:t xml:space="preserve"> file should look </w:t>
      </w:r>
      <w:proofErr w:type="gramStart"/>
      <w:r w:rsidRPr="005800D5">
        <w:t>similar to</w:t>
      </w:r>
      <w:proofErr w:type="gramEnd"/>
      <w:r w:rsidRPr="005800D5">
        <w:t xml:space="preserve"> </w:t>
      </w:r>
      <w:r w:rsidR="00166453">
        <w:t xml:space="preserve">the </w:t>
      </w:r>
      <w:r w:rsidRPr="005800D5">
        <w:t>below.</w:t>
      </w:r>
    </w:p>
    <w:p w14:paraId="195BC8EE" w14:textId="42B18035" w:rsidR="00F61B0C" w:rsidRDefault="00472EF2" w:rsidP="00F61B0C">
      <w:pPr>
        <w:jc w:val="right"/>
      </w:pPr>
      <w:r w:rsidRPr="00472EF2">
        <w:rPr>
          <w:noProof/>
        </w:rPr>
        <w:drawing>
          <wp:inline distT="0" distB="0" distL="0" distR="0" wp14:anchorId="2E903F55" wp14:editId="774E6023">
            <wp:extent cx="3843476" cy="3403600"/>
            <wp:effectExtent l="0" t="0" r="508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1464" cy="3419529"/>
                    </a:xfrm>
                    <a:prstGeom prst="rect">
                      <a:avLst/>
                    </a:prstGeom>
                  </pic:spPr>
                </pic:pic>
              </a:graphicData>
            </a:graphic>
          </wp:inline>
        </w:drawing>
      </w:r>
    </w:p>
    <w:p w14:paraId="71380662" w14:textId="30D2240F" w:rsidR="00F61B0C" w:rsidRDefault="00F61B0C" w:rsidP="00F61B0C">
      <w:r>
        <w:t xml:space="preserve">Two </w:t>
      </w:r>
      <w:r w:rsidR="00166453">
        <w:t xml:space="preserve">of </w:t>
      </w:r>
      <w:r>
        <w:t>the most important parameters at this moment in this configuration are:</w:t>
      </w:r>
    </w:p>
    <w:p w14:paraId="4F1DA4CB" w14:textId="0DF91A0B" w:rsidR="00665A81" w:rsidRDefault="001325A7" w:rsidP="00665A81">
      <w:pPr>
        <w:pStyle w:val="ListParagraph"/>
        <w:numPr>
          <w:ilvl w:val="0"/>
          <w:numId w:val="1"/>
        </w:numPr>
      </w:pPr>
      <w:r>
        <w:rPr>
          <w:b/>
        </w:rPr>
        <w:t>server</w:t>
      </w:r>
      <w:r w:rsidR="00F61B0C">
        <w:t xml:space="preserve"> – specifies what is the </w:t>
      </w:r>
      <w:r w:rsidR="00BD1B57">
        <w:t xml:space="preserve">http address of the docker instance. </w:t>
      </w:r>
      <w:r w:rsidR="00D9329F">
        <w:t xml:space="preserve">It should be the same as </w:t>
      </w:r>
      <w:r w:rsidR="00166453">
        <w:t>the</w:t>
      </w:r>
      <w:r w:rsidR="00D9329F">
        <w:t xml:space="preserve"> name of </w:t>
      </w:r>
      <w:r w:rsidR="00166453">
        <w:t xml:space="preserve">the </w:t>
      </w:r>
      <w:r w:rsidR="00D9329F">
        <w:t>Docker container w</w:t>
      </w:r>
      <w:r w:rsidR="00887A7C">
        <w:t xml:space="preserve">hich you created. For </w:t>
      </w:r>
      <w:r w:rsidR="00E00B87">
        <w:t>example,</w:t>
      </w:r>
      <w:r w:rsidR="00887A7C">
        <w:t xml:space="preserve"> if your Docker </w:t>
      </w:r>
      <w:r w:rsidR="00E557EF">
        <w:t xml:space="preserve">name is </w:t>
      </w:r>
      <w:proofErr w:type="spellStart"/>
      <w:r w:rsidR="00E557EF" w:rsidRPr="00E557EF">
        <w:rPr>
          <w:b/>
        </w:rPr>
        <w:t>bcserver</w:t>
      </w:r>
      <w:proofErr w:type="spellEnd"/>
      <w:r w:rsidR="00E557EF">
        <w:rPr>
          <w:b/>
        </w:rPr>
        <w:t xml:space="preserve"> </w:t>
      </w:r>
      <w:r w:rsidR="00E557EF">
        <w:t xml:space="preserve">then the value in the property would be </w:t>
      </w:r>
      <w:r w:rsidR="00E557EF" w:rsidRPr="00E557EF">
        <w:rPr>
          <w:b/>
          <w:u w:val="single"/>
        </w:rPr>
        <w:t>http://bcserver</w:t>
      </w:r>
      <w:r w:rsidR="00E557EF">
        <w:t xml:space="preserve">. </w:t>
      </w:r>
      <w:r w:rsidR="00BF2226">
        <w:t>Note that it would be different if you us</w:t>
      </w:r>
      <w:r w:rsidR="00166453">
        <w:t>ed</w:t>
      </w:r>
      <w:r w:rsidR="00BF2226">
        <w:t xml:space="preserve"> </w:t>
      </w:r>
      <w:r w:rsidR="00166453">
        <w:t>SSL</w:t>
      </w:r>
      <w:r w:rsidR="00BF2226">
        <w:t xml:space="preserve"> in your container (then it would be </w:t>
      </w:r>
      <w:r w:rsidR="00390702" w:rsidRPr="008001C8">
        <w:rPr>
          <w:b/>
          <w:u w:val="single"/>
        </w:rPr>
        <w:t>https://bcsever</w:t>
      </w:r>
      <w:r w:rsidR="00BF2226">
        <w:t>)</w:t>
      </w:r>
      <w:r w:rsidR="00E00B87">
        <w:t>.</w:t>
      </w:r>
    </w:p>
    <w:p w14:paraId="0C846A78" w14:textId="0CD6AFFD" w:rsidR="005B5556" w:rsidRDefault="005B5556" w:rsidP="005B5556">
      <w:pPr>
        <w:rPr>
          <w:i/>
          <w:sz w:val="20"/>
        </w:rPr>
      </w:pPr>
      <w:r w:rsidRPr="00E016E8">
        <w:rPr>
          <w:rStyle w:val="Heading3Char"/>
          <w:noProof/>
        </w:rPr>
        <w:drawing>
          <wp:inline distT="0" distB="0" distL="0" distR="0" wp14:anchorId="32033335" wp14:editId="3FD054A4">
            <wp:extent cx="252412" cy="252412"/>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192A80">
        <w:rPr>
          <w:rFonts w:ascii="Bahnschrift Condensed" w:eastAsiaTheme="majorEastAsia" w:hAnsi="Bahnschrift Condensed" w:cstheme="majorBidi"/>
          <w:smallCaps/>
          <w:spacing w:val="40"/>
          <w:sz w:val="32"/>
          <w:szCs w:val="26"/>
        </w:rPr>
        <w:cr/>
      </w:r>
      <w:r>
        <w:rPr>
          <w:i/>
          <w:sz w:val="20"/>
        </w:rPr>
        <w:t xml:space="preserve">One of the parameters that you can add to configuration, </w:t>
      </w:r>
      <w:proofErr w:type="gramStart"/>
      <w:r>
        <w:rPr>
          <w:i/>
          <w:sz w:val="20"/>
        </w:rPr>
        <w:t>regardless</w:t>
      </w:r>
      <w:proofErr w:type="gramEnd"/>
      <w:r>
        <w:rPr>
          <w:i/>
          <w:sz w:val="20"/>
        </w:rPr>
        <w:t xml:space="preserve"> if this is </w:t>
      </w:r>
      <w:r w:rsidR="00166453">
        <w:rPr>
          <w:i/>
          <w:sz w:val="20"/>
        </w:rPr>
        <w:t xml:space="preserve">an </w:t>
      </w:r>
      <w:r>
        <w:rPr>
          <w:i/>
          <w:sz w:val="20"/>
        </w:rPr>
        <w:t xml:space="preserve">online sandbox or Docker container is </w:t>
      </w:r>
      <w:r w:rsidR="00A97DBE" w:rsidRPr="00A97DBE">
        <w:rPr>
          <w:i/>
          <w:sz w:val="20"/>
          <w:u w:val="single"/>
        </w:rPr>
        <w:t>"</w:t>
      </w:r>
      <w:proofErr w:type="spellStart"/>
      <w:r w:rsidR="00A97DBE" w:rsidRPr="00A97DBE">
        <w:rPr>
          <w:i/>
          <w:sz w:val="20"/>
          <w:u w:val="single"/>
        </w:rPr>
        <w:t>schemaUpdateMode</w:t>
      </w:r>
      <w:proofErr w:type="spellEnd"/>
      <w:r w:rsidR="00A97DBE" w:rsidRPr="00A97DBE">
        <w:rPr>
          <w:i/>
          <w:sz w:val="20"/>
          <w:u w:val="single"/>
        </w:rPr>
        <w:t>": "</w:t>
      </w:r>
      <w:proofErr w:type="spellStart"/>
      <w:r w:rsidR="00A97DBE" w:rsidRPr="00A97DBE">
        <w:rPr>
          <w:i/>
          <w:sz w:val="20"/>
          <w:u w:val="single"/>
        </w:rPr>
        <w:t>ForceSync</w:t>
      </w:r>
      <w:proofErr w:type="spellEnd"/>
      <w:r w:rsidR="00A97DBE">
        <w:rPr>
          <w:i/>
          <w:sz w:val="20"/>
          <w:u w:val="single"/>
        </w:rPr>
        <w:t>"</w:t>
      </w:r>
      <w:r w:rsidR="00A97DBE">
        <w:rPr>
          <w:i/>
          <w:sz w:val="20"/>
        </w:rPr>
        <w:t>. This parameter allow</w:t>
      </w:r>
      <w:r w:rsidR="00166453">
        <w:rPr>
          <w:i/>
          <w:sz w:val="20"/>
        </w:rPr>
        <w:t>s</w:t>
      </w:r>
      <w:r w:rsidR="00A97DBE">
        <w:rPr>
          <w:i/>
          <w:sz w:val="20"/>
        </w:rPr>
        <w:t xml:space="preserve"> in </w:t>
      </w:r>
      <w:r w:rsidR="00166453">
        <w:rPr>
          <w:i/>
          <w:sz w:val="20"/>
        </w:rPr>
        <w:t xml:space="preserve">the </w:t>
      </w:r>
      <w:r w:rsidR="00A97DBE">
        <w:rPr>
          <w:i/>
          <w:sz w:val="20"/>
        </w:rPr>
        <w:t xml:space="preserve">later stage of this </w:t>
      </w:r>
      <w:r w:rsidR="003A1F29">
        <w:rPr>
          <w:i/>
          <w:sz w:val="20"/>
        </w:rPr>
        <w:t xml:space="preserve">workbook to avoid errors when </w:t>
      </w:r>
      <w:proofErr w:type="gramStart"/>
      <w:r w:rsidR="003A1F29">
        <w:rPr>
          <w:i/>
          <w:sz w:val="20"/>
        </w:rPr>
        <w:t>doing</w:t>
      </w:r>
      <w:proofErr w:type="gramEnd"/>
      <w:r w:rsidR="003A1F29">
        <w:rPr>
          <w:i/>
          <w:sz w:val="20"/>
        </w:rPr>
        <w:t xml:space="preserve"> changes to the object names or numbers.</w:t>
      </w:r>
    </w:p>
    <w:p w14:paraId="232A43DF" w14:textId="77777777" w:rsidR="00665A81" w:rsidRPr="00665A81" w:rsidRDefault="00665A81" w:rsidP="005B5556">
      <w:pPr>
        <w:rPr>
          <w:i/>
          <w:sz w:val="20"/>
        </w:rPr>
      </w:pPr>
    </w:p>
    <w:p w14:paraId="453D56EF" w14:textId="0DD86769" w:rsidR="00390702" w:rsidRPr="001A244F" w:rsidRDefault="00390702" w:rsidP="00390702">
      <w:pPr>
        <w:pStyle w:val="Heading2"/>
      </w:pPr>
      <w:r>
        <w:t>Download Symbols</w:t>
      </w:r>
    </w:p>
    <w:p w14:paraId="1637B3C4" w14:textId="0B471E97" w:rsidR="00273C79" w:rsidRDefault="00273C79" w:rsidP="00273C79">
      <w:r>
        <w:t>Probably, when you created a new project and open</w:t>
      </w:r>
      <w:r w:rsidR="00166453">
        <w:t>ed</w:t>
      </w:r>
      <w:r>
        <w:t xml:space="preserve"> </w:t>
      </w:r>
      <w:r w:rsidRPr="00273C79">
        <w:rPr>
          <w:b/>
        </w:rPr>
        <w:t>HelloWorld.al</w:t>
      </w:r>
      <w:r>
        <w:t xml:space="preserve"> file, you have at least one error. I</w:t>
      </w:r>
      <w:r w:rsidR="00260B58">
        <w:t>t</w:t>
      </w:r>
      <w:r>
        <w:t xml:space="preserve"> says that the target page "Customer List" for the extension is not found. This is because you do not </w:t>
      </w:r>
      <w:r w:rsidR="003E062C">
        <w:t xml:space="preserve">download </w:t>
      </w:r>
      <w:r>
        <w:t>symbols</w:t>
      </w:r>
      <w:r w:rsidR="00D62493">
        <w:t xml:space="preserve"> for standard Business Central objects</w:t>
      </w:r>
      <w:r>
        <w:t xml:space="preserve">. </w:t>
      </w:r>
    </w:p>
    <w:p w14:paraId="71F8303B" w14:textId="14EF8815" w:rsidR="00273C79" w:rsidRDefault="005A5A02" w:rsidP="005A5A02">
      <w:pPr>
        <w:jc w:val="right"/>
      </w:pPr>
      <w:r w:rsidRPr="005A5A02">
        <w:rPr>
          <w:noProof/>
        </w:rPr>
        <w:lastRenderedPageBreak/>
        <w:drawing>
          <wp:inline distT="0" distB="0" distL="0" distR="0" wp14:anchorId="4C11123A" wp14:editId="53E5769F">
            <wp:extent cx="3750310" cy="627406"/>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6446" cy="635124"/>
                    </a:xfrm>
                    <a:prstGeom prst="rect">
                      <a:avLst/>
                    </a:prstGeom>
                  </pic:spPr>
                </pic:pic>
              </a:graphicData>
            </a:graphic>
          </wp:inline>
        </w:drawing>
      </w:r>
    </w:p>
    <w:p w14:paraId="44444227" w14:textId="09AAB8AC" w:rsidR="005A5A02" w:rsidRDefault="005A5A02" w:rsidP="005A5A02">
      <w:pPr>
        <w:jc w:val="right"/>
      </w:pPr>
    </w:p>
    <w:p w14:paraId="19CCFBF8" w14:textId="603156AA" w:rsidR="005A5A02" w:rsidRDefault="005A5A02" w:rsidP="005A5A02">
      <w:r>
        <w:t xml:space="preserve">To download </w:t>
      </w:r>
      <w:r w:rsidR="00D62493">
        <w:t>symbols,</w:t>
      </w:r>
      <w:r>
        <w:t xml:space="preserve"> you need to open Command Pallet (</w:t>
      </w:r>
      <w:r w:rsidR="00D62493">
        <w:t>F1</w:t>
      </w:r>
      <w:r>
        <w:t>) and run function AL: Download symbols.</w:t>
      </w:r>
    </w:p>
    <w:p w14:paraId="757B648A" w14:textId="77777777" w:rsidR="005A5A02" w:rsidRDefault="005A5A02" w:rsidP="005A5A02">
      <w:pPr>
        <w:jc w:val="right"/>
      </w:pPr>
    </w:p>
    <w:p w14:paraId="3432ADA8" w14:textId="6673DD1A" w:rsidR="00273C79" w:rsidRDefault="0053640D" w:rsidP="0053640D">
      <w:pPr>
        <w:jc w:val="right"/>
      </w:pPr>
      <w:r w:rsidRPr="0053640D">
        <w:rPr>
          <w:noProof/>
        </w:rPr>
        <w:drawing>
          <wp:inline distT="0" distB="0" distL="0" distR="0" wp14:anchorId="05F61254" wp14:editId="02389AD0">
            <wp:extent cx="3834220" cy="54459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7444" cy="560672"/>
                    </a:xfrm>
                    <a:prstGeom prst="rect">
                      <a:avLst/>
                    </a:prstGeom>
                  </pic:spPr>
                </pic:pic>
              </a:graphicData>
            </a:graphic>
          </wp:inline>
        </w:drawing>
      </w:r>
    </w:p>
    <w:p w14:paraId="26955372" w14:textId="72EDC5DA" w:rsidR="00706D0E" w:rsidRDefault="00273C79" w:rsidP="0053640D">
      <w:r>
        <w:t>If you run the function for the first time</w:t>
      </w:r>
      <w:r w:rsidR="0049635F">
        <w:t>, you will need to log</w:t>
      </w:r>
      <w:r w:rsidR="00166453">
        <w:t xml:space="preserve"> </w:t>
      </w:r>
      <w:r w:rsidR="0049635F">
        <w:t xml:space="preserve">in to your environment. This step will look different depending on the environment. If you are using </w:t>
      </w:r>
      <w:r>
        <w:t>an online sandbox</w:t>
      </w:r>
      <w:r w:rsidR="00104622">
        <w:t>,</w:t>
      </w:r>
      <w:r>
        <w:t xml:space="preserve"> then</w:t>
      </w:r>
      <w:r w:rsidR="0049635F">
        <w:t xml:space="preserve"> you will see </w:t>
      </w:r>
      <w:r w:rsidR="00166453">
        <w:t xml:space="preserve">the </w:t>
      </w:r>
      <w:r w:rsidR="0049635F">
        <w:t xml:space="preserve">below message in the right bottom corner. Follow the steps after clicking </w:t>
      </w:r>
      <w:r w:rsidR="0049635F" w:rsidRPr="0049635F">
        <w:rPr>
          <w:b/>
        </w:rPr>
        <w:t>Copy &amp; Open</w:t>
      </w:r>
      <w:r w:rsidR="0049635F">
        <w:t>.</w:t>
      </w:r>
      <w:r w:rsidR="0053640D">
        <w:t xml:space="preserve"> </w:t>
      </w:r>
    </w:p>
    <w:p w14:paraId="59FBCF8E" w14:textId="0542ED73" w:rsidR="00706D0E" w:rsidRDefault="00706D0E" w:rsidP="00706D0E">
      <w:pPr>
        <w:jc w:val="right"/>
      </w:pPr>
      <w:r w:rsidRPr="00706D0E">
        <w:rPr>
          <w:noProof/>
        </w:rPr>
        <w:drawing>
          <wp:inline distT="0" distB="0" distL="0" distR="0" wp14:anchorId="6103FBDE" wp14:editId="0344C7F8">
            <wp:extent cx="3856322" cy="11437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9544" cy="1159522"/>
                    </a:xfrm>
                    <a:prstGeom prst="rect">
                      <a:avLst/>
                    </a:prstGeom>
                  </pic:spPr>
                </pic:pic>
              </a:graphicData>
            </a:graphic>
          </wp:inline>
        </w:drawing>
      </w:r>
    </w:p>
    <w:p w14:paraId="739BFEA9" w14:textId="459CBBA4" w:rsidR="00BE6E76" w:rsidRDefault="0049635F" w:rsidP="0049635F">
      <w:r>
        <w:t xml:space="preserve">If you are using </w:t>
      </w:r>
      <w:r w:rsidR="00166453">
        <w:t xml:space="preserve">a </w:t>
      </w:r>
      <w:r>
        <w:t xml:space="preserve">Docker </w:t>
      </w:r>
      <w:r w:rsidR="00970EEB">
        <w:t xml:space="preserve">environment then </w:t>
      </w:r>
      <w:r w:rsidR="00166453">
        <w:t>o</w:t>
      </w:r>
      <w:r w:rsidR="00E13EB7">
        <w:t xml:space="preserve">n top of Visual Studio Code you will see </w:t>
      </w:r>
      <w:r w:rsidR="00166453">
        <w:t xml:space="preserve">the </w:t>
      </w:r>
      <w:r w:rsidR="00104622">
        <w:t>below window to specify the username and after confirm</w:t>
      </w:r>
      <w:r w:rsidR="00166453">
        <w:t>ation,</w:t>
      </w:r>
      <w:r w:rsidR="00104622">
        <w:t xml:space="preserve"> you will need to specify the password for the user. Use the same as you </w:t>
      </w:r>
      <w:r w:rsidR="00B96B90">
        <w:t>used when creating the container.</w:t>
      </w:r>
    </w:p>
    <w:p w14:paraId="17B9130F" w14:textId="5B69FB82" w:rsidR="00BE6E76" w:rsidRDefault="00BE6E76" w:rsidP="00706D0E">
      <w:pPr>
        <w:jc w:val="right"/>
      </w:pPr>
      <w:r w:rsidRPr="00BE6E76">
        <w:rPr>
          <w:noProof/>
        </w:rPr>
        <w:drawing>
          <wp:inline distT="0" distB="0" distL="0" distR="0" wp14:anchorId="0BE28F75" wp14:editId="0984D7AB">
            <wp:extent cx="5731510" cy="88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884555"/>
                    </a:xfrm>
                    <a:prstGeom prst="rect">
                      <a:avLst/>
                    </a:prstGeom>
                  </pic:spPr>
                </pic:pic>
              </a:graphicData>
            </a:graphic>
          </wp:inline>
        </w:drawing>
      </w:r>
    </w:p>
    <w:p w14:paraId="4C084295" w14:textId="77777777" w:rsidR="0053640D" w:rsidRDefault="0053640D" w:rsidP="0053640D"/>
    <w:p w14:paraId="4168AE4F" w14:textId="258977FB" w:rsidR="0053640D" w:rsidRDefault="0053640D" w:rsidP="0053640D">
      <w:r>
        <w:t xml:space="preserve">Symbols can be found in the </w:t>
      </w:r>
      <w:proofErr w:type="gramStart"/>
      <w:r>
        <w:t>folder</w:t>
      </w:r>
      <w:r w:rsidR="00FD6BD2">
        <w:t xml:space="preserve"> </w:t>
      </w:r>
      <w:r w:rsidRPr="00151E40">
        <w:rPr>
          <w:b/>
        </w:rPr>
        <w:t>.</w:t>
      </w:r>
      <w:proofErr w:type="spellStart"/>
      <w:r w:rsidRPr="00151E40">
        <w:rPr>
          <w:b/>
        </w:rPr>
        <w:t>alpackages</w:t>
      </w:r>
      <w:proofErr w:type="spellEnd"/>
      <w:proofErr w:type="gramEnd"/>
      <w:r w:rsidR="003152E7">
        <w:rPr>
          <w:b/>
        </w:rPr>
        <w:t xml:space="preserve"> </w:t>
      </w:r>
      <w:r w:rsidR="003152E7">
        <w:t>(generated automatically)</w:t>
      </w:r>
      <w:r>
        <w:t xml:space="preserve">. </w:t>
      </w:r>
      <w:r w:rsidR="003152E7">
        <w:t>If everything would be correct</w:t>
      </w:r>
      <w:r w:rsidR="00934D8F">
        <w:t>,</w:t>
      </w:r>
      <w:r w:rsidR="003152E7">
        <w:t xml:space="preserve"> you should find in that new folder</w:t>
      </w:r>
      <w:r w:rsidR="00934D8F">
        <w:t xml:space="preserve"> four files with needed symbols.</w:t>
      </w:r>
      <w:r w:rsidR="00CC4F43">
        <w:t xml:space="preserve"> And the errors in the files will be resolved.</w:t>
      </w:r>
    </w:p>
    <w:p w14:paraId="522F4AD9" w14:textId="4573907F" w:rsidR="00B04DFC" w:rsidRDefault="00FD6BD2" w:rsidP="00FD6BD2">
      <w:pPr>
        <w:jc w:val="right"/>
      </w:pPr>
      <w:r w:rsidRPr="00FD6BD2">
        <w:rPr>
          <w:noProof/>
        </w:rPr>
        <w:lastRenderedPageBreak/>
        <w:drawing>
          <wp:inline distT="0" distB="0" distL="0" distR="0" wp14:anchorId="60DC65AC" wp14:editId="346543D0">
            <wp:extent cx="3823607" cy="267652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32841" cy="2682989"/>
                    </a:xfrm>
                    <a:prstGeom prst="rect">
                      <a:avLst/>
                    </a:prstGeom>
                  </pic:spPr>
                </pic:pic>
              </a:graphicData>
            </a:graphic>
          </wp:inline>
        </w:drawing>
      </w:r>
    </w:p>
    <w:p w14:paraId="64F68992" w14:textId="5AE7FA40" w:rsidR="00F91F87" w:rsidRDefault="00F91F87" w:rsidP="00665A81">
      <w:pPr>
        <w:rPr>
          <w:i/>
          <w:sz w:val="20"/>
        </w:rPr>
      </w:pPr>
      <w:r w:rsidRPr="00E016E8">
        <w:rPr>
          <w:rStyle w:val="Heading3Char"/>
          <w:noProof/>
        </w:rPr>
        <w:drawing>
          <wp:inline distT="0" distB="0" distL="0" distR="0" wp14:anchorId="224BFC4E" wp14:editId="581AF0DC">
            <wp:extent cx="252412" cy="252412"/>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192A80">
        <w:rPr>
          <w:rFonts w:ascii="Bahnschrift Condensed" w:eastAsiaTheme="majorEastAsia" w:hAnsi="Bahnschrift Condensed" w:cstheme="majorBidi"/>
          <w:smallCaps/>
          <w:spacing w:val="40"/>
          <w:sz w:val="32"/>
          <w:szCs w:val="26"/>
        </w:rPr>
        <w:cr/>
      </w:r>
      <w:r>
        <w:rPr>
          <w:i/>
          <w:sz w:val="20"/>
        </w:rPr>
        <w:t xml:space="preserve">If you do not have symbols in your folder most likely there is some issue with your </w:t>
      </w:r>
      <w:proofErr w:type="spellStart"/>
      <w:r>
        <w:rPr>
          <w:i/>
          <w:sz w:val="20"/>
        </w:rPr>
        <w:t>launch.json</w:t>
      </w:r>
      <w:proofErr w:type="spellEnd"/>
      <w:r>
        <w:rPr>
          <w:i/>
          <w:sz w:val="20"/>
        </w:rPr>
        <w:t xml:space="preserve"> file or with </w:t>
      </w:r>
      <w:r w:rsidR="00166453">
        <w:rPr>
          <w:i/>
          <w:sz w:val="20"/>
        </w:rPr>
        <w:t xml:space="preserve">the </w:t>
      </w:r>
      <w:r w:rsidR="00B96B90">
        <w:rPr>
          <w:i/>
          <w:sz w:val="20"/>
        </w:rPr>
        <w:t xml:space="preserve">login and password that you </w:t>
      </w:r>
      <w:r w:rsidR="00CC4F43">
        <w:rPr>
          <w:i/>
          <w:sz w:val="20"/>
        </w:rPr>
        <w:t>provided.</w:t>
      </w:r>
      <w:r>
        <w:rPr>
          <w:i/>
          <w:sz w:val="20"/>
        </w:rPr>
        <w:t xml:space="preserve"> </w:t>
      </w:r>
    </w:p>
    <w:p w14:paraId="0FC1840F" w14:textId="0DF3E1D5" w:rsidR="00B25FA5" w:rsidRDefault="00B25FA5" w:rsidP="00F91F87">
      <w:pPr>
        <w:ind w:left="720"/>
      </w:pPr>
    </w:p>
    <w:p w14:paraId="57E31B09" w14:textId="31174B44" w:rsidR="00B25FA5" w:rsidRPr="001A244F" w:rsidRDefault="00B25FA5" w:rsidP="00B25FA5">
      <w:pPr>
        <w:pStyle w:val="Heading2"/>
      </w:pPr>
      <w:proofErr w:type="spellStart"/>
      <w:r>
        <w:t>App.json</w:t>
      </w:r>
      <w:proofErr w:type="spellEnd"/>
      <w:r>
        <w:t xml:space="preserve"> – Information about your extension</w:t>
      </w:r>
    </w:p>
    <w:p w14:paraId="5E4F6C94" w14:textId="1FD8A07D" w:rsidR="00FB4180" w:rsidRDefault="00A836D9" w:rsidP="00B25FA5">
      <w:r w:rsidRPr="00A836D9">
        <w:t xml:space="preserve">This file provides the most important information about the extension which you develop. You can find here a name and a description of your extension, </w:t>
      </w:r>
      <w:r w:rsidR="00166453">
        <w:t xml:space="preserve">and </w:t>
      </w:r>
      <w:r w:rsidRPr="00A836D9">
        <w:t>information about a publisher. Also, you can specify the web addresses for a help site, end-user license agreements (EULA)</w:t>
      </w:r>
      <w:r w:rsidR="00166453">
        <w:t>,</w:t>
      </w:r>
      <w:r>
        <w:t xml:space="preserve"> and more</w:t>
      </w:r>
      <w:r w:rsidRPr="00A836D9">
        <w:t>.</w:t>
      </w:r>
      <w:r w:rsidR="00FB4180">
        <w:t xml:space="preserve"> </w:t>
      </w:r>
    </w:p>
    <w:p w14:paraId="0931221A" w14:textId="27BA61C4" w:rsidR="00FB4180" w:rsidRDefault="00FB4180" w:rsidP="00FB4180">
      <w:pPr>
        <w:jc w:val="right"/>
      </w:pPr>
      <w:r w:rsidRPr="00FB4180">
        <w:rPr>
          <w:noProof/>
        </w:rPr>
        <w:lastRenderedPageBreak/>
        <w:drawing>
          <wp:inline distT="0" distB="0" distL="0" distR="0" wp14:anchorId="32AA65F2" wp14:editId="660A4681">
            <wp:extent cx="4302020" cy="4435475"/>
            <wp:effectExtent l="0" t="0" r="381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07813" cy="4441447"/>
                    </a:xfrm>
                    <a:prstGeom prst="rect">
                      <a:avLst/>
                    </a:prstGeom>
                  </pic:spPr>
                </pic:pic>
              </a:graphicData>
            </a:graphic>
          </wp:inline>
        </w:drawing>
      </w:r>
    </w:p>
    <w:p w14:paraId="344566C2" w14:textId="6583F00C" w:rsidR="00007A21" w:rsidRDefault="00007A21" w:rsidP="00FB4180">
      <w:pPr>
        <w:jc w:val="right"/>
      </w:pPr>
    </w:p>
    <w:p w14:paraId="4E023873" w14:textId="5491AD28" w:rsidR="00007A21" w:rsidRDefault="00521E76" w:rsidP="00007A21">
      <w:r>
        <w:t xml:space="preserve">At this moment it is not </w:t>
      </w:r>
      <w:r w:rsidR="000802FA">
        <w:t>mandatory</w:t>
      </w:r>
      <w:r>
        <w:t xml:space="preserve"> to change any propert</w:t>
      </w:r>
      <w:r w:rsidR="000802FA">
        <w:t>y</w:t>
      </w:r>
      <w:r>
        <w:t xml:space="preserve"> but during </w:t>
      </w:r>
      <w:r w:rsidR="002B3514">
        <w:t>executing the exercises some of the properties will be populate</w:t>
      </w:r>
      <w:r w:rsidR="00166453">
        <w:t>d</w:t>
      </w:r>
      <w:r w:rsidR="00041C8A">
        <w:t xml:space="preserve">. One of the </w:t>
      </w:r>
      <w:r w:rsidR="00CB12D8">
        <w:t>properties</w:t>
      </w:r>
      <w:r w:rsidR="000802FA">
        <w:t xml:space="preserve"> that you can change at this stage is</w:t>
      </w:r>
      <w:r w:rsidR="00007A21">
        <w:t>:</w:t>
      </w:r>
    </w:p>
    <w:p w14:paraId="463C7B67" w14:textId="6CE64B7C" w:rsidR="00007A21" w:rsidRPr="00376CA6" w:rsidRDefault="000802FA" w:rsidP="00007A21">
      <w:pPr>
        <w:pStyle w:val="ListParagraph"/>
        <w:numPr>
          <w:ilvl w:val="0"/>
          <w:numId w:val="1"/>
        </w:numPr>
      </w:pPr>
      <w:r>
        <w:rPr>
          <w:b/>
        </w:rPr>
        <w:t>publisher</w:t>
      </w:r>
      <w:r w:rsidR="00007A21">
        <w:t xml:space="preserve"> – </w:t>
      </w:r>
      <w:r w:rsidR="008742B5">
        <w:t xml:space="preserve">specifies the company name </w:t>
      </w:r>
      <w:r w:rsidR="00CB12D8">
        <w:t>that is developing the extension (app).</w:t>
      </w:r>
    </w:p>
    <w:p w14:paraId="119CF8D2" w14:textId="064FA188" w:rsidR="00007A21" w:rsidRDefault="00007A21" w:rsidP="00FB4180">
      <w:pPr>
        <w:jc w:val="right"/>
      </w:pPr>
    </w:p>
    <w:p w14:paraId="3E4528FD" w14:textId="7E8225E7" w:rsidR="00360110" w:rsidRPr="001A244F" w:rsidRDefault="0004302F" w:rsidP="00360110">
      <w:pPr>
        <w:pStyle w:val="Heading2"/>
      </w:pPr>
      <w:r>
        <w:t>HelloWorld.al</w:t>
      </w:r>
      <w:r w:rsidR="00360110">
        <w:t xml:space="preserve"> – </w:t>
      </w:r>
      <w:r>
        <w:t>First code in the extension</w:t>
      </w:r>
    </w:p>
    <w:p w14:paraId="37F49D59" w14:textId="7CD6AF7A" w:rsidR="00360110" w:rsidRDefault="0004302F" w:rsidP="0004302F">
      <w:r w:rsidRPr="0004302F">
        <w:t xml:space="preserve">This file is your first code. It simply shows the message when you open the </w:t>
      </w:r>
      <w:r w:rsidR="00166453" w:rsidRPr="00665A81">
        <w:rPr>
          <w:b/>
        </w:rPr>
        <w:t>C</w:t>
      </w:r>
      <w:r w:rsidRPr="00665A81">
        <w:rPr>
          <w:b/>
        </w:rPr>
        <w:t xml:space="preserve">ustomers </w:t>
      </w:r>
      <w:r w:rsidR="00166453" w:rsidRPr="00665A81">
        <w:rPr>
          <w:b/>
        </w:rPr>
        <w:t>L</w:t>
      </w:r>
      <w:r w:rsidRPr="00665A81">
        <w:rPr>
          <w:b/>
        </w:rPr>
        <w:t>ist</w:t>
      </w:r>
      <w:r w:rsidRPr="0004302F">
        <w:t xml:space="preserve">. In </w:t>
      </w:r>
      <w:r>
        <w:t xml:space="preserve">the </w:t>
      </w:r>
      <w:r w:rsidR="00980E9F">
        <w:t>next chapters</w:t>
      </w:r>
      <w:r w:rsidRPr="0004302F">
        <w:t xml:space="preserve"> of this </w:t>
      </w:r>
      <w:proofErr w:type="gramStart"/>
      <w:r w:rsidRPr="0004302F">
        <w:t>workbook</w:t>
      </w:r>
      <w:proofErr w:type="gramEnd"/>
      <w:r w:rsidRPr="0004302F">
        <w:t xml:space="preserve"> we will remove this file but for now, let's keep it.</w:t>
      </w:r>
      <w:r w:rsidR="009F0DC7">
        <w:t xml:space="preserve"> From this file</w:t>
      </w:r>
      <w:r w:rsidR="00166453">
        <w:t>,</w:t>
      </w:r>
      <w:r w:rsidR="009F0DC7">
        <w:t xml:space="preserve"> you can see that the extension of the files is </w:t>
      </w:r>
      <w:proofErr w:type="gramStart"/>
      <w:r w:rsidR="009F0DC7" w:rsidRPr="009F0DC7">
        <w:rPr>
          <w:b/>
        </w:rPr>
        <w:t>*.al</w:t>
      </w:r>
      <w:r w:rsidR="009F0DC7">
        <w:t>.</w:t>
      </w:r>
      <w:proofErr w:type="gramEnd"/>
    </w:p>
    <w:p w14:paraId="00B4CE96" w14:textId="1CB5CA30" w:rsidR="000F6DE5" w:rsidRDefault="000F6DE5" w:rsidP="00476D8F">
      <w:pPr>
        <w:jc w:val="right"/>
      </w:pPr>
      <w:r w:rsidRPr="000F6DE5">
        <w:rPr>
          <w:noProof/>
        </w:rPr>
        <w:lastRenderedPageBreak/>
        <w:drawing>
          <wp:inline distT="0" distB="0" distL="0" distR="0" wp14:anchorId="14ABF287" wp14:editId="0B326C6A">
            <wp:extent cx="4280535" cy="1597731"/>
            <wp:effectExtent l="0" t="0" r="571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5039" cy="1606877"/>
                    </a:xfrm>
                    <a:prstGeom prst="rect">
                      <a:avLst/>
                    </a:prstGeom>
                  </pic:spPr>
                </pic:pic>
              </a:graphicData>
            </a:graphic>
          </wp:inline>
        </w:drawing>
      </w:r>
    </w:p>
    <w:p w14:paraId="051A4DBC" w14:textId="5D24E4E9" w:rsidR="00476D8F" w:rsidRDefault="00476D8F" w:rsidP="00476D8F">
      <w:pPr>
        <w:jc w:val="right"/>
      </w:pPr>
    </w:p>
    <w:p w14:paraId="0E15F0A0" w14:textId="34915E59" w:rsidR="00476D8F" w:rsidRPr="001A244F" w:rsidRDefault="00765FDF" w:rsidP="00476D8F">
      <w:pPr>
        <w:pStyle w:val="Heading2"/>
      </w:pPr>
      <w:r>
        <w:t>Publish Code to B</w:t>
      </w:r>
      <w:r w:rsidR="00EB4F84">
        <w:t>usiness Central</w:t>
      </w:r>
    </w:p>
    <w:p w14:paraId="747EE286" w14:textId="05BE464F" w:rsidR="00515BEB" w:rsidRDefault="00515BEB" w:rsidP="00515BEB">
      <w:r>
        <w:t xml:space="preserve">After you connect to Business Central it is time to publish the first extension. To publish the extension open Command Pallet (F1) and run function </w:t>
      </w:r>
      <w:r w:rsidRPr="00515BEB">
        <w:rPr>
          <w:b/>
        </w:rPr>
        <w:t>AL: Publish without debugging</w:t>
      </w:r>
      <w:r>
        <w:t>.</w:t>
      </w:r>
      <w:r w:rsidR="00C62A11">
        <w:t xml:space="preserve"> You can also use the shortcut </w:t>
      </w:r>
      <w:r w:rsidR="00C62A11" w:rsidRPr="00C62A11">
        <w:rPr>
          <w:b/>
        </w:rPr>
        <w:t>Ctrl+F5</w:t>
      </w:r>
      <w:r w:rsidR="00C62A11">
        <w:rPr>
          <w:b/>
        </w:rPr>
        <w:t>.</w:t>
      </w:r>
    </w:p>
    <w:p w14:paraId="42C51807" w14:textId="3EDCED4D" w:rsidR="00515BEB" w:rsidRDefault="00C62A11" w:rsidP="00C62A11">
      <w:pPr>
        <w:jc w:val="right"/>
      </w:pPr>
      <w:r w:rsidRPr="00C62A11">
        <w:rPr>
          <w:noProof/>
        </w:rPr>
        <w:drawing>
          <wp:inline distT="0" distB="0" distL="0" distR="0" wp14:anchorId="3C886C41" wp14:editId="24A4559A">
            <wp:extent cx="4298637" cy="82867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4185" cy="835528"/>
                    </a:xfrm>
                    <a:prstGeom prst="rect">
                      <a:avLst/>
                    </a:prstGeom>
                  </pic:spPr>
                </pic:pic>
              </a:graphicData>
            </a:graphic>
          </wp:inline>
        </w:drawing>
      </w:r>
    </w:p>
    <w:p w14:paraId="6B6EA0A6" w14:textId="0176E27F" w:rsidR="00476D8F" w:rsidRDefault="00515BEB" w:rsidP="00515BEB">
      <w:r>
        <w:t xml:space="preserve">The web page with your Business Central will be opened and you should see the message </w:t>
      </w:r>
      <w:r w:rsidR="00166453">
        <w:t>whenever</w:t>
      </w:r>
      <w:r>
        <w:t xml:space="preserve"> you open </w:t>
      </w:r>
      <w:r w:rsidR="00166453">
        <w:t xml:space="preserve">the </w:t>
      </w:r>
      <w:r w:rsidRPr="00C62A11">
        <w:rPr>
          <w:b/>
        </w:rPr>
        <w:t>Customer List</w:t>
      </w:r>
      <w:r>
        <w:t>.</w:t>
      </w:r>
    </w:p>
    <w:p w14:paraId="3CD8ABD2" w14:textId="44CE3004" w:rsidR="0058650C" w:rsidRDefault="0058650C" w:rsidP="0058650C">
      <w:pPr>
        <w:jc w:val="right"/>
      </w:pPr>
      <w:r w:rsidRPr="0058650C">
        <w:rPr>
          <w:noProof/>
        </w:rPr>
        <w:drawing>
          <wp:inline distT="0" distB="0" distL="0" distR="0" wp14:anchorId="3E287DC6" wp14:editId="3E8EB3CD">
            <wp:extent cx="4235891" cy="21113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1291" cy="2119051"/>
                    </a:xfrm>
                    <a:prstGeom prst="rect">
                      <a:avLst/>
                    </a:prstGeom>
                  </pic:spPr>
                </pic:pic>
              </a:graphicData>
            </a:graphic>
          </wp:inline>
        </w:drawing>
      </w:r>
    </w:p>
    <w:p w14:paraId="3514F01B" w14:textId="36CEE964" w:rsidR="00570CAC" w:rsidRDefault="00570CAC" w:rsidP="0058650C">
      <w:pPr>
        <w:jc w:val="right"/>
      </w:pPr>
    </w:p>
    <w:p w14:paraId="3ADC733A" w14:textId="363D4001" w:rsidR="00570CAC" w:rsidRDefault="00570CAC" w:rsidP="0058650C">
      <w:pPr>
        <w:jc w:val="right"/>
      </w:pPr>
    </w:p>
    <w:p w14:paraId="66CD2839" w14:textId="77777777" w:rsidR="00570CAC" w:rsidRDefault="00570CAC" w:rsidP="0058650C">
      <w:pPr>
        <w:jc w:val="right"/>
      </w:pPr>
    </w:p>
    <w:p w14:paraId="3FF2D6BD" w14:textId="77777777" w:rsidR="00570CAC" w:rsidRPr="001A244F" w:rsidRDefault="00570CAC" w:rsidP="00570CAC">
      <w:pPr>
        <w:pStyle w:val="Heading2"/>
      </w:pPr>
      <w:r>
        <w:lastRenderedPageBreak/>
        <w:t>Chapter summary</w:t>
      </w:r>
    </w:p>
    <w:p w14:paraId="0E3E6E26" w14:textId="586A44D1" w:rsidR="00DF5981" w:rsidRDefault="00DF5981" w:rsidP="003F555F">
      <w:pPr>
        <w:pStyle w:val="ListParagraph"/>
        <w:numPr>
          <w:ilvl w:val="0"/>
          <w:numId w:val="1"/>
        </w:numPr>
        <w:spacing w:line="480" w:lineRule="auto"/>
        <w:jc w:val="left"/>
      </w:pPr>
      <w:r>
        <w:t>In this chapter, you developed the first extension for Business Central in the AL language. Congratulations!</w:t>
      </w:r>
    </w:p>
    <w:p w14:paraId="24071D11" w14:textId="070EF489" w:rsidR="00570CAC" w:rsidRDefault="00DF5981" w:rsidP="00DF5981">
      <w:pPr>
        <w:pStyle w:val="ListParagraph"/>
        <w:numPr>
          <w:ilvl w:val="0"/>
          <w:numId w:val="4"/>
        </w:numPr>
        <w:spacing w:line="480" w:lineRule="auto"/>
        <w:jc w:val="left"/>
      </w:pPr>
      <w:r>
        <w:t xml:space="preserve">Now you also know what you can find in the </w:t>
      </w:r>
      <w:proofErr w:type="spellStart"/>
      <w:proofErr w:type="gramStart"/>
      <w:r>
        <w:t>app.json</w:t>
      </w:r>
      <w:proofErr w:type="spellEnd"/>
      <w:proofErr w:type="gramEnd"/>
      <w:r>
        <w:t xml:space="preserve"> and </w:t>
      </w:r>
      <w:proofErr w:type="spellStart"/>
      <w:r>
        <w:t>lanuch.json</w:t>
      </w:r>
      <w:proofErr w:type="spellEnd"/>
    </w:p>
    <w:p w14:paraId="4886379C" w14:textId="48DBDFA7" w:rsidR="009E4086" w:rsidRDefault="003F555F" w:rsidP="009E4086">
      <w:pPr>
        <w:pStyle w:val="ListParagraph"/>
        <w:numPr>
          <w:ilvl w:val="0"/>
          <w:numId w:val="4"/>
        </w:numPr>
        <w:spacing w:line="480" w:lineRule="auto"/>
        <w:jc w:val="left"/>
      </w:pPr>
      <w:r>
        <w:t xml:space="preserve">You also learned how to connect to </w:t>
      </w:r>
      <w:r w:rsidR="00166453">
        <w:t xml:space="preserve">an </w:t>
      </w:r>
      <w:r>
        <w:t>online sandbox or Docker container to start development</w:t>
      </w:r>
      <w:r w:rsidR="009E4086">
        <w:br w:type="page"/>
      </w:r>
    </w:p>
    <w:p w14:paraId="3DC5D617" w14:textId="77777777" w:rsidR="00865231" w:rsidRPr="00B05E94" w:rsidRDefault="00865231" w:rsidP="00865231">
      <w:pPr>
        <w:pStyle w:val="Heading2"/>
        <w:jc w:val="center"/>
        <w:rPr>
          <w:b/>
          <w:sz w:val="96"/>
        </w:rPr>
      </w:pPr>
      <w:r w:rsidRPr="00B05E94">
        <w:rPr>
          <w:b/>
          <w:sz w:val="96"/>
        </w:rPr>
        <w:lastRenderedPageBreak/>
        <w:t xml:space="preserve">chapter </w:t>
      </w:r>
      <w:r>
        <w:rPr>
          <w:b/>
          <w:sz w:val="96"/>
        </w:rPr>
        <w:t>3</w:t>
      </w:r>
    </w:p>
    <w:p w14:paraId="69B30193" w14:textId="361FE861" w:rsidR="00865231" w:rsidRDefault="00865231" w:rsidP="00865231">
      <w:pPr>
        <w:pStyle w:val="Heading1"/>
        <w:jc w:val="center"/>
        <w:rPr>
          <w:sz w:val="56"/>
        </w:rPr>
      </w:pPr>
      <w:bookmarkStart w:id="3" w:name="_Toc109652586"/>
      <w:r>
        <w:rPr>
          <w:sz w:val="56"/>
        </w:rPr>
        <w:t>Extension overview, project settings</w:t>
      </w:r>
      <w:r w:rsidR="00166453">
        <w:rPr>
          <w:sz w:val="56"/>
        </w:rPr>
        <w:t>,</w:t>
      </w:r>
      <w:r>
        <w:rPr>
          <w:sz w:val="56"/>
        </w:rPr>
        <w:t xml:space="preserve"> and structure</w:t>
      </w:r>
      <w:bookmarkEnd w:id="3"/>
    </w:p>
    <w:p w14:paraId="135060B6" w14:textId="77777777" w:rsidR="00865231" w:rsidRDefault="00865231" w:rsidP="00865231"/>
    <w:p w14:paraId="0D9AE6B5" w14:textId="77777777" w:rsidR="00865231" w:rsidRDefault="00865231" w:rsidP="00865231"/>
    <w:p w14:paraId="0A917743" w14:textId="77777777" w:rsidR="00865231" w:rsidRDefault="00865231" w:rsidP="00865231"/>
    <w:p w14:paraId="09990016" w14:textId="77777777" w:rsidR="00865231" w:rsidRDefault="00865231" w:rsidP="00865231"/>
    <w:p w14:paraId="4DA50F0D" w14:textId="77777777" w:rsidR="00865231" w:rsidRDefault="00865231" w:rsidP="00865231"/>
    <w:p w14:paraId="503F555D" w14:textId="77777777" w:rsidR="00865231" w:rsidRDefault="00865231" w:rsidP="00865231"/>
    <w:p w14:paraId="28BAC35A" w14:textId="77777777" w:rsidR="00865231" w:rsidRDefault="00865231" w:rsidP="00865231"/>
    <w:p w14:paraId="1FE5231F" w14:textId="77777777" w:rsidR="00865231" w:rsidRDefault="00865231" w:rsidP="00865231"/>
    <w:p w14:paraId="3481246B" w14:textId="77777777" w:rsidR="00865231" w:rsidRDefault="00865231" w:rsidP="00865231"/>
    <w:p w14:paraId="595EF3A3" w14:textId="77777777" w:rsidR="00865231" w:rsidRDefault="00865231" w:rsidP="00865231">
      <w:pPr>
        <w:pStyle w:val="Heading2"/>
        <w:rPr>
          <w:b/>
        </w:rPr>
      </w:pPr>
      <w:r w:rsidRPr="00B05E94">
        <w:rPr>
          <w:b/>
        </w:rPr>
        <w:t>Objectives</w:t>
      </w:r>
    </w:p>
    <w:p w14:paraId="2AB59B18" w14:textId="77777777" w:rsidR="00865231" w:rsidRDefault="00865231" w:rsidP="00865231">
      <w:r w:rsidRPr="008D065B">
        <w:t>In this chapter, you will find out the best practices needed to start developing the extensions in the AL language. You will also get information on what you will be working on in the next chapters.  The objectives are:</w:t>
      </w:r>
    </w:p>
    <w:p w14:paraId="140BAA42" w14:textId="77777777" w:rsidR="00865231" w:rsidRDefault="00865231" w:rsidP="00865231">
      <w:pPr>
        <w:pStyle w:val="ListParagraph"/>
        <w:numPr>
          <w:ilvl w:val="0"/>
          <w:numId w:val="4"/>
        </w:numPr>
        <w:spacing w:line="480" w:lineRule="auto"/>
        <w:jc w:val="left"/>
      </w:pPr>
      <w:r>
        <w:t>Get familiar with the extension overview</w:t>
      </w:r>
    </w:p>
    <w:p w14:paraId="1E8F64D8" w14:textId="77777777" w:rsidR="00865231" w:rsidRDefault="00865231" w:rsidP="00865231">
      <w:pPr>
        <w:pStyle w:val="ListParagraph"/>
        <w:numPr>
          <w:ilvl w:val="0"/>
          <w:numId w:val="4"/>
        </w:numPr>
        <w:spacing w:line="480" w:lineRule="auto"/>
        <w:jc w:val="left"/>
      </w:pPr>
      <w:r>
        <w:t>Enable the Code Analysis Tool</w:t>
      </w:r>
    </w:p>
    <w:p w14:paraId="7E1C7527" w14:textId="77777777" w:rsidR="00865231" w:rsidRDefault="00865231" w:rsidP="00865231">
      <w:pPr>
        <w:pStyle w:val="ListParagraph"/>
        <w:numPr>
          <w:ilvl w:val="0"/>
          <w:numId w:val="4"/>
        </w:numPr>
        <w:spacing w:line="480" w:lineRule="auto"/>
        <w:jc w:val="left"/>
      </w:pPr>
      <w:r>
        <w:t>Get familiar with the affixes</w:t>
      </w:r>
    </w:p>
    <w:p w14:paraId="6F133893" w14:textId="6250A9ED" w:rsidR="003F555F" w:rsidRDefault="00865231" w:rsidP="009E4086">
      <w:pPr>
        <w:pStyle w:val="ListParagraph"/>
        <w:numPr>
          <w:ilvl w:val="0"/>
          <w:numId w:val="4"/>
        </w:numPr>
        <w:spacing w:line="480" w:lineRule="auto"/>
        <w:jc w:val="left"/>
      </w:pPr>
      <w:r>
        <w:t>Get familiar with object naming best practices</w:t>
      </w:r>
    </w:p>
    <w:p w14:paraId="4B93D19F" w14:textId="7ED38F0B" w:rsidR="00865231" w:rsidRDefault="00865231" w:rsidP="00865231">
      <w:pPr>
        <w:spacing w:line="480" w:lineRule="auto"/>
        <w:jc w:val="left"/>
      </w:pPr>
    </w:p>
    <w:p w14:paraId="0EB98DBC" w14:textId="6ED1DEA8" w:rsidR="00865231" w:rsidRPr="001A244F" w:rsidRDefault="001F4DBD" w:rsidP="00865231">
      <w:pPr>
        <w:pStyle w:val="Heading2"/>
      </w:pPr>
      <w:r>
        <w:lastRenderedPageBreak/>
        <w:t>Bonus registration extension</w:t>
      </w:r>
    </w:p>
    <w:p w14:paraId="4276A1BE" w14:textId="3FAB1460" w:rsidR="001F4DBD" w:rsidRDefault="001F4DBD" w:rsidP="001F4DBD">
      <w:pPr>
        <w:spacing w:line="480" w:lineRule="auto"/>
        <w:jc w:val="left"/>
      </w:pPr>
      <w:r>
        <w:t>Your company</w:t>
      </w:r>
      <w:r w:rsidR="00160F3D">
        <w:t>, for one of your customers,</w:t>
      </w:r>
      <w:r>
        <w:t xml:space="preserve"> just decided to start a new project - </w:t>
      </w:r>
      <w:r w:rsidRPr="00160F3D">
        <w:rPr>
          <w:b/>
        </w:rPr>
        <w:t xml:space="preserve">Bonus Registration </w:t>
      </w:r>
      <w:r w:rsidR="00132AB8">
        <w:t>e</w:t>
      </w:r>
      <w:r w:rsidRPr="00132AB8">
        <w:t>xtension</w:t>
      </w:r>
      <w:r>
        <w:t xml:space="preserve"> for Business Central, and your management decided that you will be working on it. Isn't that great?</w:t>
      </w:r>
    </w:p>
    <w:p w14:paraId="5C27CD77" w14:textId="77777777" w:rsidR="001F4DBD" w:rsidRDefault="001F4DBD" w:rsidP="00160F3D">
      <w:pPr>
        <w:pStyle w:val="Heading3"/>
      </w:pPr>
      <w:r>
        <w:t xml:space="preserve">What the extension should do? </w:t>
      </w:r>
    </w:p>
    <w:p w14:paraId="33A2ADE5" w14:textId="771581DD" w:rsidR="001F4DBD" w:rsidRDefault="001F4DBD" w:rsidP="001F4DBD">
      <w:pPr>
        <w:spacing w:line="480" w:lineRule="auto"/>
        <w:jc w:val="left"/>
      </w:pPr>
      <w:r>
        <w:t>Here are some bullet points from your system architect:</w:t>
      </w:r>
    </w:p>
    <w:p w14:paraId="0854553B" w14:textId="79A52A0E" w:rsidR="00B61060" w:rsidRDefault="00C735C9" w:rsidP="002801AE">
      <w:pPr>
        <w:pStyle w:val="ListParagraph"/>
        <w:numPr>
          <w:ilvl w:val="0"/>
          <w:numId w:val="5"/>
        </w:numPr>
        <w:spacing w:line="480" w:lineRule="auto"/>
        <w:jc w:val="left"/>
      </w:pPr>
      <w:r>
        <w:t>First</w:t>
      </w:r>
      <w:r w:rsidR="001F4DBD">
        <w:t xml:space="preserve">, the user should be able to create the Bonus Card. It should be possible to tell </w:t>
      </w:r>
      <w:r w:rsidR="00B61060">
        <w:t>for which</w:t>
      </w:r>
      <w:r w:rsidR="001F4DBD">
        <w:t xml:space="preserve"> Bill-to Customer the bonus is created and what </w:t>
      </w:r>
      <w:proofErr w:type="gramStart"/>
      <w:r w:rsidR="001F4DBD">
        <w:t>starting</w:t>
      </w:r>
      <w:proofErr w:type="gramEnd"/>
      <w:r w:rsidR="001F4DBD">
        <w:t xml:space="preserve"> and ending date i</w:t>
      </w:r>
      <w:r w:rsidR="00C80AE8">
        <w:t>s</w:t>
      </w:r>
      <w:r w:rsidR="001F4DBD">
        <w:t xml:space="preserve">. </w:t>
      </w:r>
    </w:p>
    <w:p w14:paraId="0DC06FF7" w14:textId="762DB54C" w:rsidR="00BA5581" w:rsidRDefault="001F4DBD" w:rsidP="002801AE">
      <w:pPr>
        <w:pStyle w:val="ListParagraph"/>
        <w:numPr>
          <w:ilvl w:val="0"/>
          <w:numId w:val="5"/>
        </w:numPr>
        <w:spacing w:line="480" w:lineRule="auto"/>
        <w:jc w:val="left"/>
      </w:pPr>
      <w:r>
        <w:t xml:space="preserve">The bonus should be calculated only for items. Users should be able to decide if the bonus is for </w:t>
      </w:r>
      <w:r w:rsidR="006D109D">
        <w:t xml:space="preserve">a </w:t>
      </w:r>
      <w:r w:rsidR="00BA5581">
        <w:t xml:space="preserve">particular </w:t>
      </w:r>
      <w:r w:rsidR="00B61060">
        <w:t>item</w:t>
      </w:r>
      <w:r>
        <w:t xml:space="preserve"> or all items. </w:t>
      </w:r>
    </w:p>
    <w:p w14:paraId="6FE58C5A" w14:textId="1045B2EF" w:rsidR="00BA5581" w:rsidRDefault="001F4DBD" w:rsidP="002801AE">
      <w:pPr>
        <w:pStyle w:val="ListParagraph"/>
        <w:numPr>
          <w:ilvl w:val="0"/>
          <w:numId w:val="5"/>
        </w:numPr>
        <w:spacing w:line="480" w:lineRule="auto"/>
        <w:jc w:val="left"/>
      </w:pPr>
      <w:r>
        <w:t xml:space="preserve">It must be possible to tell what </w:t>
      </w:r>
      <w:r w:rsidR="00C735C9">
        <w:t xml:space="preserve">the bonus </w:t>
      </w:r>
      <w:proofErr w:type="gramStart"/>
      <w:r w:rsidR="00C735C9">
        <w:t>percent</w:t>
      </w:r>
      <w:proofErr w:type="gramEnd"/>
      <w:r w:rsidR="00C735C9">
        <w:t xml:space="preserve"> per item is</w:t>
      </w:r>
      <w:r>
        <w:t>.</w:t>
      </w:r>
    </w:p>
    <w:p w14:paraId="7819324E" w14:textId="77777777" w:rsidR="00BA5581" w:rsidRDefault="001F4DBD" w:rsidP="002801AE">
      <w:pPr>
        <w:pStyle w:val="ListParagraph"/>
        <w:numPr>
          <w:ilvl w:val="0"/>
          <w:numId w:val="5"/>
        </w:numPr>
        <w:spacing w:line="480" w:lineRule="auto"/>
        <w:jc w:val="left"/>
      </w:pPr>
      <w:r>
        <w:t xml:space="preserve">There should be two statuses for the Bonus Card: </w:t>
      </w:r>
      <w:r w:rsidRPr="002801AE">
        <w:rPr>
          <w:i/>
        </w:rPr>
        <w:t>Open</w:t>
      </w:r>
      <w:r>
        <w:t xml:space="preserve"> when the bonus is not calculated, </w:t>
      </w:r>
      <w:proofErr w:type="gramStart"/>
      <w:r w:rsidRPr="002801AE">
        <w:rPr>
          <w:i/>
        </w:rPr>
        <w:t>Released</w:t>
      </w:r>
      <w:proofErr w:type="gramEnd"/>
      <w:r>
        <w:t xml:space="preserve"> when the bonus is calculated and the Bonus Card is not editable.</w:t>
      </w:r>
    </w:p>
    <w:p w14:paraId="05010AEA" w14:textId="2699E196" w:rsidR="00BA5581" w:rsidRDefault="001F4DBD" w:rsidP="002801AE">
      <w:pPr>
        <w:pStyle w:val="ListParagraph"/>
        <w:numPr>
          <w:ilvl w:val="0"/>
          <w:numId w:val="5"/>
        </w:numPr>
        <w:spacing w:line="480" w:lineRule="auto"/>
        <w:jc w:val="left"/>
      </w:pPr>
      <w:r>
        <w:t xml:space="preserve">The users should be able to see for which posted sales lines bonus was granted. On the Bonus Card, users should see </w:t>
      </w:r>
      <w:r w:rsidR="006D109D">
        <w:t>the</w:t>
      </w:r>
      <w:r>
        <w:t xml:space="preserve"> total amount of the bonus.</w:t>
      </w:r>
    </w:p>
    <w:p w14:paraId="42327FD6" w14:textId="02AA0F07" w:rsidR="001F4DBD" w:rsidRDefault="001F4DBD" w:rsidP="001F4DBD">
      <w:pPr>
        <w:pStyle w:val="ListParagraph"/>
        <w:numPr>
          <w:ilvl w:val="0"/>
          <w:numId w:val="5"/>
        </w:numPr>
        <w:spacing w:line="480" w:lineRule="auto"/>
        <w:jc w:val="left"/>
      </w:pPr>
      <w:r>
        <w:t xml:space="preserve">Users should be able to print </w:t>
      </w:r>
      <w:r w:rsidR="006D109D">
        <w:t xml:space="preserve">a </w:t>
      </w:r>
      <w:r>
        <w:t xml:space="preserve">simple report for the </w:t>
      </w:r>
      <w:r w:rsidR="007D2135">
        <w:t>b</w:t>
      </w:r>
      <w:r>
        <w:t>onus.</w:t>
      </w:r>
    </w:p>
    <w:p w14:paraId="03691C82" w14:textId="5C883058" w:rsidR="00BC5C2B" w:rsidRDefault="001F4DBD" w:rsidP="001F4DBD">
      <w:pPr>
        <w:spacing w:line="480" w:lineRule="auto"/>
        <w:jc w:val="left"/>
      </w:pPr>
      <w:r>
        <w:t>Quite a lot of points but in the next chapters you will find out how to develop such an extension for Business Central.</w:t>
      </w:r>
      <w:r w:rsidR="008C161A">
        <w:t xml:space="preserve"> </w:t>
      </w:r>
      <w:r w:rsidR="00BC5C2B">
        <w:t>But first</w:t>
      </w:r>
      <w:r w:rsidR="006D109D">
        <w:t>,</w:t>
      </w:r>
      <w:r w:rsidR="00BC5C2B">
        <w:t xml:space="preserve"> you need to prepare some additional settings </w:t>
      </w:r>
      <w:r w:rsidR="006D109D">
        <w:t>for</w:t>
      </w:r>
      <w:r w:rsidR="00BC5C2B">
        <w:t xml:space="preserve"> your project.</w:t>
      </w:r>
    </w:p>
    <w:p w14:paraId="61644CEB" w14:textId="0639F7F0" w:rsidR="00C95EA9" w:rsidRPr="001A244F" w:rsidRDefault="00C95EA9" w:rsidP="00C95EA9">
      <w:pPr>
        <w:pStyle w:val="Heading2"/>
      </w:pPr>
      <w:r>
        <w:t>Code Analysis Tools</w:t>
      </w:r>
    </w:p>
    <w:p w14:paraId="2D490ADD" w14:textId="565CE8F4" w:rsidR="008C161A" w:rsidRDefault="008C161A" w:rsidP="00B23BD5">
      <w:pPr>
        <w:spacing w:line="480" w:lineRule="auto"/>
      </w:pPr>
      <w:r>
        <w:t>In the AL language, there are provided four code analysis sets. The code analyzer</w:t>
      </w:r>
      <w:r w:rsidR="00BC5C2B">
        <w:t>s</w:t>
      </w:r>
      <w:r>
        <w:t xml:space="preserve"> </w:t>
      </w:r>
      <w:r w:rsidR="00BC5C2B">
        <w:t>are</w:t>
      </w:r>
      <w:r>
        <w:t xml:space="preserve"> responsible for checking if the code </w:t>
      </w:r>
      <w:r w:rsidR="00BC5C2B">
        <w:t>that</w:t>
      </w:r>
      <w:r>
        <w:t xml:space="preserve"> is developed is done according to Microsoft guidelines and if the provided code would not give you problems when publishing your extension in AppSource or Business Central tenant</w:t>
      </w:r>
      <w:r w:rsidR="00BC5C2B">
        <w:t xml:space="preserve"> as </w:t>
      </w:r>
      <w:r w:rsidR="006D109D">
        <w:t xml:space="preserve">a </w:t>
      </w:r>
      <w:r w:rsidR="00BC5C2B">
        <w:t xml:space="preserve">modification for </w:t>
      </w:r>
      <w:r w:rsidR="007770F7">
        <w:t>one customer</w:t>
      </w:r>
      <w:r>
        <w:t>. Below you can find names</w:t>
      </w:r>
      <w:r w:rsidR="007770F7">
        <w:t xml:space="preserve"> and </w:t>
      </w:r>
      <w:r w:rsidR="006D109D">
        <w:t xml:space="preserve">a </w:t>
      </w:r>
      <w:r w:rsidR="007770F7">
        <w:t>short description</w:t>
      </w:r>
      <w:r>
        <w:t xml:space="preserve"> of the sets: </w:t>
      </w:r>
    </w:p>
    <w:p w14:paraId="66328D3C" w14:textId="7B548991" w:rsidR="008C161A" w:rsidRDefault="008C161A" w:rsidP="007770F7">
      <w:pPr>
        <w:pStyle w:val="ListParagraph"/>
        <w:numPr>
          <w:ilvl w:val="0"/>
          <w:numId w:val="6"/>
        </w:numPr>
        <w:spacing w:line="480" w:lineRule="auto"/>
        <w:jc w:val="left"/>
      </w:pPr>
      <w:proofErr w:type="spellStart"/>
      <w:r w:rsidRPr="007770F7">
        <w:rPr>
          <w:b/>
        </w:rPr>
        <w:lastRenderedPageBreak/>
        <w:t>CodeCop</w:t>
      </w:r>
      <w:proofErr w:type="spellEnd"/>
      <w:r w:rsidR="007770F7">
        <w:t xml:space="preserve"> – </w:t>
      </w:r>
      <w:r w:rsidR="00205FD0">
        <w:t xml:space="preserve">provides </w:t>
      </w:r>
      <w:proofErr w:type="gramStart"/>
      <w:r w:rsidR="00205FD0">
        <w:t>the</w:t>
      </w:r>
      <w:proofErr w:type="gramEnd"/>
      <w:r w:rsidR="007770F7">
        <w:t xml:space="preserve"> set of </w:t>
      </w:r>
      <w:r w:rsidR="007770F7" w:rsidRPr="005E11ED">
        <w:t>guidelines</w:t>
      </w:r>
      <w:r w:rsidR="00205FD0">
        <w:t xml:space="preserve"> </w:t>
      </w:r>
      <w:r w:rsidR="00205FD0" w:rsidRPr="005E11ED">
        <w:rPr>
          <w:b/>
        </w:rPr>
        <w:t>(mostly as warnings)</w:t>
      </w:r>
      <w:r w:rsidR="007770F7">
        <w:t xml:space="preserve"> related to code (for example if variables are used or not)</w:t>
      </w:r>
      <w:r w:rsidR="00205FD0">
        <w:t>. It is recommended to always have this set on.</w:t>
      </w:r>
    </w:p>
    <w:p w14:paraId="3C61258B" w14:textId="7494B819" w:rsidR="008C161A" w:rsidRDefault="008C161A" w:rsidP="007770F7">
      <w:pPr>
        <w:pStyle w:val="ListParagraph"/>
        <w:numPr>
          <w:ilvl w:val="0"/>
          <w:numId w:val="6"/>
        </w:numPr>
        <w:spacing w:line="480" w:lineRule="auto"/>
        <w:jc w:val="left"/>
      </w:pPr>
      <w:proofErr w:type="spellStart"/>
      <w:r w:rsidRPr="005E11ED">
        <w:rPr>
          <w:b/>
        </w:rPr>
        <w:t>AppSourceCop</w:t>
      </w:r>
      <w:proofErr w:type="spellEnd"/>
      <w:r>
        <w:t xml:space="preserve"> </w:t>
      </w:r>
      <w:r w:rsidR="00205FD0">
        <w:t xml:space="preserve">– provides </w:t>
      </w:r>
      <w:proofErr w:type="gramStart"/>
      <w:r w:rsidR="00205FD0">
        <w:t>the</w:t>
      </w:r>
      <w:proofErr w:type="gramEnd"/>
      <w:r w:rsidR="00205FD0">
        <w:t xml:space="preserve"> set of guidelines </w:t>
      </w:r>
      <w:r w:rsidR="00205FD0" w:rsidRPr="005E11ED">
        <w:rPr>
          <w:b/>
        </w:rPr>
        <w:t xml:space="preserve">(mostly as </w:t>
      </w:r>
      <w:r w:rsidR="005E11ED" w:rsidRPr="005E11ED">
        <w:rPr>
          <w:b/>
        </w:rPr>
        <w:t>errors</w:t>
      </w:r>
      <w:r w:rsidR="00205FD0" w:rsidRPr="005E11ED">
        <w:rPr>
          <w:b/>
        </w:rPr>
        <w:t>)</w:t>
      </w:r>
      <w:r w:rsidR="005E11ED">
        <w:t xml:space="preserve"> related to the extension if it would be published on AppSource for general download by any company that uses Business Central.</w:t>
      </w:r>
    </w:p>
    <w:p w14:paraId="75EA0ACD" w14:textId="4561B1E1" w:rsidR="008C161A" w:rsidRDefault="008C161A" w:rsidP="007770F7">
      <w:pPr>
        <w:pStyle w:val="ListParagraph"/>
        <w:numPr>
          <w:ilvl w:val="0"/>
          <w:numId w:val="6"/>
        </w:numPr>
        <w:spacing w:line="480" w:lineRule="auto"/>
        <w:jc w:val="left"/>
      </w:pPr>
      <w:proofErr w:type="spellStart"/>
      <w:r w:rsidRPr="005E11ED">
        <w:rPr>
          <w:b/>
        </w:rPr>
        <w:t>UICop</w:t>
      </w:r>
      <w:proofErr w:type="spellEnd"/>
      <w:r w:rsidR="005E11ED">
        <w:t xml:space="preserve"> – provides the set of </w:t>
      </w:r>
      <w:r w:rsidR="005E11ED" w:rsidRPr="005E11ED">
        <w:t>guidelines</w:t>
      </w:r>
      <w:r w:rsidR="005E11ED">
        <w:t xml:space="preserve"> related to </w:t>
      </w:r>
      <w:r w:rsidR="006D109D">
        <w:t xml:space="preserve">the </w:t>
      </w:r>
      <w:r w:rsidR="005E11ED">
        <w:t>user interface.</w:t>
      </w:r>
    </w:p>
    <w:p w14:paraId="4B964F5B" w14:textId="52FB91A3" w:rsidR="008C161A" w:rsidRDefault="008C161A" w:rsidP="008C161A">
      <w:pPr>
        <w:pStyle w:val="ListParagraph"/>
        <w:numPr>
          <w:ilvl w:val="0"/>
          <w:numId w:val="6"/>
        </w:numPr>
        <w:spacing w:line="480" w:lineRule="auto"/>
        <w:jc w:val="left"/>
      </w:pPr>
      <w:proofErr w:type="spellStart"/>
      <w:r w:rsidRPr="005E11ED">
        <w:rPr>
          <w:b/>
        </w:rPr>
        <w:t>PerTenantExtensionCop</w:t>
      </w:r>
      <w:proofErr w:type="spellEnd"/>
      <w:r w:rsidR="005E11ED">
        <w:t xml:space="preserve"> – provides the set of guidelines related to extensions that are developed for </w:t>
      </w:r>
      <w:r w:rsidR="006D109D">
        <w:t xml:space="preserve">a </w:t>
      </w:r>
      <w:r w:rsidR="005E11ED">
        <w:t xml:space="preserve">particular customer. </w:t>
      </w:r>
    </w:p>
    <w:p w14:paraId="5ECABF7E" w14:textId="48D7D30D" w:rsidR="00F759AC" w:rsidRDefault="008C161A" w:rsidP="008C161A">
      <w:pPr>
        <w:spacing w:line="480" w:lineRule="auto"/>
        <w:jc w:val="left"/>
      </w:pPr>
      <w:r>
        <w:t>To enable code analysis</w:t>
      </w:r>
      <w:r w:rsidR="00B40FF9">
        <w:t>,</w:t>
      </w:r>
      <w:r>
        <w:t xml:space="preserve"> open </w:t>
      </w:r>
      <w:r w:rsidR="00995F1F">
        <w:t xml:space="preserve">the </w:t>
      </w:r>
      <w:proofErr w:type="spellStart"/>
      <w:r w:rsidRPr="005D3C76">
        <w:rPr>
          <w:b/>
        </w:rPr>
        <w:t>settings.json</w:t>
      </w:r>
      <w:proofErr w:type="spellEnd"/>
      <w:r>
        <w:t xml:space="preserve"> file. You can do it either from the menu File, Preferences</w:t>
      </w:r>
      <w:r w:rsidR="006D109D">
        <w:t>,</w:t>
      </w:r>
      <w:r>
        <w:t xml:space="preserve"> and then Settings or by writing in the Command Pallet </w:t>
      </w:r>
      <w:r w:rsidRPr="005D3C76">
        <w:t>-</w:t>
      </w:r>
      <w:r w:rsidRPr="005D3C76">
        <w:rPr>
          <w:b/>
        </w:rPr>
        <w:t xml:space="preserve"> Open </w:t>
      </w:r>
      <w:r w:rsidR="007E0847">
        <w:rPr>
          <w:b/>
        </w:rPr>
        <w:t xml:space="preserve">Workspace </w:t>
      </w:r>
      <w:r w:rsidRPr="005D3C76">
        <w:rPr>
          <w:b/>
        </w:rPr>
        <w:t>Settings (JSON)</w:t>
      </w:r>
      <w:r>
        <w:t>.</w:t>
      </w:r>
    </w:p>
    <w:p w14:paraId="4EE736D6" w14:textId="49844E61" w:rsidR="00714BC9" w:rsidRDefault="00714BC9" w:rsidP="008C161A">
      <w:pPr>
        <w:spacing w:line="480" w:lineRule="auto"/>
        <w:jc w:val="left"/>
      </w:pPr>
      <w:r>
        <w:t xml:space="preserve">To enable the code </w:t>
      </w:r>
      <w:r w:rsidR="00EF3928">
        <w:t>analysis,</w:t>
      </w:r>
      <w:r>
        <w:t xml:space="preserve"> you need to add </w:t>
      </w:r>
      <w:r w:rsidR="006D109D">
        <w:t xml:space="preserve">the </w:t>
      </w:r>
      <w:r>
        <w:t>below parameters:</w:t>
      </w:r>
    </w:p>
    <w:p w14:paraId="4F67E7D9" w14:textId="2A34370D" w:rsidR="002878AB" w:rsidRPr="002878AB" w:rsidRDefault="002878AB" w:rsidP="00714BC9">
      <w:pPr>
        <w:pStyle w:val="ListParagraph"/>
        <w:numPr>
          <w:ilvl w:val="0"/>
          <w:numId w:val="6"/>
        </w:numPr>
        <w:spacing w:line="480" w:lineRule="auto"/>
        <w:jc w:val="left"/>
      </w:pPr>
      <w:proofErr w:type="spellStart"/>
      <w:proofErr w:type="gramStart"/>
      <w:r w:rsidRPr="00E75C26">
        <w:rPr>
          <w:b/>
        </w:rPr>
        <w:t>al.enableCodeAnalysis</w:t>
      </w:r>
      <w:proofErr w:type="spellEnd"/>
      <w:proofErr w:type="gramEnd"/>
      <w:r w:rsidR="00E75C26">
        <w:t xml:space="preserve"> – set it to </w:t>
      </w:r>
      <w:r w:rsidR="00E75C26" w:rsidRPr="00707402">
        <w:rPr>
          <w:b/>
        </w:rPr>
        <w:t>true</w:t>
      </w:r>
      <w:r w:rsidR="00707402">
        <w:t>. This setting enables code analysis functionality</w:t>
      </w:r>
    </w:p>
    <w:p w14:paraId="3990B15A" w14:textId="49101EDA" w:rsidR="00E75C26" w:rsidRPr="00E75C26" w:rsidRDefault="00E75C26" w:rsidP="00E75C26">
      <w:pPr>
        <w:pStyle w:val="ListParagraph"/>
        <w:numPr>
          <w:ilvl w:val="0"/>
          <w:numId w:val="6"/>
        </w:numPr>
        <w:spacing w:line="480" w:lineRule="auto"/>
        <w:jc w:val="left"/>
      </w:pPr>
      <w:proofErr w:type="spellStart"/>
      <w:proofErr w:type="gramStart"/>
      <w:r w:rsidRPr="00E75C26">
        <w:rPr>
          <w:b/>
        </w:rPr>
        <w:t>al.codeAnalyzers</w:t>
      </w:r>
      <w:proofErr w:type="spellEnd"/>
      <w:proofErr w:type="gramEnd"/>
      <w:r>
        <w:t xml:space="preserve"> – </w:t>
      </w:r>
      <w:r w:rsidR="00707402">
        <w:t xml:space="preserve">This setting </w:t>
      </w:r>
      <w:proofErr w:type="gramStart"/>
      <w:r w:rsidR="00707402">
        <w:t>specify</w:t>
      </w:r>
      <w:proofErr w:type="gramEnd"/>
      <w:r w:rsidR="00707402">
        <w:t xml:space="preserve"> which analysis </w:t>
      </w:r>
      <w:r w:rsidR="006D109D">
        <w:t>is</w:t>
      </w:r>
      <w:r w:rsidR="00707402">
        <w:t xml:space="preserve"> ne</w:t>
      </w:r>
      <w:r w:rsidR="006D109D">
        <w:t>ed</w:t>
      </w:r>
      <w:r w:rsidR="00707402">
        <w:t>ed in the project.</w:t>
      </w:r>
      <w:r>
        <w:t xml:space="preserve"> For purpose of this workbook add: </w:t>
      </w:r>
      <w:proofErr w:type="spellStart"/>
      <w:r>
        <w:t>CodeCop</w:t>
      </w:r>
      <w:proofErr w:type="spellEnd"/>
      <w:r>
        <w:t xml:space="preserve">, </w:t>
      </w:r>
      <w:proofErr w:type="spellStart"/>
      <w:r>
        <w:t>UICop</w:t>
      </w:r>
      <w:proofErr w:type="spellEnd"/>
      <w:r>
        <w:t xml:space="preserve">, </w:t>
      </w:r>
      <w:proofErr w:type="spellStart"/>
      <w:r>
        <w:t>PerTenantExtensionCop</w:t>
      </w:r>
      <w:proofErr w:type="spellEnd"/>
    </w:p>
    <w:p w14:paraId="186546C8" w14:textId="1F486DA0" w:rsidR="00714BC9" w:rsidRDefault="00E75C26" w:rsidP="008C161A">
      <w:pPr>
        <w:spacing w:line="480" w:lineRule="auto"/>
        <w:jc w:val="left"/>
      </w:pPr>
      <w:r>
        <w:t>You</w:t>
      </w:r>
      <w:r w:rsidR="006D109D">
        <w:t>r</w:t>
      </w:r>
      <w:r>
        <w:t xml:space="preserve"> file should look at the end </w:t>
      </w:r>
      <w:proofErr w:type="gramStart"/>
      <w:r>
        <w:t>similar to</w:t>
      </w:r>
      <w:proofErr w:type="gramEnd"/>
      <w:r>
        <w:t xml:space="preserve"> below.</w:t>
      </w:r>
    </w:p>
    <w:p w14:paraId="5DA2A6BD" w14:textId="464EA1A0" w:rsidR="00090B2D" w:rsidRDefault="00DD16D7" w:rsidP="007D2135">
      <w:pPr>
        <w:spacing w:line="480" w:lineRule="auto"/>
        <w:ind w:left="720"/>
        <w:jc w:val="right"/>
      </w:pPr>
      <w:r w:rsidRPr="00DD16D7">
        <w:rPr>
          <w:noProof/>
        </w:rPr>
        <w:drawing>
          <wp:inline distT="0" distB="0" distL="0" distR="0" wp14:anchorId="5BCE4BEC" wp14:editId="774E380D">
            <wp:extent cx="4169715" cy="639362"/>
            <wp:effectExtent l="0" t="0" r="254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89140" cy="642341"/>
                    </a:xfrm>
                    <a:prstGeom prst="rect">
                      <a:avLst/>
                    </a:prstGeom>
                  </pic:spPr>
                </pic:pic>
              </a:graphicData>
            </a:graphic>
          </wp:inline>
        </w:drawing>
      </w:r>
    </w:p>
    <w:p w14:paraId="3C867B7C" w14:textId="630EBF56" w:rsidR="00707402" w:rsidRPr="007D2135" w:rsidRDefault="00F759AC" w:rsidP="007D2135">
      <w:pPr>
        <w:rPr>
          <w:i/>
          <w:sz w:val="20"/>
        </w:rPr>
      </w:pPr>
      <w:r w:rsidRPr="00E016E8">
        <w:rPr>
          <w:rStyle w:val="Heading3Char"/>
          <w:noProof/>
        </w:rPr>
        <w:drawing>
          <wp:inline distT="0" distB="0" distL="0" distR="0" wp14:anchorId="5CC9928C" wp14:editId="3C07DD93">
            <wp:extent cx="252412" cy="252412"/>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D2135">
        <w:rPr>
          <w:rFonts w:ascii="Bahnschrift Condensed" w:eastAsiaTheme="majorEastAsia" w:hAnsi="Bahnschrift Condensed" w:cstheme="majorBidi"/>
          <w:smallCaps/>
          <w:spacing w:val="40"/>
          <w:sz w:val="32"/>
          <w:szCs w:val="26"/>
        </w:rPr>
        <w:cr/>
      </w:r>
      <w:r w:rsidR="007E0847" w:rsidRPr="007D2135">
        <w:rPr>
          <w:i/>
          <w:sz w:val="20"/>
        </w:rPr>
        <w:t>Instead</w:t>
      </w:r>
      <w:r w:rsidR="003829F5" w:rsidRPr="007D2135">
        <w:rPr>
          <w:i/>
          <w:sz w:val="20"/>
        </w:rPr>
        <w:t xml:space="preserve"> of manually typ</w:t>
      </w:r>
      <w:r w:rsidR="006D109D" w:rsidRPr="007D2135">
        <w:rPr>
          <w:i/>
          <w:sz w:val="20"/>
        </w:rPr>
        <w:t>ing</w:t>
      </w:r>
      <w:r w:rsidR="003829F5" w:rsidRPr="007D2135">
        <w:rPr>
          <w:i/>
          <w:sz w:val="20"/>
        </w:rPr>
        <w:t xml:space="preserve"> the names of the </w:t>
      </w:r>
      <w:r w:rsidR="00B0455D" w:rsidRPr="007D2135">
        <w:rPr>
          <w:i/>
          <w:sz w:val="20"/>
        </w:rPr>
        <w:t xml:space="preserve">settings and code analyzers use </w:t>
      </w:r>
      <w:proofErr w:type="spellStart"/>
      <w:r w:rsidR="00B0455D" w:rsidRPr="007D2135">
        <w:rPr>
          <w:i/>
          <w:sz w:val="20"/>
        </w:rPr>
        <w:t>Ctrl+Space</w:t>
      </w:r>
      <w:proofErr w:type="spellEnd"/>
      <w:r w:rsidR="00B0455D" w:rsidRPr="007D2135">
        <w:rPr>
          <w:i/>
          <w:sz w:val="20"/>
        </w:rPr>
        <w:t xml:space="preserve"> to get the </w:t>
      </w:r>
      <w:r w:rsidR="00090B2D" w:rsidRPr="007D2135">
        <w:rPr>
          <w:i/>
          <w:sz w:val="20"/>
        </w:rPr>
        <w:t>available options</w:t>
      </w:r>
      <w:r w:rsidR="00707402" w:rsidRPr="007D2135">
        <w:rPr>
          <w:i/>
          <w:sz w:val="20"/>
        </w:rPr>
        <w:t>.</w:t>
      </w:r>
    </w:p>
    <w:p w14:paraId="448C7DF9" w14:textId="36443C59" w:rsidR="00F759AC" w:rsidRPr="007D2135" w:rsidRDefault="00DD15F7" w:rsidP="007D2135">
      <w:pPr>
        <w:rPr>
          <w:i/>
          <w:sz w:val="20"/>
        </w:rPr>
      </w:pPr>
      <w:r w:rsidRPr="007D2135">
        <w:rPr>
          <w:i/>
          <w:sz w:val="20"/>
        </w:rPr>
        <w:t xml:space="preserve">Action </w:t>
      </w:r>
      <w:r w:rsidRPr="007D2135">
        <w:rPr>
          <w:b/>
          <w:i/>
          <w:sz w:val="20"/>
        </w:rPr>
        <w:t xml:space="preserve">Open </w:t>
      </w:r>
      <w:r w:rsidR="007E0847" w:rsidRPr="007D2135">
        <w:rPr>
          <w:b/>
          <w:i/>
          <w:sz w:val="20"/>
        </w:rPr>
        <w:t xml:space="preserve">Workspace </w:t>
      </w:r>
      <w:r w:rsidRPr="007D2135">
        <w:rPr>
          <w:b/>
          <w:i/>
          <w:sz w:val="20"/>
        </w:rPr>
        <w:t>Settings (JSON</w:t>
      </w:r>
      <w:r w:rsidRPr="007D2135">
        <w:rPr>
          <w:i/>
          <w:sz w:val="20"/>
        </w:rPr>
        <w:t xml:space="preserve">) will open </w:t>
      </w:r>
      <w:r w:rsidR="007E0847" w:rsidRPr="007D2135">
        <w:rPr>
          <w:i/>
          <w:sz w:val="20"/>
        </w:rPr>
        <w:t xml:space="preserve">settings enabled only in the current project. If you want to create global settings choose </w:t>
      </w:r>
      <w:proofErr w:type="gramStart"/>
      <w:r w:rsidR="007E0847" w:rsidRPr="007D2135">
        <w:rPr>
          <w:i/>
          <w:sz w:val="20"/>
        </w:rPr>
        <w:t>action</w:t>
      </w:r>
      <w:proofErr w:type="gramEnd"/>
      <w:r w:rsidR="007E0847" w:rsidRPr="007D2135">
        <w:rPr>
          <w:i/>
          <w:sz w:val="20"/>
        </w:rPr>
        <w:t xml:space="preserve"> </w:t>
      </w:r>
      <w:r w:rsidR="007E0847" w:rsidRPr="007D2135">
        <w:rPr>
          <w:b/>
          <w:i/>
          <w:sz w:val="20"/>
        </w:rPr>
        <w:t>Open Settings (JSON)</w:t>
      </w:r>
      <w:r w:rsidR="007E0847" w:rsidRPr="007D2135">
        <w:rPr>
          <w:i/>
          <w:sz w:val="20"/>
        </w:rPr>
        <w:t>.</w:t>
      </w:r>
    </w:p>
    <w:p w14:paraId="72CBE637" w14:textId="134BBB8D" w:rsidR="00D85027" w:rsidRDefault="00D85027" w:rsidP="00F759AC">
      <w:pPr>
        <w:pStyle w:val="ListParagraph"/>
        <w:rPr>
          <w:i/>
          <w:sz w:val="20"/>
        </w:rPr>
      </w:pPr>
    </w:p>
    <w:p w14:paraId="5B66D588" w14:textId="3C78EF48" w:rsidR="00D85027" w:rsidRPr="007D2135" w:rsidRDefault="00D85027" w:rsidP="007D2135">
      <w:pPr>
        <w:rPr>
          <w:i/>
          <w:sz w:val="20"/>
        </w:rPr>
      </w:pPr>
      <w:r w:rsidRPr="007D2135">
        <w:rPr>
          <w:i/>
          <w:sz w:val="20"/>
        </w:rPr>
        <w:lastRenderedPageBreak/>
        <w:t xml:space="preserve">Read more about code analyzers here: </w:t>
      </w:r>
      <w:hyperlink r:id="rId56" w:history="1">
        <w:r w:rsidRPr="007D2135">
          <w:rPr>
            <w:rStyle w:val="Hyperlink"/>
            <w:i/>
            <w:color w:val="auto"/>
            <w:sz w:val="20"/>
          </w:rPr>
          <w:t>https://docs.microsoft.com/en-us/dynamics365/business-central/dev-itpro/developer/devenv-using-code-analysis-tool</w:t>
        </w:r>
      </w:hyperlink>
      <w:r w:rsidRPr="007D2135">
        <w:rPr>
          <w:i/>
          <w:sz w:val="20"/>
        </w:rPr>
        <w:t xml:space="preserve"> </w:t>
      </w:r>
    </w:p>
    <w:p w14:paraId="67097FD7" w14:textId="4D817EB3" w:rsidR="00C8108C" w:rsidRDefault="00C8108C" w:rsidP="00F759AC">
      <w:pPr>
        <w:pStyle w:val="ListParagraph"/>
        <w:rPr>
          <w:i/>
          <w:sz w:val="20"/>
        </w:rPr>
      </w:pPr>
    </w:p>
    <w:p w14:paraId="7BE67975" w14:textId="50E82F2D" w:rsidR="00E575A3" w:rsidRDefault="00E575A3" w:rsidP="00E575A3">
      <w:pPr>
        <w:pStyle w:val="ListParagraph"/>
        <w:ind w:left="0"/>
        <w:rPr>
          <w:sz w:val="20"/>
        </w:rPr>
      </w:pPr>
      <w:r>
        <w:rPr>
          <w:sz w:val="20"/>
        </w:rPr>
        <w:t>When you will save the file with settings you would be able to see that there is already one problem</w:t>
      </w:r>
      <w:r w:rsidR="00023D47">
        <w:rPr>
          <w:sz w:val="20"/>
        </w:rPr>
        <w:t xml:space="preserve"> (warning)</w:t>
      </w:r>
      <w:r>
        <w:rPr>
          <w:sz w:val="20"/>
        </w:rPr>
        <w:t xml:space="preserve"> – the name of the</w:t>
      </w:r>
      <w:r w:rsidR="00A13BB7">
        <w:rPr>
          <w:sz w:val="20"/>
        </w:rPr>
        <w:t xml:space="preserve"> file </w:t>
      </w:r>
      <w:r w:rsidR="00A13BB7" w:rsidRPr="00023D47">
        <w:rPr>
          <w:b/>
          <w:sz w:val="20"/>
        </w:rPr>
        <w:t>HelloWorld.al</w:t>
      </w:r>
      <w:r w:rsidR="00A13BB7">
        <w:rPr>
          <w:sz w:val="20"/>
        </w:rPr>
        <w:t xml:space="preserve"> is incorrect.</w:t>
      </w:r>
    </w:p>
    <w:p w14:paraId="499E7C47" w14:textId="60129312" w:rsidR="00A13BB7" w:rsidRDefault="00A13BB7" w:rsidP="00E575A3">
      <w:pPr>
        <w:pStyle w:val="ListParagraph"/>
        <w:ind w:left="0"/>
        <w:rPr>
          <w:sz w:val="20"/>
        </w:rPr>
      </w:pPr>
    </w:p>
    <w:p w14:paraId="70D17C53" w14:textId="38C6864D" w:rsidR="007D2135" w:rsidRPr="007D2135" w:rsidRDefault="00A13BB7" w:rsidP="007D2135">
      <w:pPr>
        <w:pStyle w:val="Heading2"/>
        <w:jc w:val="right"/>
      </w:pPr>
      <w:r w:rsidRPr="00A13BB7">
        <w:rPr>
          <w:rFonts w:asciiTheme="minorHAnsi" w:eastAsiaTheme="minorHAnsi" w:hAnsiTheme="minorHAnsi" w:cstheme="minorBidi"/>
          <w:smallCaps w:val="0"/>
          <w:noProof/>
          <w:spacing w:val="0"/>
          <w:sz w:val="20"/>
          <w:szCs w:val="22"/>
        </w:rPr>
        <w:drawing>
          <wp:inline distT="0" distB="0" distL="0" distR="0" wp14:anchorId="2EA5D9B3" wp14:editId="0E16FB00">
            <wp:extent cx="4476953" cy="60612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14688" cy="611229"/>
                    </a:xfrm>
                    <a:prstGeom prst="rect">
                      <a:avLst/>
                    </a:prstGeom>
                  </pic:spPr>
                </pic:pic>
              </a:graphicData>
            </a:graphic>
          </wp:inline>
        </w:drawing>
      </w:r>
      <w:r w:rsidR="007D2135">
        <w:br/>
      </w:r>
    </w:p>
    <w:p w14:paraId="6B83A411" w14:textId="2E763DA4" w:rsidR="00904BAA" w:rsidRPr="001A244F" w:rsidRDefault="00904BAA" w:rsidP="00904BAA">
      <w:pPr>
        <w:pStyle w:val="Heading2"/>
      </w:pPr>
      <w:r>
        <w:t>File Naming Con</w:t>
      </w:r>
      <w:r w:rsidR="00154437">
        <w:t>vention</w:t>
      </w:r>
    </w:p>
    <w:p w14:paraId="2073DBF5" w14:textId="5E907010" w:rsidR="004A01AE" w:rsidRPr="004A01AE" w:rsidRDefault="004A01AE" w:rsidP="004A01AE">
      <w:pPr>
        <w:pStyle w:val="ListParagraph"/>
        <w:ind w:left="0"/>
        <w:rPr>
          <w:sz w:val="20"/>
        </w:rPr>
      </w:pPr>
      <w:r w:rsidRPr="004A01AE">
        <w:rPr>
          <w:sz w:val="20"/>
        </w:rPr>
        <w:t xml:space="preserve">In the AL language, one of the </w:t>
      </w:r>
      <w:r>
        <w:rPr>
          <w:sz w:val="20"/>
        </w:rPr>
        <w:t xml:space="preserve">good </w:t>
      </w:r>
      <w:r w:rsidRPr="004A01AE">
        <w:rPr>
          <w:sz w:val="20"/>
        </w:rPr>
        <w:t xml:space="preserve">practices is to create one file per object. In theory, there is a possibility that in one file is more than one </w:t>
      </w:r>
      <w:proofErr w:type="gramStart"/>
      <w:r w:rsidRPr="004A01AE">
        <w:rPr>
          <w:sz w:val="20"/>
        </w:rPr>
        <w:t>object</w:t>
      </w:r>
      <w:proofErr w:type="gramEnd"/>
      <w:r w:rsidRPr="004A01AE">
        <w:rPr>
          <w:sz w:val="20"/>
        </w:rPr>
        <w:t xml:space="preserve"> however, it is not common practice. </w:t>
      </w:r>
    </w:p>
    <w:p w14:paraId="17C9F9A2" w14:textId="77777777" w:rsidR="004A01AE" w:rsidRPr="004A01AE" w:rsidRDefault="004A01AE" w:rsidP="004A01AE">
      <w:pPr>
        <w:pStyle w:val="ListParagraph"/>
        <w:ind w:left="0"/>
        <w:rPr>
          <w:sz w:val="20"/>
        </w:rPr>
      </w:pPr>
    </w:p>
    <w:p w14:paraId="3A7A7519" w14:textId="77777777" w:rsidR="004A01AE" w:rsidRPr="004A01AE" w:rsidRDefault="004A01AE" w:rsidP="004A01AE">
      <w:pPr>
        <w:pStyle w:val="ListParagraph"/>
        <w:ind w:left="0"/>
        <w:rPr>
          <w:sz w:val="20"/>
        </w:rPr>
      </w:pPr>
      <w:r w:rsidRPr="004A01AE">
        <w:rPr>
          <w:sz w:val="20"/>
        </w:rPr>
        <w:t>The file name can be created as:</w:t>
      </w:r>
    </w:p>
    <w:p w14:paraId="06EB113C" w14:textId="77777777" w:rsidR="004A01AE" w:rsidRPr="004A01AE" w:rsidRDefault="004A01AE" w:rsidP="004A01AE">
      <w:pPr>
        <w:pStyle w:val="ListParagraph"/>
        <w:ind w:left="0"/>
        <w:rPr>
          <w:sz w:val="20"/>
        </w:rPr>
      </w:pPr>
    </w:p>
    <w:p w14:paraId="0300D369" w14:textId="6B8F8DE4" w:rsidR="004A01AE" w:rsidRPr="004A01AE" w:rsidRDefault="004A01AE" w:rsidP="004A01AE">
      <w:pPr>
        <w:pStyle w:val="ListParagraph"/>
        <w:ind w:left="0"/>
        <w:rPr>
          <w:sz w:val="20"/>
        </w:rPr>
      </w:pPr>
      <w:r w:rsidRPr="004A01AE">
        <w:rPr>
          <w:sz w:val="20"/>
        </w:rPr>
        <w:t>&lt;Object</w:t>
      </w:r>
      <w:r w:rsidR="00482F0F">
        <w:rPr>
          <w:sz w:val="20"/>
        </w:rPr>
        <w:t xml:space="preserve"> </w:t>
      </w:r>
      <w:r w:rsidRPr="004A01AE">
        <w:rPr>
          <w:sz w:val="20"/>
        </w:rPr>
        <w:t>Name</w:t>
      </w:r>
      <w:r w:rsidR="00482F0F">
        <w:rPr>
          <w:sz w:val="20"/>
        </w:rPr>
        <w:t xml:space="preserve"> </w:t>
      </w:r>
      <w:r w:rsidRPr="004A01AE">
        <w:rPr>
          <w:sz w:val="20"/>
        </w:rPr>
        <w:t>Excluding</w:t>
      </w:r>
      <w:r w:rsidR="00482F0F">
        <w:rPr>
          <w:sz w:val="20"/>
        </w:rPr>
        <w:t xml:space="preserve"> </w:t>
      </w:r>
      <w:r w:rsidRPr="004A01AE">
        <w:rPr>
          <w:sz w:val="20"/>
        </w:rPr>
        <w:t>Prefix</w:t>
      </w:r>
      <w:proofErr w:type="gramStart"/>
      <w:r w:rsidRPr="004A01AE">
        <w:rPr>
          <w:sz w:val="20"/>
        </w:rPr>
        <w:t>&gt;.&lt;</w:t>
      </w:r>
      <w:proofErr w:type="gramEnd"/>
      <w:r w:rsidRPr="004A01AE">
        <w:rPr>
          <w:sz w:val="20"/>
        </w:rPr>
        <w:t>Object</w:t>
      </w:r>
      <w:r w:rsidR="00482F0F">
        <w:rPr>
          <w:sz w:val="20"/>
        </w:rPr>
        <w:t xml:space="preserve"> </w:t>
      </w:r>
      <w:r w:rsidRPr="004A01AE">
        <w:rPr>
          <w:sz w:val="20"/>
        </w:rPr>
        <w:t>Type&gt;.al</w:t>
      </w:r>
    </w:p>
    <w:p w14:paraId="51BB27DA" w14:textId="77777777" w:rsidR="004A01AE" w:rsidRPr="004A01AE" w:rsidRDefault="004A01AE" w:rsidP="004A01AE">
      <w:pPr>
        <w:pStyle w:val="ListParagraph"/>
        <w:ind w:left="0"/>
        <w:rPr>
          <w:sz w:val="20"/>
        </w:rPr>
      </w:pPr>
    </w:p>
    <w:p w14:paraId="50405912" w14:textId="1C1D4C4E" w:rsidR="004A01AE" w:rsidRDefault="004A01AE" w:rsidP="004A01AE">
      <w:pPr>
        <w:pStyle w:val="ListParagraph"/>
        <w:ind w:left="0"/>
        <w:rPr>
          <w:sz w:val="20"/>
        </w:rPr>
      </w:pPr>
      <w:r w:rsidRPr="004A01AE">
        <w:rPr>
          <w:sz w:val="20"/>
        </w:rPr>
        <w:t xml:space="preserve">In the below table, you can find the name </w:t>
      </w:r>
      <w:r w:rsidR="006D109D">
        <w:rPr>
          <w:sz w:val="20"/>
        </w:rPr>
        <w:t>of</w:t>
      </w:r>
      <w:r w:rsidRPr="004A01AE">
        <w:rPr>
          <w:sz w:val="20"/>
        </w:rPr>
        <w:t xml:space="preserve"> </w:t>
      </w:r>
      <w:r w:rsidR="006D109D">
        <w:rPr>
          <w:sz w:val="20"/>
        </w:rPr>
        <w:t xml:space="preserve">the </w:t>
      </w:r>
      <w:r w:rsidRPr="004A01AE">
        <w:rPr>
          <w:sz w:val="20"/>
        </w:rPr>
        <w:t xml:space="preserve">most common object types. </w:t>
      </w:r>
    </w:p>
    <w:p w14:paraId="40A5763F" w14:textId="26B6212A" w:rsidR="004A01AE" w:rsidRDefault="004A01AE" w:rsidP="004A01AE">
      <w:pPr>
        <w:pStyle w:val="ListParagraph"/>
        <w:ind w:left="0"/>
        <w:rPr>
          <w:sz w:val="20"/>
        </w:rPr>
      </w:pPr>
    </w:p>
    <w:tbl>
      <w:tblPr>
        <w:tblStyle w:val="ListTable4"/>
        <w:tblW w:w="0" w:type="auto"/>
        <w:tblLook w:val="04A0" w:firstRow="1" w:lastRow="0" w:firstColumn="1" w:lastColumn="0" w:noHBand="0" w:noVBand="1"/>
      </w:tblPr>
      <w:tblGrid>
        <w:gridCol w:w="4508"/>
        <w:gridCol w:w="4508"/>
      </w:tblGrid>
      <w:tr w:rsidR="004A01AE" w14:paraId="592FFF96" w14:textId="77777777" w:rsidTr="00482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72C95C7" w14:textId="763D5CB8" w:rsidR="004A01AE" w:rsidRDefault="00482F0F" w:rsidP="004A01AE">
            <w:pPr>
              <w:pStyle w:val="ListParagraph"/>
              <w:ind w:left="0"/>
              <w:rPr>
                <w:sz w:val="20"/>
              </w:rPr>
            </w:pPr>
            <w:r>
              <w:rPr>
                <w:sz w:val="20"/>
              </w:rPr>
              <w:t>Type of the object</w:t>
            </w:r>
          </w:p>
        </w:tc>
        <w:tc>
          <w:tcPr>
            <w:tcW w:w="4508" w:type="dxa"/>
          </w:tcPr>
          <w:p w14:paraId="647AE1A9" w14:textId="31646F0A" w:rsidR="004A01AE" w:rsidRDefault="00482F0F" w:rsidP="004A01AE">
            <w:pPr>
              <w:pStyle w:val="ListParagraph"/>
              <w:ind w:left="0"/>
              <w:cnfStyle w:val="100000000000" w:firstRow="1" w:lastRow="0" w:firstColumn="0" w:lastColumn="0" w:oddVBand="0" w:evenVBand="0" w:oddHBand="0" w:evenHBand="0" w:firstRowFirstColumn="0" w:firstRowLastColumn="0" w:lastRowFirstColumn="0" w:lastRowLastColumn="0"/>
              <w:rPr>
                <w:sz w:val="20"/>
              </w:rPr>
            </w:pPr>
            <w:r>
              <w:rPr>
                <w:sz w:val="20"/>
              </w:rPr>
              <w:t>Object Type in File Name</w:t>
            </w:r>
          </w:p>
        </w:tc>
      </w:tr>
      <w:tr w:rsidR="004A01AE" w14:paraId="0E84F890" w14:textId="77777777" w:rsidTr="009D1908">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16D0C9D" w14:textId="2A4FC9F0" w:rsidR="004A01AE" w:rsidRDefault="00A76CB7" w:rsidP="009D1908">
            <w:pPr>
              <w:pStyle w:val="ListParagraph"/>
              <w:ind w:left="0"/>
              <w:jc w:val="left"/>
              <w:rPr>
                <w:sz w:val="20"/>
              </w:rPr>
            </w:pPr>
            <w:r>
              <w:rPr>
                <w:sz w:val="20"/>
              </w:rPr>
              <w:t>Table</w:t>
            </w:r>
          </w:p>
        </w:tc>
        <w:tc>
          <w:tcPr>
            <w:tcW w:w="4508" w:type="dxa"/>
            <w:vAlign w:val="center"/>
          </w:tcPr>
          <w:p w14:paraId="6F89A4D2" w14:textId="6C5E3E6F" w:rsidR="004A01AE" w:rsidRDefault="00BA271D" w:rsidP="009D1908">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Pr>
                <w:sz w:val="20"/>
              </w:rPr>
              <w:t>Table</w:t>
            </w:r>
          </w:p>
        </w:tc>
      </w:tr>
      <w:tr w:rsidR="004A01AE" w14:paraId="455DFE04" w14:textId="77777777" w:rsidTr="009D1908">
        <w:trPr>
          <w:trHeight w:val="366"/>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E4071EC" w14:textId="24B4B0C8" w:rsidR="004A01AE" w:rsidRDefault="00A76CB7" w:rsidP="009D1908">
            <w:pPr>
              <w:pStyle w:val="ListParagraph"/>
              <w:ind w:left="0"/>
              <w:jc w:val="left"/>
              <w:rPr>
                <w:sz w:val="20"/>
              </w:rPr>
            </w:pPr>
            <w:r>
              <w:rPr>
                <w:sz w:val="20"/>
              </w:rPr>
              <w:t>Table Extension</w:t>
            </w:r>
          </w:p>
        </w:tc>
        <w:tc>
          <w:tcPr>
            <w:tcW w:w="4508" w:type="dxa"/>
            <w:vAlign w:val="center"/>
          </w:tcPr>
          <w:p w14:paraId="295F3AC2" w14:textId="020B653B" w:rsidR="004A01AE" w:rsidRDefault="00BA271D" w:rsidP="009D1908">
            <w:pPr>
              <w:pStyle w:val="ListParagraph"/>
              <w:ind w:left="0"/>
              <w:jc w:val="left"/>
              <w:cnfStyle w:val="000000000000" w:firstRow="0" w:lastRow="0" w:firstColumn="0" w:lastColumn="0" w:oddVBand="0" w:evenVBand="0" w:oddHBand="0" w:evenHBand="0" w:firstRowFirstColumn="0" w:firstRowLastColumn="0" w:lastRowFirstColumn="0" w:lastRowLastColumn="0"/>
              <w:rPr>
                <w:sz w:val="20"/>
              </w:rPr>
            </w:pPr>
            <w:proofErr w:type="spellStart"/>
            <w:r>
              <w:rPr>
                <w:sz w:val="20"/>
              </w:rPr>
              <w:t>TableExt</w:t>
            </w:r>
            <w:proofErr w:type="spellEnd"/>
          </w:p>
        </w:tc>
      </w:tr>
      <w:tr w:rsidR="004A01AE" w14:paraId="7B443A5E" w14:textId="77777777" w:rsidTr="009D1908">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1E6BB9D" w14:textId="10289B88" w:rsidR="004A01AE" w:rsidRDefault="00A76CB7" w:rsidP="009D1908">
            <w:pPr>
              <w:pStyle w:val="ListParagraph"/>
              <w:ind w:left="0"/>
              <w:jc w:val="left"/>
              <w:rPr>
                <w:sz w:val="20"/>
              </w:rPr>
            </w:pPr>
            <w:r>
              <w:rPr>
                <w:sz w:val="20"/>
              </w:rPr>
              <w:t>Page</w:t>
            </w:r>
          </w:p>
        </w:tc>
        <w:tc>
          <w:tcPr>
            <w:tcW w:w="4508" w:type="dxa"/>
            <w:vAlign w:val="center"/>
          </w:tcPr>
          <w:p w14:paraId="4BB85FE9" w14:textId="1B8F44FF" w:rsidR="004A01AE" w:rsidRDefault="00BA271D" w:rsidP="009D1908">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Pr>
                <w:sz w:val="20"/>
              </w:rPr>
              <w:t>Page</w:t>
            </w:r>
          </w:p>
        </w:tc>
      </w:tr>
      <w:tr w:rsidR="004A01AE" w14:paraId="10678D69" w14:textId="77777777" w:rsidTr="009D1908">
        <w:trPr>
          <w:trHeight w:val="366"/>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380285B" w14:textId="08D6BCCF" w:rsidR="004A01AE" w:rsidRDefault="00A76CB7" w:rsidP="009D1908">
            <w:pPr>
              <w:pStyle w:val="ListParagraph"/>
              <w:ind w:left="0"/>
              <w:jc w:val="left"/>
              <w:rPr>
                <w:sz w:val="20"/>
              </w:rPr>
            </w:pPr>
            <w:r>
              <w:rPr>
                <w:sz w:val="20"/>
              </w:rPr>
              <w:t>Page Extension</w:t>
            </w:r>
          </w:p>
        </w:tc>
        <w:tc>
          <w:tcPr>
            <w:tcW w:w="4508" w:type="dxa"/>
            <w:vAlign w:val="center"/>
          </w:tcPr>
          <w:p w14:paraId="6698D671" w14:textId="32ACEEEC" w:rsidR="004A01AE" w:rsidRDefault="00BA271D" w:rsidP="009D1908">
            <w:pPr>
              <w:pStyle w:val="ListParagraph"/>
              <w:ind w:left="0"/>
              <w:jc w:val="left"/>
              <w:cnfStyle w:val="000000000000" w:firstRow="0" w:lastRow="0" w:firstColumn="0" w:lastColumn="0" w:oddVBand="0" w:evenVBand="0" w:oddHBand="0" w:evenHBand="0" w:firstRowFirstColumn="0" w:firstRowLastColumn="0" w:lastRowFirstColumn="0" w:lastRowLastColumn="0"/>
              <w:rPr>
                <w:sz w:val="20"/>
              </w:rPr>
            </w:pPr>
            <w:proofErr w:type="spellStart"/>
            <w:r>
              <w:rPr>
                <w:sz w:val="20"/>
              </w:rPr>
              <w:t>PageExt</w:t>
            </w:r>
            <w:proofErr w:type="spellEnd"/>
          </w:p>
        </w:tc>
      </w:tr>
      <w:tr w:rsidR="004A01AE" w14:paraId="06703FB3" w14:textId="77777777" w:rsidTr="009D1908">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FA8BF3F" w14:textId="24D418BF" w:rsidR="004A01AE" w:rsidRDefault="00A76CB7" w:rsidP="009D1908">
            <w:pPr>
              <w:pStyle w:val="ListParagraph"/>
              <w:ind w:left="0"/>
              <w:jc w:val="left"/>
              <w:rPr>
                <w:sz w:val="20"/>
              </w:rPr>
            </w:pPr>
            <w:r>
              <w:rPr>
                <w:sz w:val="20"/>
              </w:rPr>
              <w:t>Codeunit</w:t>
            </w:r>
          </w:p>
        </w:tc>
        <w:tc>
          <w:tcPr>
            <w:tcW w:w="4508" w:type="dxa"/>
            <w:vAlign w:val="center"/>
          </w:tcPr>
          <w:p w14:paraId="37BDC661" w14:textId="02809991" w:rsidR="004A01AE" w:rsidRDefault="00BA271D" w:rsidP="009D1908">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Pr>
                <w:sz w:val="20"/>
              </w:rPr>
              <w:t>Codeunit</w:t>
            </w:r>
          </w:p>
        </w:tc>
      </w:tr>
      <w:tr w:rsidR="004A01AE" w14:paraId="7C09C1F2" w14:textId="77777777" w:rsidTr="009D1908">
        <w:trPr>
          <w:trHeight w:val="366"/>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B485BF2" w14:textId="0DDAC8A0" w:rsidR="004A01AE" w:rsidRDefault="00A76CB7" w:rsidP="009D1908">
            <w:pPr>
              <w:pStyle w:val="ListParagraph"/>
              <w:ind w:left="0"/>
              <w:jc w:val="left"/>
              <w:rPr>
                <w:sz w:val="20"/>
              </w:rPr>
            </w:pPr>
            <w:r>
              <w:rPr>
                <w:sz w:val="20"/>
              </w:rPr>
              <w:t>Report</w:t>
            </w:r>
          </w:p>
        </w:tc>
        <w:tc>
          <w:tcPr>
            <w:tcW w:w="4508" w:type="dxa"/>
            <w:vAlign w:val="center"/>
          </w:tcPr>
          <w:p w14:paraId="41FC02F1" w14:textId="7317B885" w:rsidR="004A01AE" w:rsidRDefault="00BA271D" w:rsidP="009D1908">
            <w:pPr>
              <w:pStyle w:val="ListParagraph"/>
              <w:ind w:left="0"/>
              <w:jc w:val="left"/>
              <w:cnfStyle w:val="000000000000" w:firstRow="0" w:lastRow="0" w:firstColumn="0" w:lastColumn="0" w:oddVBand="0" w:evenVBand="0" w:oddHBand="0" w:evenHBand="0" w:firstRowFirstColumn="0" w:firstRowLastColumn="0" w:lastRowFirstColumn="0" w:lastRowLastColumn="0"/>
              <w:rPr>
                <w:sz w:val="20"/>
              </w:rPr>
            </w:pPr>
            <w:r>
              <w:rPr>
                <w:sz w:val="20"/>
              </w:rPr>
              <w:t>Report</w:t>
            </w:r>
          </w:p>
        </w:tc>
      </w:tr>
      <w:tr w:rsidR="00A76CB7" w14:paraId="793FCF2B" w14:textId="77777777" w:rsidTr="009D1908">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3883CDD" w14:textId="025A23CC" w:rsidR="00A76CB7" w:rsidRDefault="00A76CB7" w:rsidP="009D1908">
            <w:pPr>
              <w:pStyle w:val="ListParagraph"/>
              <w:ind w:left="0"/>
              <w:jc w:val="left"/>
              <w:rPr>
                <w:sz w:val="20"/>
              </w:rPr>
            </w:pPr>
            <w:r>
              <w:rPr>
                <w:sz w:val="20"/>
              </w:rPr>
              <w:t>Report Ext</w:t>
            </w:r>
            <w:r w:rsidR="0017097D">
              <w:rPr>
                <w:sz w:val="20"/>
              </w:rPr>
              <w:t>en</w:t>
            </w:r>
            <w:r>
              <w:rPr>
                <w:sz w:val="20"/>
              </w:rPr>
              <w:t>sion</w:t>
            </w:r>
          </w:p>
        </w:tc>
        <w:tc>
          <w:tcPr>
            <w:tcW w:w="4508" w:type="dxa"/>
            <w:vAlign w:val="center"/>
          </w:tcPr>
          <w:p w14:paraId="6C93B2D0" w14:textId="3DE34D32" w:rsidR="00A76CB7" w:rsidRDefault="00BA271D" w:rsidP="009D1908">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ReportExt</w:t>
            </w:r>
            <w:proofErr w:type="spellEnd"/>
          </w:p>
        </w:tc>
      </w:tr>
      <w:tr w:rsidR="00A76CB7" w14:paraId="5FBA8278" w14:textId="77777777" w:rsidTr="009D1908">
        <w:trPr>
          <w:trHeight w:val="366"/>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A5CBB1E" w14:textId="051324EF" w:rsidR="00A76CB7" w:rsidRDefault="00C73787" w:rsidP="009D1908">
            <w:pPr>
              <w:pStyle w:val="ListParagraph"/>
              <w:ind w:left="0"/>
              <w:jc w:val="left"/>
              <w:rPr>
                <w:sz w:val="20"/>
              </w:rPr>
            </w:pPr>
            <w:r>
              <w:rPr>
                <w:sz w:val="20"/>
              </w:rPr>
              <w:t>Enum</w:t>
            </w:r>
          </w:p>
        </w:tc>
        <w:tc>
          <w:tcPr>
            <w:tcW w:w="4508" w:type="dxa"/>
            <w:vAlign w:val="center"/>
          </w:tcPr>
          <w:p w14:paraId="62833CA5" w14:textId="6E928114" w:rsidR="00A76CB7" w:rsidRDefault="00BA271D" w:rsidP="009D1908">
            <w:pPr>
              <w:pStyle w:val="ListParagraph"/>
              <w:ind w:left="0"/>
              <w:jc w:val="left"/>
              <w:cnfStyle w:val="000000000000" w:firstRow="0" w:lastRow="0" w:firstColumn="0" w:lastColumn="0" w:oddVBand="0" w:evenVBand="0" w:oddHBand="0" w:evenHBand="0" w:firstRowFirstColumn="0" w:firstRowLastColumn="0" w:lastRowFirstColumn="0" w:lastRowLastColumn="0"/>
              <w:rPr>
                <w:sz w:val="20"/>
              </w:rPr>
            </w:pPr>
            <w:r>
              <w:rPr>
                <w:sz w:val="20"/>
              </w:rPr>
              <w:t>Enum</w:t>
            </w:r>
          </w:p>
        </w:tc>
      </w:tr>
      <w:tr w:rsidR="00C73787" w14:paraId="38EE647B" w14:textId="77777777" w:rsidTr="009D1908">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19BCE10" w14:textId="49E756B0" w:rsidR="00C73787" w:rsidRDefault="00C73787" w:rsidP="009D1908">
            <w:pPr>
              <w:pStyle w:val="ListParagraph"/>
              <w:ind w:left="0"/>
              <w:jc w:val="left"/>
              <w:rPr>
                <w:sz w:val="20"/>
              </w:rPr>
            </w:pPr>
            <w:r>
              <w:rPr>
                <w:sz w:val="20"/>
              </w:rPr>
              <w:t>Enum Extension</w:t>
            </w:r>
          </w:p>
        </w:tc>
        <w:tc>
          <w:tcPr>
            <w:tcW w:w="4508" w:type="dxa"/>
            <w:vAlign w:val="center"/>
          </w:tcPr>
          <w:p w14:paraId="213CEA1F" w14:textId="08C0AB0E" w:rsidR="00C73787" w:rsidRDefault="00BA271D" w:rsidP="009D1908">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EnumExt</w:t>
            </w:r>
            <w:proofErr w:type="spellEnd"/>
          </w:p>
        </w:tc>
      </w:tr>
      <w:tr w:rsidR="00C73787" w14:paraId="7A566180" w14:textId="77777777" w:rsidTr="009D1908">
        <w:trPr>
          <w:trHeight w:val="36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BF49A6D" w14:textId="204A1CE9" w:rsidR="00C73787" w:rsidRDefault="00C73787" w:rsidP="009D1908">
            <w:pPr>
              <w:pStyle w:val="ListParagraph"/>
              <w:ind w:left="0"/>
              <w:jc w:val="left"/>
              <w:rPr>
                <w:sz w:val="20"/>
              </w:rPr>
            </w:pPr>
            <w:r>
              <w:rPr>
                <w:sz w:val="20"/>
              </w:rPr>
              <w:t>Permission Set</w:t>
            </w:r>
          </w:p>
        </w:tc>
        <w:tc>
          <w:tcPr>
            <w:tcW w:w="4508" w:type="dxa"/>
            <w:vAlign w:val="center"/>
          </w:tcPr>
          <w:p w14:paraId="51D52E19" w14:textId="753495A8" w:rsidR="00C73787" w:rsidRDefault="00BA271D" w:rsidP="009D1908">
            <w:pPr>
              <w:pStyle w:val="ListParagraph"/>
              <w:ind w:left="0"/>
              <w:jc w:val="left"/>
              <w:cnfStyle w:val="000000000000" w:firstRow="0" w:lastRow="0" w:firstColumn="0" w:lastColumn="0" w:oddVBand="0" w:evenVBand="0" w:oddHBand="0" w:evenHBand="0" w:firstRowFirstColumn="0" w:firstRowLastColumn="0" w:lastRowFirstColumn="0" w:lastRowLastColumn="0"/>
              <w:rPr>
                <w:sz w:val="20"/>
              </w:rPr>
            </w:pPr>
            <w:proofErr w:type="spellStart"/>
            <w:r>
              <w:rPr>
                <w:sz w:val="20"/>
              </w:rPr>
              <w:t>PermissionSet</w:t>
            </w:r>
            <w:proofErr w:type="spellEnd"/>
          </w:p>
        </w:tc>
      </w:tr>
    </w:tbl>
    <w:p w14:paraId="3422FD4F" w14:textId="77777777" w:rsidR="004A01AE" w:rsidRPr="004A01AE" w:rsidRDefault="004A01AE" w:rsidP="004A01AE">
      <w:pPr>
        <w:pStyle w:val="ListParagraph"/>
        <w:ind w:left="0"/>
        <w:rPr>
          <w:sz w:val="20"/>
        </w:rPr>
      </w:pPr>
    </w:p>
    <w:p w14:paraId="62D58C25" w14:textId="77777777" w:rsidR="007D2135" w:rsidRDefault="007D2135" w:rsidP="007D2135">
      <w:pPr>
        <w:rPr>
          <w:rStyle w:val="Heading3Char"/>
        </w:rPr>
      </w:pPr>
    </w:p>
    <w:p w14:paraId="1D53106A" w14:textId="06807427" w:rsidR="00BA271D" w:rsidRPr="007D2135" w:rsidRDefault="00BA271D" w:rsidP="007D2135">
      <w:pPr>
        <w:rPr>
          <w:i/>
          <w:sz w:val="20"/>
        </w:rPr>
      </w:pPr>
      <w:r w:rsidRPr="00E016E8">
        <w:rPr>
          <w:rStyle w:val="Heading3Char"/>
          <w:noProof/>
        </w:rPr>
        <w:lastRenderedPageBreak/>
        <w:drawing>
          <wp:inline distT="0" distB="0" distL="0" distR="0" wp14:anchorId="16A97A84" wp14:editId="7ECDE2C8">
            <wp:extent cx="252412" cy="252412"/>
            <wp:effectExtent l="0" t="0" r="0" b="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D2135">
        <w:rPr>
          <w:rFonts w:ascii="Bahnschrift Condensed" w:eastAsiaTheme="majorEastAsia" w:hAnsi="Bahnschrift Condensed" w:cstheme="majorBidi"/>
          <w:smallCaps/>
          <w:spacing w:val="40"/>
          <w:sz w:val="32"/>
          <w:szCs w:val="26"/>
        </w:rPr>
        <w:cr/>
      </w:r>
      <w:r w:rsidR="006935A8" w:rsidRPr="007D2135">
        <w:rPr>
          <w:i/>
          <w:sz w:val="20"/>
        </w:rPr>
        <w:t xml:space="preserve">There </w:t>
      </w:r>
      <w:proofErr w:type="gramStart"/>
      <w:r w:rsidR="009D1908" w:rsidRPr="007D2135">
        <w:rPr>
          <w:i/>
          <w:sz w:val="20"/>
        </w:rPr>
        <w:t>are</w:t>
      </w:r>
      <w:proofErr w:type="gramEnd"/>
      <w:r w:rsidR="006935A8" w:rsidRPr="007D2135">
        <w:rPr>
          <w:i/>
          <w:sz w:val="20"/>
        </w:rPr>
        <w:t xml:space="preserve"> more object types used in Business </w:t>
      </w:r>
      <w:proofErr w:type="gramStart"/>
      <w:r w:rsidR="006935A8" w:rsidRPr="007D2135">
        <w:rPr>
          <w:i/>
          <w:sz w:val="20"/>
        </w:rPr>
        <w:t>Central</w:t>
      </w:r>
      <w:proofErr w:type="gramEnd"/>
      <w:r w:rsidR="006935A8" w:rsidRPr="007D2135">
        <w:rPr>
          <w:i/>
          <w:sz w:val="20"/>
        </w:rPr>
        <w:t xml:space="preserve"> however you do not need to know all at this point. You can find how </w:t>
      </w:r>
      <w:r w:rsidR="006D109D" w:rsidRPr="007D2135">
        <w:rPr>
          <w:i/>
          <w:sz w:val="20"/>
        </w:rPr>
        <w:t>an</w:t>
      </w:r>
      <w:r w:rsidR="006935A8" w:rsidRPr="007D2135">
        <w:rPr>
          <w:i/>
          <w:sz w:val="20"/>
        </w:rPr>
        <w:t xml:space="preserve">other object should be named </w:t>
      </w:r>
      <w:r w:rsidR="009D1908" w:rsidRPr="007D2135">
        <w:rPr>
          <w:i/>
          <w:sz w:val="20"/>
        </w:rPr>
        <w:t xml:space="preserve">here: </w:t>
      </w:r>
      <w:hyperlink r:id="rId58" w:history="1">
        <w:r w:rsidR="009D1908" w:rsidRPr="007D2135">
          <w:rPr>
            <w:rStyle w:val="Hyperlink"/>
            <w:i/>
            <w:color w:val="auto"/>
            <w:sz w:val="20"/>
          </w:rPr>
          <w:t>https://docs.microsoft.com/en-us/dynamics365/business-central/dev-itpro/compliance/apptest-bestpracticesforalcode</w:t>
        </w:r>
      </w:hyperlink>
      <w:r w:rsidR="009D1908" w:rsidRPr="007D2135">
        <w:rPr>
          <w:i/>
          <w:sz w:val="20"/>
        </w:rPr>
        <w:t xml:space="preserve"> </w:t>
      </w:r>
    </w:p>
    <w:p w14:paraId="2AEF0A76" w14:textId="77777777" w:rsidR="004A01AE" w:rsidRPr="004A01AE" w:rsidRDefault="004A01AE" w:rsidP="004A01AE">
      <w:pPr>
        <w:pStyle w:val="ListParagraph"/>
        <w:ind w:left="0"/>
        <w:rPr>
          <w:sz w:val="20"/>
        </w:rPr>
      </w:pPr>
    </w:p>
    <w:p w14:paraId="68B17D13" w14:textId="16F37999" w:rsidR="00C8108C" w:rsidRPr="001A244F" w:rsidRDefault="00BD3308" w:rsidP="004A01AE">
      <w:pPr>
        <w:pStyle w:val="Heading2"/>
      </w:pPr>
      <w:r>
        <w:t>A</w:t>
      </w:r>
      <w:r w:rsidR="00231740">
        <w:t>ffixes – avoid conflicts between extensions</w:t>
      </w:r>
    </w:p>
    <w:p w14:paraId="56AB1F2B" w14:textId="04BBEBD5" w:rsidR="00AD7BFF" w:rsidRDefault="008B29D1" w:rsidP="00B23BD5">
      <w:pPr>
        <w:spacing w:line="480" w:lineRule="auto"/>
      </w:pPr>
      <w:r>
        <w:t xml:space="preserve">When creating new objects </w:t>
      </w:r>
      <w:r w:rsidR="00AD7BFF">
        <w:t>for your solution</w:t>
      </w:r>
      <w:r>
        <w:t>, each</w:t>
      </w:r>
      <w:r w:rsidR="00D10492">
        <w:t xml:space="preserve"> </w:t>
      </w:r>
      <w:r w:rsidR="005E2B2C">
        <w:t>object</w:t>
      </w:r>
      <w:r w:rsidR="00AD7BFF">
        <w:t xml:space="preserve"> </w:t>
      </w:r>
      <w:r w:rsidR="00D10492">
        <w:t xml:space="preserve">extension needs to have </w:t>
      </w:r>
      <w:r w:rsidR="006D109D">
        <w:t xml:space="preserve">its </w:t>
      </w:r>
      <w:r w:rsidR="00D10492">
        <w:t>own prefix or suffix. It is mandatory to avoid conflicts</w:t>
      </w:r>
      <w:r w:rsidR="00AD7BFF">
        <w:t xml:space="preserve"> between many applications in the same database</w:t>
      </w:r>
      <w:r w:rsidR="00D10492">
        <w:t>.</w:t>
      </w:r>
      <w:r w:rsidR="00AD7BFF">
        <w:t xml:space="preserve"> For example, if your company would create </w:t>
      </w:r>
      <w:r w:rsidR="006D109D">
        <w:t xml:space="preserve">an </w:t>
      </w:r>
      <w:r w:rsidR="00AD7BFF">
        <w:t>object, for example</w:t>
      </w:r>
      <w:r w:rsidR="006D109D">
        <w:t>,</w:t>
      </w:r>
      <w:r w:rsidR="00AD7BFF">
        <w:t xml:space="preserve"> table "Bonus Header" and another company (or Microsoft) would create </w:t>
      </w:r>
      <w:r w:rsidR="006D109D">
        <w:t xml:space="preserve">a </w:t>
      </w:r>
      <w:r w:rsidR="00AD7BFF">
        <w:t xml:space="preserve">table with the same name, then either you will not be able to install your </w:t>
      </w:r>
      <w:proofErr w:type="gramStart"/>
      <w:r w:rsidR="00AD7BFF">
        <w:t>extension</w:t>
      </w:r>
      <w:proofErr w:type="gramEnd"/>
      <w:r w:rsidR="00AD7BFF">
        <w:t xml:space="preserve"> or </w:t>
      </w:r>
      <w:r w:rsidR="006D109D">
        <w:t xml:space="preserve">the </w:t>
      </w:r>
      <w:r w:rsidR="00AD7BFF">
        <w:t xml:space="preserve">customer will have issues </w:t>
      </w:r>
      <w:r w:rsidR="005E2B2C">
        <w:t>when</w:t>
      </w:r>
      <w:r w:rsidR="00AD7BFF">
        <w:t xml:space="preserve"> deploying other extensions. </w:t>
      </w:r>
    </w:p>
    <w:p w14:paraId="3F31EE13" w14:textId="2931E6DF" w:rsidR="00D10492" w:rsidRDefault="005E2B2C" w:rsidP="00B23BD5">
      <w:pPr>
        <w:spacing w:line="480" w:lineRule="auto"/>
      </w:pPr>
      <w:r>
        <w:t xml:space="preserve">The same situation can </w:t>
      </w:r>
      <w:r w:rsidR="00F13E32">
        <w:t>happen</w:t>
      </w:r>
      <w:r>
        <w:t xml:space="preserve"> when </w:t>
      </w:r>
      <w:r w:rsidR="001945AE">
        <w:t>the solution extends standard objects</w:t>
      </w:r>
      <w:r w:rsidR="00D10492">
        <w:t xml:space="preserve"> such as page</w:t>
      </w:r>
      <w:r w:rsidR="006D109D">
        <w:t>s</w:t>
      </w:r>
      <w:r w:rsidR="00D10492">
        <w:t xml:space="preserve"> or table</w:t>
      </w:r>
      <w:r w:rsidR="006D109D">
        <w:t>s</w:t>
      </w:r>
      <w:r w:rsidR="001945AE">
        <w:t>.</w:t>
      </w:r>
      <w:r w:rsidR="00D10492">
        <w:t xml:space="preserve"> </w:t>
      </w:r>
      <w:r w:rsidR="001945AE">
        <w:t>F</w:t>
      </w:r>
      <w:r w:rsidR="00D10492">
        <w:t>or each field, control</w:t>
      </w:r>
      <w:r w:rsidR="006D109D">
        <w:t>,</w:t>
      </w:r>
      <w:r w:rsidR="00D10492">
        <w:t xml:space="preserve"> or action you need to add the prefix or suffix.</w:t>
      </w:r>
    </w:p>
    <w:p w14:paraId="38B49601" w14:textId="3AC81748" w:rsidR="00231740" w:rsidRDefault="00D10492" w:rsidP="00B23BD5">
      <w:pPr>
        <w:spacing w:line="480" w:lineRule="auto"/>
      </w:pPr>
      <w:r>
        <w:t xml:space="preserve">The general rule is that </w:t>
      </w:r>
      <w:r w:rsidR="006D109D">
        <w:t xml:space="preserve">an </w:t>
      </w:r>
      <w:r>
        <w:t xml:space="preserve">affix should contain at least three characters. It is registered by the </w:t>
      </w:r>
      <w:proofErr w:type="gramStart"/>
      <w:r>
        <w:t>company in</w:t>
      </w:r>
      <w:proofErr w:type="gramEnd"/>
      <w:r>
        <w:t xml:space="preserve"> Microsoft. </w:t>
      </w:r>
    </w:p>
    <w:p w14:paraId="182965E6" w14:textId="1E07D54C" w:rsidR="0053158C" w:rsidRPr="00CF085F" w:rsidRDefault="00CA2132" w:rsidP="00CF085F">
      <w:pPr>
        <w:rPr>
          <w:i/>
          <w:sz w:val="20"/>
        </w:rPr>
      </w:pPr>
      <w:r w:rsidRPr="00E016E8">
        <w:rPr>
          <w:rStyle w:val="Heading3Char"/>
          <w:noProof/>
        </w:rPr>
        <w:drawing>
          <wp:inline distT="0" distB="0" distL="0" distR="0" wp14:anchorId="3BFA74BF" wp14:editId="125D9908">
            <wp:extent cx="252412" cy="252412"/>
            <wp:effectExtent l="0" t="0" r="0" b="0"/>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F085F">
        <w:rPr>
          <w:rFonts w:ascii="Bahnschrift Condensed" w:eastAsiaTheme="majorEastAsia" w:hAnsi="Bahnschrift Condensed" w:cstheme="majorBidi"/>
          <w:smallCaps/>
          <w:spacing w:val="40"/>
          <w:sz w:val="32"/>
          <w:szCs w:val="26"/>
        </w:rPr>
        <w:cr/>
      </w:r>
      <w:r w:rsidR="007777A6" w:rsidRPr="00CF085F">
        <w:rPr>
          <w:i/>
          <w:sz w:val="20"/>
        </w:rPr>
        <w:t xml:space="preserve">If you use </w:t>
      </w:r>
      <w:r w:rsidR="006D109D" w:rsidRPr="00CF085F">
        <w:rPr>
          <w:i/>
          <w:sz w:val="20"/>
        </w:rPr>
        <w:t xml:space="preserve">a </w:t>
      </w:r>
      <w:r w:rsidR="007777A6" w:rsidRPr="00CF085F">
        <w:rPr>
          <w:i/>
          <w:sz w:val="20"/>
        </w:rPr>
        <w:t xml:space="preserve">prefix do not add it to the file name (only keep it in </w:t>
      </w:r>
      <w:r w:rsidR="006D109D" w:rsidRPr="00CF085F">
        <w:rPr>
          <w:i/>
          <w:sz w:val="20"/>
        </w:rPr>
        <w:t xml:space="preserve">the </w:t>
      </w:r>
      <w:r w:rsidR="007777A6" w:rsidRPr="00CF085F">
        <w:rPr>
          <w:i/>
          <w:sz w:val="20"/>
        </w:rPr>
        <w:t>object name)</w:t>
      </w:r>
      <w:r w:rsidR="0053158C" w:rsidRPr="00CF085F">
        <w:rPr>
          <w:i/>
          <w:sz w:val="20"/>
        </w:rPr>
        <w:t>.</w:t>
      </w:r>
      <w:r w:rsidR="007777A6" w:rsidRPr="00CF085F">
        <w:rPr>
          <w:i/>
          <w:sz w:val="20"/>
        </w:rPr>
        <w:t xml:space="preserve"> It would be easier to find and navigate </w:t>
      </w:r>
      <w:proofErr w:type="gramStart"/>
      <w:r w:rsidR="007777A6" w:rsidRPr="00CF085F">
        <w:rPr>
          <w:i/>
          <w:sz w:val="20"/>
        </w:rPr>
        <w:t>thru</w:t>
      </w:r>
      <w:proofErr w:type="gramEnd"/>
      <w:r w:rsidR="007777A6" w:rsidRPr="00CF085F">
        <w:rPr>
          <w:i/>
          <w:sz w:val="20"/>
        </w:rPr>
        <w:t xml:space="preserve"> the objects in your solution. </w:t>
      </w:r>
    </w:p>
    <w:p w14:paraId="47B66982" w14:textId="2561946D" w:rsidR="00CA2132" w:rsidRPr="00CF085F" w:rsidRDefault="00CA2132" w:rsidP="00CF085F">
      <w:pPr>
        <w:rPr>
          <w:i/>
          <w:sz w:val="20"/>
        </w:rPr>
      </w:pPr>
      <w:r w:rsidRPr="00CF085F">
        <w:rPr>
          <w:i/>
          <w:sz w:val="20"/>
        </w:rPr>
        <w:t xml:space="preserve">The affixes are mandatory for apps that are published on App Source. To enable checking the affixes create manually a new file in your project - </w:t>
      </w:r>
      <w:proofErr w:type="spellStart"/>
      <w:r w:rsidRPr="00CF085F">
        <w:rPr>
          <w:b/>
          <w:i/>
          <w:sz w:val="20"/>
        </w:rPr>
        <w:t>AppSourceCop.json</w:t>
      </w:r>
      <w:proofErr w:type="spellEnd"/>
      <w:r w:rsidRPr="00CF085F">
        <w:rPr>
          <w:i/>
          <w:sz w:val="20"/>
        </w:rPr>
        <w:t>.</w:t>
      </w:r>
    </w:p>
    <w:p w14:paraId="04C3AF99" w14:textId="6ACD24D3" w:rsidR="00CA2132" w:rsidRPr="00CF085F" w:rsidRDefault="00CA2132" w:rsidP="00CF085F">
      <w:pPr>
        <w:rPr>
          <w:i/>
          <w:sz w:val="20"/>
        </w:rPr>
      </w:pPr>
      <w:r w:rsidRPr="00CF085F">
        <w:rPr>
          <w:i/>
          <w:sz w:val="20"/>
        </w:rPr>
        <w:t>Even if affixes are not mandatory for per tenant extensions it is highly recommended to use the affixes for such projects as well.</w:t>
      </w:r>
    </w:p>
    <w:p w14:paraId="4093CAE1" w14:textId="77777777" w:rsidR="00CA2132" w:rsidRPr="00CF085F" w:rsidRDefault="00CA2132" w:rsidP="00CF085F">
      <w:pPr>
        <w:rPr>
          <w:i/>
          <w:sz w:val="20"/>
        </w:rPr>
      </w:pPr>
      <w:r w:rsidRPr="00CF085F">
        <w:rPr>
          <w:i/>
          <w:sz w:val="20"/>
        </w:rPr>
        <w:t>Even if affixes are not mandatory for per tenant extensions it is highly recommended to use the affixes for such projects as well</w:t>
      </w:r>
    </w:p>
    <w:p w14:paraId="1C6C1FEB" w14:textId="1D580C10" w:rsidR="00177324" w:rsidRPr="00CF085F" w:rsidRDefault="00177324" w:rsidP="00CF085F">
      <w:pPr>
        <w:rPr>
          <w:i/>
          <w:sz w:val="20"/>
        </w:rPr>
      </w:pPr>
      <w:r w:rsidRPr="00CF085F">
        <w:rPr>
          <w:i/>
          <w:sz w:val="20"/>
        </w:rPr>
        <w:t xml:space="preserve">If the company does not have any affix </w:t>
      </w:r>
      <w:r w:rsidR="0053158C" w:rsidRPr="00CF085F">
        <w:rPr>
          <w:i/>
          <w:sz w:val="20"/>
        </w:rPr>
        <w:t xml:space="preserve">send an email to </w:t>
      </w:r>
      <w:r w:rsidR="0053158C" w:rsidRPr="00CF085F">
        <w:rPr>
          <w:b/>
          <w:i/>
          <w:sz w:val="20"/>
        </w:rPr>
        <w:t>d365val@microsoft.com</w:t>
      </w:r>
      <w:r w:rsidR="0053158C" w:rsidRPr="00CF085F">
        <w:rPr>
          <w:i/>
          <w:sz w:val="20"/>
        </w:rPr>
        <w:t xml:space="preserve">. It takes around one or two business days to register the affix.  </w:t>
      </w:r>
    </w:p>
    <w:p w14:paraId="55D379DC" w14:textId="2CF6C1AB" w:rsidR="0053158C" w:rsidRDefault="0053158C" w:rsidP="00177324">
      <w:pPr>
        <w:pStyle w:val="ListParagraph"/>
        <w:rPr>
          <w:i/>
          <w:sz w:val="20"/>
        </w:rPr>
      </w:pPr>
    </w:p>
    <w:p w14:paraId="1170814F" w14:textId="77777777" w:rsidR="0053158C" w:rsidRDefault="0053158C" w:rsidP="00177324">
      <w:pPr>
        <w:pStyle w:val="ListParagraph"/>
        <w:rPr>
          <w:i/>
          <w:sz w:val="20"/>
        </w:rPr>
      </w:pPr>
    </w:p>
    <w:p w14:paraId="570418D2" w14:textId="64968005" w:rsidR="00A444BD" w:rsidRPr="001A244F" w:rsidRDefault="00A444BD" w:rsidP="00A444BD">
      <w:pPr>
        <w:pStyle w:val="Heading2"/>
      </w:pPr>
      <w:r>
        <w:t xml:space="preserve">Project folder structure </w:t>
      </w:r>
    </w:p>
    <w:p w14:paraId="533916CA" w14:textId="25E08D19" w:rsidR="00A444BD" w:rsidRPr="0032190D" w:rsidRDefault="00CD76AF" w:rsidP="00B23BD5">
      <w:pPr>
        <w:spacing w:line="480" w:lineRule="auto"/>
      </w:pPr>
      <w:r>
        <w:t xml:space="preserve">There are no strict rules </w:t>
      </w:r>
      <w:r w:rsidR="006D109D">
        <w:t xml:space="preserve">on </w:t>
      </w:r>
      <w:r>
        <w:t xml:space="preserve">how to </w:t>
      </w:r>
      <w:r w:rsidR="00F23D4F">
        <w:t>structure your solution. However, it is good to put the objects in folders to eas</w:t>
      </w:r>
      <w:r w:rsidR="006D109D">
        <w:t>il</w:t>
      </w:r>
      <w:r w:rsidR="00F23D4F">
        <w:t xml:space="preserve">y navigate between them. </w:t>
      </w:r>
      <w:r w:rsidR="0032190D">
        <w:t xml:space="preserve">Common practice is that </w:t>
      </w:r>
      <w:r w:rsidR="006D109D">
        <w:t xml:space="preserve">the </w:t>
      </w:r>
      <w:r w:rsidR="0032190D">
        <w:t>top level contains two folders that you need to create manually:</w:t>
      </w:r>
    </w:p>
    <w:p w14:paraId="337AB10F" w14:textId="0A57AC4B" w:rsidR="0032190D" w:rsidRPr="002878AB" w:rsidRDefault="0032190D" w:rsidP="00B23BD5">
      <w:pPr>
        <w:pStyle w:val="ListParagraph"/>
        <w:numPr>
          <w:ilvl w:val="0"/>
          <w:numId w:val="6"/>
        </w:numPr>
        <w:spacing w:line="480" w:lineRule="auto"/>
      </w:pPr>
      <w:proofErr w:type="spellStart"/>
      <w:r>
        <w:rPr>
          <w:b/>
        </w:rPr>
        <w:t>src</w:t>
      </w:r>
      <w:proofErr w:type="spellEnd"/>
      <w:r w:rsidR="00EA1CD3">
        <w:rPr>
          <w:b/>
        </w:rPr>
        <w:t xml:space="preserve"> </w:t>
      </w:r>
      <w:r w:rsidR="00EA1CD3" w:rsidRPr="00EA1CD3">
        <w:t>or</w:t>
      </w:r>
      <w:r w:rsidR="00EA1CD3">
        <w:rPr>
          <w:b/>
        </w:rPr>
        <w:t xml:space="preserve"> source </w:t>
      </w:r>
      <w:r>
        <w:t>– contains all files related to the</w:t>
      </w:r>
      <w:r w:rsidR="00EA1CD3">
        <w:t xml:space="preserve"> </w:t>
      </w:r>
      <w:r w:rsidR="00AF1D9C">
        <w:t>functionality.</w:t>
      </w:r>
    </w:p>
    <w:p w14:paraId="04E74972" w14:textId="3291BD9E" w:rsidR="0032190D" w:rsidRPr="00E75C26" w:rsidRDefault="00EA1CD3" w:rsidP="00B23BD5">
      <w:pPr>
        <w:pStyle w:val="ListParagraph"/>
        <w:numPr>
          <w:ilvl w:val="0"/>
          <w:numId w:val="6"/>
        </w:numPr>
        <w:spacing w:line="480" w:lineRule="auto"/>
      </w:pPr>
      <w:r>
        <w:rPr>
          <w:b/>
        </w:rPr>
        <w:t xml:space="preserve">res </w:t>
      </w:r>
      <w:r>
        <w:t xml:space="preserve">or </w:t>
      </w:r>
      <w:r w:rsidRPr="00EA1CD3">
        <w:rPr>
          <w:b/>
        </w:rPr>
        <w:t>resources</w:t>
      </w:r>
      <w:r>
        <w:t xml:space="preserve"> – contains </w:t>
      </w:r>
      <w:r w:rsidR="006D109D">
        <w:t xml:space="preserve">the </w:t>
      </w:r>
      <w:r w:rsidR="00AF1D9C">
        <w:t>logo of the extension.</w:t>
      </w:r>
    </w:p>
    <w:p w14:paraId="2F3570E5" w14:textId="1C241F75" w:rsidR="00AF1D9C" w:rsidRDefault="00AF1D9C" w:rsidP="00B23BD5">
      <w:r>
        <w:t xml:space="preserve">In folder </w:t>
      </w:r>
      <w:proofErr w:type="spellStart"/>
      <w:r w:rsidRPr="00AF1D9C">
        <w:rPr>
          <w:b/>
        </w:rPr>
        <w:t>src</w:t>
      </w:r>
      <w:proofErr w:type="spellEnd"/>
      <w:r w:rsidR="006D109D">
        <w:rPr>
          <w:b/>
        </w:rPr>
        <w:t>,</w:t>
      </w:r>
      <w:r>
        <w:rPr>
          <w:b/>
        </w:rPr>
        <w:t xml:space="preserve"> </w:t>
      </w:r>
      <w:r w:rsidR="00BF559D">
        <w:t xml:space="preserve">you would be able to find all files created in your extension. Many companies create subfolders and group objects. They can be grouped by object type or by functionality. </w:t>
      </w:r>
    </w:p>
    <w:p w14:paraId="76FF2CE8" w14:textId="366AC19C" w:rsidR="00653C0A" w:rsidRDefault="00653C0A" w:rsidP="00AF1D9C"/>
    <w:p w14:paraId="5E6B2E55" w14:textId="00EF7DA3" w:rsidR="00653C0A" w:rsidRPr="001A244F" w:rsidRDefault="002E70FE" w:rsidP="00653C0A">
      <w:pPr>
        <w:pStyle w:val="Heading2"/>
      </w:pPr>
      <w:r w:rsidRPr="00E016E8">
        <w:rPr>
          <w:rStyle w:val="BalloonTextChar"/>
          <w:noProof/>
        </w:rPr>
        <w:drawing>
          <wp:inline distT="0" distB="0" distL="0" distR="0" wp14:anchorId="2BB0FD16" wp14:editId="5307525C">
            <wp:extent cx="267618" cy="267618"/>
            <wp:effectExtent l="0" t="0" r="0" b="0"/>
            <wp:docPr id="58" name="Graphic 58"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Update </w:t>
      </w:r>
      <w:proofErr w:type="spellStart"/>
      <w:r>
        <w:t>App.json</w:t>
      </w:r>
      <w:proofErr w:type="spellEnd"/>
      <w:r>
        <w:t xml:space="preserve"> file</w:t>
      </w:r>
      <w:r w:rsidR="00653C0A">
        <w:t xml:space="preserve"> </w:t>
      </w:r>
    </w:p>
    <w:p w14:paraId="50DD64D8" w14:textId="30D782CD" w:rsidR="00653C0A" w:rsidRDefault="0056487C" w:rsidP="00653C0A">
      <w:pPr>
        <w:spacing w:line="480" w:lineRule="auto"/>
        <w:jc w:val="left"/>
      </w:pPr>
      <w:r>
        <w:t xml:space="preserve">Now when you know which application you will create you can update </w:t>
      </w:r>
      <w:r w:rsidR="006D109D">
        <w:t xml:space="preserve">the </w:t>
      </w:r>
      <w:proofErr w:type="spellStart"/>
      <w:r>
        <w:t>app.json</w:t>
      </w:r>
      <w:proofErr w:type="spellEnd"/>
      <w:r>
        <w:t xml:space="preserve"> file. </w:t>
      </w:r>
    </w:p>
    <w:p w14:paraId="5CAF41DB" w14:textId="0993A6B7" w:rsidR="0056487C" w:rsidRPr="00B5599C" w:rsidRDefault="0056487C" w:rsidP="0056487C">
      <w:pPr>
        <w:pStyle w:val="ListParagraph"/>
        <w:numPr>
          <w:ilvl w:val="0"/>
          <w:numId w:val="7"/>
        </w:numPr>
        <w:spacing w:line="480" w:lineRule="auto"/>
        <w:jc w:val="left"/>
      </w:pPr>
      <w:r>
        <w:t xml:space="preserve">Open </w:t>
      </w:r>
      <w:r w:rsidR="006D109D">
        <w:t xml:space="preserve">the </w:t>
      </w:r>
      <w:proofErr w:type="spellStart"/>
      <w:r w:rsidRPr="00B5599C">
        <w:rPr>
          <w:b/>
        </w:rPr>
        <w:t>app.json</w:t>
      </w:r>
      <w:proofErr w:type="spellEnd"/>
      <w:r>
        <w:t xml:space="preserve"> file and update properties such </w:t>
      </w:r>
      <w:r w:rsidR="006D109D">
        <w:t xml:space="preserve">as </w:t>
      </w:r>
      <w:r w:rsidRPr="00B5599C">
        <w:rPr>
          <w:b/>
        </w:rPr>
        <w:t>name</w:t>
      </w:r>
      <w:r>
        <w:t xml:space="preserve">, </w:t>
      </w:r>
      <w:r w:rsidRPr="00B5599C">
        <w:rPr>
          <w:b/>
        </w:rPr>
        <w:t>description</w:t>
      </w:r>
      <w:r>
        <w:t xml:space="preserve"> and </w:t>
      </w:r>
      <w:r w:rsidRPr="00B5599C">
        <w:rPr>
          <w:b/>
        </w:rPr>
        <w:t>brief</w:t>
      </w:r>
      <w:r w:rsidR="006D109D">
        <w:rPr>
          <w:b/>
        </w:rPr>
        <w:t>,</w:t>
      </w:r>
      <w:r w:rsidR="00B5599C">
        <w:rPr>
          <w:b/>
        </w:rPr>
        <w:t xml:space="preserve"> </w:t>
      </w:r>
      <w:r w:rsidR="00B5599C">
        <w:t xml:space="preserve">and </w:t>
      </w:r>
      <w:r w:rsidR="006D109D">
        <w:rPr>
          <w:b/>
        </w:rPr>
        <w:t>URL</w:t>
      </w:r>
    </w:p>
    <w:p w14:paraId="7DD4CEF8" w14:textId="24407234" w:rsidR="00B5599C" w:rsidRPr="00D54B75" w:rsidRDefault="00B5599C" w:rsidP="0056487C">
      <w:pPr>
        <w:pStyle w:val="ListParagraph"/>
        <w:numPr>
          <w:ilvl w:val="0"/>
          <w:numId w:val="7"/>
        </w:numPr>
        <w:spacing w:line="480" w:lineRule="auto"/>
        <w:jc w:val="left"/>
      </w:pPr>
      <w:r w:rsidRPr="00B5599C">
        <w:t>Create two folders on top</w:t>
      </w:r>
      <w:r w:rsidR="00F27274">
        <w:t>-</w:t>
      </w:r>
      <w:r w:rsidRPr="00B5599C">
        <w:t xml:space="preserve">level </w:t>
      </w:r>
      <w:proofErr w:type="spellStart"/>
      <w:r w:rsidRPr="00B5599C">
        <w:rPr>
          <w:b/>
        </w:rPr>
        <w:t>src</w:t>
      </w:r>
      <w:proofErr w:type="spellEnd"/>
      <w:r w:rsidRPr="00B5599C">
        <w:t xml:space="preserve"> and </w:t>
      </w:r>
      <w:r w:rsidRPr="00B5599C">
        <w:rPr>
          <w:b/>
        </w:rPr>
        <w:t>res</w:t>
      </w:r>
    </w:p>
    <w:p w14:paraId="235386D1" w14:textId="4C162B9B" w:rsidR="00D54B75" w:rsidRDefault="00D54B75" w:rsidP="0056487C">
      <w:pPr>
        <w:pStyle w:val="ListParagraph"/>
        <w:numPr>
          <w:ilvl w:val="0"/>
          <w:numId w:val="7"/>
        </w:numPr>
        <w:spacing w:line="480" w:lineRule="auto"/>
        <w:jc w:val="left"/>
      </w:pPr>
      <w:r w:rsidRPr="00D54B75">
        <w:t xml:space="preserve">Find your company logo (or any other file in jpg </w:t>
      </w:r>
      <w:r w:rsidR="00360DE4">
        <w:t xml:space="preserve">or </w:t>
      </w:r>
      <w:proofErr w:type="spellStart"/>
      <w:r w:rsidR="00360DE4">
        <w:t>png</w:t>
      </w:r>
      <w:proofErr w:type="spellEnd"/>
      <w:r w:rsidR="00360DE4">
        <w:t xml:space="preserve"> </w:t>
      </w:r>
      <w:r w:rsidRPr="00D54B75">
        <w:t>format)</w:t>
      </w:r>
      <w:r>
        <w:t xml:space="preserve"> and copy it to </w:t>
      </w:r>
      <w:r w:rsidR="006D109D">
        <w:t xml:space="preserve">the </w:t>
      </w:r>
      <w:r w:rsidR="00FC649D" w:rsidRPr="00FC649D">
        <w:rPr>
          <w:b/>
        </w:rPr>
        <w:t>res</w:t>
      </w:r>
      <w:r w:rsidR="00FC649D">
        <w:t xml:space="preserve"> folder</w:t>
      </w:r>
    </w:p>
    <w:p w14:paraId="1ED1439C" w14:textId="3C6C8627" w:rsidR="00FC649D" w:rsidRDefault="00FC649D" w:rsidP="0056487C">
      <w:pPr>
        <w:pStyle w:val="ListParagraph"/>
        <w:numPr>
          <w:ilvl w:val="0"/>
          <w:numId w:val="7"/>
        </w:numPr>
        <w:spacing w:line="480" w:lineRule="auto"/>
        <w:jc w:val="left"/>
      </w:pPr>
      <w:r>
        <w:t xml:space="preserve">Update </w:t>
      </w:r>
      <w:proofErr w:type="spellStart"/>
      <w:r w:rsidRPr="00FC649D">
        <w:rPr>
          <w:b/>
        </w:rPr>
        <w:t>app.json</w:t>
      </w:r>
      <w:proofErr w:type="spellEnd"/>
      <w:r>
        <w:t xml:space="preserve"> file with logo path</w:t>
      </w:r>
    </w:p>
    <w:p w14:paraId="2A635B96" w14:textId="71EC8B54" w:rsidR="002C48D1" w:rsidRDefault="002C48D1" w:rsidP="0056487C">
      <w:pPr>
        <w:pStyle w:val="ListParagraph"/>
        <w:numPr>
          <w:ilvl w:val="0"/>
          <w:numId w:val="7"/>
        </w:numPr>
        <w:spacing w:line="480" w:lineRule="auto"/>
        <w:jc w:val="left"/>
      </w:pPr>
      <w:r>
        <w:t>Publish your application and go to Extension Management to see the results</w:t>
      </w:r>
    </w:p>
    <w:p w14:paraId="1AAA1C50" w14:textId="7834F7C9" w:rsidR="002C48D1" w:rsidRDefault="002C48D1" w:rsidP="002C48D1">
      <w:pPr>
        <w:spacing w:line="480" w:lineRule="auto"/>
        <w:jc w:val="left"/>
      </w:pPr>
    </w:p>
    <w:p w14:paraId="2312CEC3" w14:textId="006F5FF3" w:rsidR="002C48D1" w:rsidRDefault="002C48D1" w:rsidP="002C48D1">
      <w:pPr>
        <w:spacing w:line="480" w:lineRule="auto"/>
        <w:jc w:val="left"/>
      </w:pPr>
      <w:r>
        <w:t xml:space="preserve">At this moment your </w:t>
      </w:r>
      <w:r w:rsidR="00DF6B69">
        <w:t xml:space="preserve">structure of the project should look like </w:t>
      </w:r>
      <w:r w:rsidR="006D109D">
        <w:t xml:space="preserve">the </w:t>
      </w:r>
      <w:r w:rsidR="00DF6B69">
        <w:t>below.</w:t>
      </w:r>
    </w:p>
    <w:p w14:paraId="00C573B9" w14:textId="3FA1607B" w:rsidR="00DF6B69" w:rsidRDefault="00DF6B69" w:rsidP="00DF6B69">
      <w:pPr>
        <w:spacing w:line="480" w:lineRule="auto"/>
        <w:jc w:val="right"/>
      </w:pPr>
      <w:r w:rsidRPr="00DF6B69">
        <w:rPr>
          <w:noProof/>
        </w:rPr>
        <w:lastRenderedPageBreak/>
        <w:drawing>
          <wp:inline distT="0" distB="0" distL="0" distR="0" wp14:anchorId="4BCB5D14" wp14:editId="13C79DFA">
            <wp:extent cx="3508198" cy="327803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1758" cy="3290708"/>
                    </a:xfrm>
                    <a:prstGeom prst="rect">
                      <a:avLst/>
                    </a:prstGeom>
                  </pic:spPr>
                </pic:pic>
              </a:graphicData>
            </a:graphic>
          </wp:inline>
        </w:drawing>
      </w:r>
    </w:p>
    <w:p w14:paraId="2DEC5ADB" w14:textId="4D7FDF86" w:rsidR="00DF6B69" w:rsidRPr="00D54B75" w:rsidRDefault="00DF6B69" w:rsidP="00DF6B69">
      <w:pPr>
        <w:spacing w:line="480" w:lineRule="auto"/>
        <w:jc w:val="right"/>
      </w:pPr>
    </w:p>
    <w:p w14:paraId="19DCC22B" w14:textId="4BC099DC" w:rsidR="00DF6B69" w:rsidRDefault="00DF6B69" w:rsidP="00DF6B69">
      <w:pPr>
        <w:spacing w:line="480" w:lineRule="auto"/>
        <w:jc w:val="left"/>
      </w:pPr>
      <w:r>
        <w:t xml:space="preserve">Your </w:t>
      </w:r>
      <w:proofErr w:type="spellStart"/>
      <w:r w:rsidR="006D5F43" w:rsidRPr="006D5F43">
        <w:rPr>
          <w:b/>
        </w:rPr>
        <w:t>app.json</w:t>
      </w:r>
      <w:proofErr w:type="spellEnd"/>
      <w:r w:rsidR="006D5F43">
        <w:t xml:space="preserve"> file should contain information as presented on </w:t>
      </w:r>
      <w:r w:rsidR="006D109D">
        <w:t xml:space="preserve">the </w:t>
      </w:r>
      <w:r w:rsidR="006D5F43">
        <w:t xml:space="preserve">screen below. </w:t>
      </w:r>
    </w:p>
    <w:p w14:paraId="389244EE" w14:textId="7A439074" w:rsidR="00653C0A" w:rsidRDefault="0036742C" w:rsidP="006D5F43">
      <w:pPr>
        <w:jc w:val="right"/>
      </w:pPr>
      <w:r w:rsidRPr="0036742C">
        <w:rPr>
          <w:noProof/>
        </w:rPr>
        <w:drawing>
          <wp:inline distT="0" distB="0" distL="0" distR="0" wp14:anchorId="0D09B5A5" wp14:editId="53CAEEBF">
            <wp:extent cx="4497933" cy="2473215"/>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12431" cy="2481187"/>
                    </a:xfrm>
                    <a:prstGeom prst="rect">
                      <a:avLst/>
                    </a:prstGeom>
                  </pic:spPr>
                </pic:pic>
              </a:graphicData>
            </a:graphic>
          </wp:inline>
        </w:drawing>
      </w:r>
    </w:p>
    <w:p w14:paraId="063AC549" w14:textId="1A723EEF" w:rsidR="006D5F43" w:rsidRDefault="00D75B84" w:rsidP="006D5F43">
      <w:pPr>
        <w:spacing w:line="480" w:lineRule="auto"/>
        <w:jc w:val="left"/>
      </w:pPr>
      <w:r>
        <w:t>After publishing the extension</w:t>
      </w:r>
      <w:r w:rsidR="0036742C">
        <w:t xml:space="preserve"> on </w:t>
      </w:r>
      <w:r w:rsidR="006D109D">
        <w:t xml:space="preserve">the </w:t>
      </w:r>
      <w:r w:rsidR="0036742C">
        <w:t xml:space="preserve">Extension Management </w:t>
      </w:r>
      <w:r w:rsidR="000123CD">
        <w:t>page,</w:t>
      </w:r>
      <w:r w:rsidR="0036742C">
        <w:t xml:space="preserve"> you should see</w:t>
      </w:r>
      <w:r w:rsidR="009F5079">
        <w:t xml:space="preserve"> your extension with the proper name, publisher</w:t>
      </w:r>
      <w:r w:rsidR="006D109D">
        <w:t>,</w:t>
      </w:r>
      <w:r w:rsidR="009F5079">
        <w:t xml:space="preserve"> and logo.</w:t>
      </w:r>
    </w:p>
    <w:p w14:paraId="59C95667" w14:textId="1C048D1B" w:rsidR="000123CD" w:rsidRDefault="000123CD" w:rsidP="006D5F43">
      <w:pPr>
        <w:spacing w:line="480" w:lineRule="auto"/>
        <w:jc w:val="left"/>
      </w:pPr>
    </w:p>
    <w:p w14:paraId="75A5F68F" w14:textId="1C8682E6" w:rsidR="000123CD" w:rsidRDefault="000123CD" w:rsidP="000123CD">
      <w:pPr>
        <w:spacing w:line="480" w:lineRule="auto"/>
        <w:jc w:val="right"/>
      </w:pPr>
      <w:r w:rsidRPr="000123CD">
        <w:rPr>
          <w:noProof/>
        </w:rPr>
        <w:lastRenderedPageBreak/>
        <w:drawing>
          <wp:inline distT="0" distB="0" distL="0" distR="0" wp14:anchorId="0D2C892F" wp14:editId="13B50B3C">
            <wp:extent cx="4765654" cy="353279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82418" cy="3545220"/>
                    </a:xfrm>
                    <a:prstGeom prst="rect">
                      <a:avLst/>
                    </a:prstGeom>
                  </pic:spPr>
                </pic:pic>
              </a:graphicData>
            </a:graphic>
          </wp:inline>
        </w:drawing>
      </w:r>
    </w:p>
    <w:p w14:paraId="6F587357" w14:textId="77777777" w:rsidR="00031D43" w:rsidRDefault="00031D43" w:rsidP="000123CD">
      <w:pPr>
        <w:spacing w:line="480" w:lineRule="auto"/>
        <w:jc w:val="right"/>
      </w:pPr>
    </w:p>
    <w:p w14:paraId="2A6E08F2" w14:textId="77777777" w:rsidR="00C8517D" w:rsidRPr="001A244F" w:rsidRDefault="00C8517D" w:rsidP="00C8517D">
      <w:pPr>
        <w:pStyle w:val="Heading2"/>
      </w:pPr>
      <w:r>
        <w:t>Chapter summary</w:t>
      </w:r>
    </w:p>
    <w:p w14:paraId="0D011062" w14:textId="10A2A6C6" w:rsidR="0078265B" w:rsidRDefault="0078265B" w:rsidP="0078265B">
      <w:pPr>
        <w:pStyle w:val="ListParagraph"/>
        <w:numPr>
          <w:ilvl w:val="0"/>
          <w:numId w:val="1"/>
        </w:numPr>
        <w:spacing w:line="480" w:lineRule="auto"/>
        <w:jc w:val="left"/>
      </w:pPr>
      <w:r>
        <w:t>In this chapter, you found out what is your task. It will be explained in detail in the next chapters.</w:t>
      </w:r>
    </w:p>
    <w:p w14:paraId="73DE91FC" w14:textId="73FAF576" w:rsidR="0078265B" w:rsidRDefault="0078265B" w:rsidP="0078265B">
      <w:pPr>
        <w:pStyle w:val="ListParagraph"/>
        <w:numPr>
          <w:ilvl w:val="0"/>
          <w:numId w:val="1"/>
        </w:numPr>
        <w:spacing w:line="480" w:lineRule="auto"/>
        <w:jc w:val="left"/>
      </w:pPr>
      <w:r>
        <w:t>You know now how to use the code analyzers.</w:t>
      </w:r>
    </w:p>
    <w:p w14:paraId="7F9E4464" w14:textId="7D77DDD9" w:rsidR="0078265B" w:rsidRDefault="0078265B" w:rsidP="007653B8">
      <w:pPr>
        <w:pStyle w:val="ListParagraph"/>
        <w:numPr>
          <w:ilvl w:val="0"/>
          <w:numId w:val="1"/>
        </w:numPr>
        <w:spacing w:line="480" w:lineRule="auto"/>
        <w:jc w:val="left"/>
      </w:pPr>
      <w:r>
        <w:t xml:space="preserve">You know what </w:t>
      </w:r>
      <w:proofErr w:type="gramStart"/>
      <w:r>
        <w:t>is prefix/suffix</w:t>
      </w:r>
      <w:proofErr w:type="gramEnd"/>
      <w:r>
        <w:t xml:space="preserve"> and when you need to use it. Also, you know how to register the prefix for your extension.</w:t>
      </w:r>
    </w:p>
    <w:p w14:paraId="1FE236A6" w14:textId="75B2A0DE" w:rsidR="0078265B" w:rsidRDefault="0078265B" w:rsidP="0078265B">
      <w:pPr>
        <w:pStyle w:val="ListParagraph"/>
        <w:numPr>
          <w:ilvl w:val="0"/>
          <w:numId w:val="1"/>
        </w:numPr>
        <w:spacing w:line="480" w:lineRule="auto"/>
        <w:jc w:val="left"/>
      </w:pPr>
      <w:r>
        <w:t>You get familiar with how you should create new file names in the project.</w:t>
      </w:r>
    </w:p>
    <w:p w14:paraId="14D393AF" w14:textId="2BE520EE" w:rsidR="008B3D35" w:rsidRDefault="007653B8" w:rsidP="008B3D35">
      <w:pPr>
        <w:pStyle w:val="ListParagraph"/>
        <w:numPr>
          <w:ilvl w:val="0"/>
          <w:numId w:val="4"/>
        </w:numPr>
        <w:spacing w:line="480" w:lineRule="auto"/>
        <w:jc w:val="left"/>
      </w:pPr>
      <w:r>
        <w:t xml:space="preserve">You updated the </w:t>
      </w:r>
      <w:proofErr w:type="spellStart"/>
      <w:r>
        <w:t>app.json</w:t>
      </w:r>
      <w:proofErr w:type="spellEnd"/>
      <w:r>
        <w:t xml:space="preserve"> file with </w:t>
      </w:r>
      <w:r w:rsidR="006D109D">
        <w:t xml:space="preserve">the </w:t>
      </w:r>
      <w:r>
        <w:t xml:space="preserve">correct </w:t>
      </w:r>
      <w:r w:rsidR="008B3D35">
        <w:t>information</w:t>
      </w:r>
      <w:r w:rsidR="008B3D35">
        <w:br w:type="page"/>
      </w:r>
    </w:p>
    <w:p w14:paraId="13D55EB1" w14:textId="3C7ECD63" w:rsidR="008B3D35" w:rsidRPr="00723FF0" w:rsidRDefault="008B3D35" w:rsidP="008B3D35">
      <w:pPr>
        <w:pStyle w:val="Heading2"/>
        <w:jc w:val="center"/>
        <w:rPr>
          <w:b/>
          <w:sz w:val="96"/>
          <w:lang w:val="fr-FR"/>
        </w:rPr>
      </w:pPr>
      <w:proofErr w:type="spellStart"/>
      <w:r w:rsidRPr="00723FF0">
        <w:rPr>
          <w:b/>
          <w:sz w:val="96"/>
          <w:lang w:val="fr-FR"/>
        </w:rPr>
        <w:lastRenderedPageBreak/>
        <w:t>chapter</w:t>
      </w:r>
      <w:proofErr w:type="spellEnd"/>
      <w:r w:rsidRPr="00723FF0">
        <w:rPr>
          <w:b/>
          <w:sz w:val="96"/>
          <w:lang w:val="fr-FR"/>
        </w:rPr>
        <w:t xml:space="preserve"> 4</w:t>
      </w:r>
    </w:p>
    <w:p w14:paraId="7B9E7607" w14:textId="102D1697" w:rsidR="008B3D35" w:rsidRPr="00723FF0" w:rsidRDefault="006F7051" w:rsidP="008B3D35">
      <w:pPr>
        <w:pStyle w:val="Heading1"/>
        <w:jc w:val="center"/>
        <w:rPr>
          <w:sz w:val="56"/>
          <w:lang w:val="fr-FR"/>
        </w:rPr>
      </w:pPr>
      <w:bookmarkStart w:id="4" w:name="_Toc109652587"/>
      <w:r w:rsidRPr="00723FF0">
        <w:rPr>
          <w:sz w:val="56"/>
          <w:lang w:val="fr-FR"/>
        </w:rPr>
        <w:t>Tables</w:t>
      </w:r>
      <w:r w:rsidR="005341F8" w:rsidRPr="00723FF0">
        <w:rPr>
          <w:sz w:val="56"/>
          <w:lang w:val="fr-FR"/>
        </w:rPr>
        <w:t>,</w:t>
      </w:r>
      <w:r w:rsidRPr="00723FF0">
        <w:rPr>
          <w:sz w:val="56"/>
          <w:lang w:val="fr-FR"/>
        </w:rPr>
        <w:t xml:space="preserve"> </w:t>
      </w:r>
      <w:proofErr w:type="spellStart"/>
      <w:r w:rsidR="00195E64" w:rsidRPr="00723FF0">
        <w:rPr>
          <w:sz w:val="56"/>
          <w:lang w:val="fr-FR"/>
        </w:rPr>
        <w:t>Enums</w:t>
      </w:r>
      <w:proofErr w:type="spellEnd"/>
      <w:r w:rsidR="00195E64" w:rsidRPr="00723FF0">
        <w:rPr>
          <w:sz w:val="56"/>
          <w:lang w:val="fr-FR"/>
        </w:rPr>
        <w:t xml:space="preserve">, </w:t>
      </w:r>
      <w:r w:rsidRPr="00723FF0">
        <w:rPr>
          <w:sz w:val="56"/>
          <w:lang w:val="fr-FR"/>
        </w:rPr>
        <w:t>Pages</w:t>
      </w:r>
      <w:r w:rsidR="006D109D">
        <w:rPr>
          <w:sz w:val="56"/>
          <w:lang w:val="fr-FR"/>
        </w:rPr>
        <w:t>,</w:t>
      </w:r>
      <w:r w:rsidR="005341F8" w:rsidRPr="00723FF0">
        <w:rPr>
          <w:sz w:val="56"/>
          <w:lang w:val="fr-FR"/>
        </w:rPr>
        <w:t xml:space="preserve"> and Permission Sets</w:t>
      </w:r>
      <w:bookmarkEnd w:id="4"/>
    </w:p>
    <w:p w14:paraId="0922E08F" w14:textId="77777777" w:rsidR="008B3D35" w:rsidRPr="00723FF0" w:rsidRDefault="008B3D35" w:rsidP="008B3D35">
      <w:pPr>
        <w:rPr>
          <w:lang w:val="fr-FR"/>
        </w:rPr>
      </w:pPr>
    </w:p>
    <w:p w14:paraId="1A0D84B9" w14:textId="77777777" w:rsidR="008B3D35" w:rsidRPr="00723FF0" w:rsidRDefault="008B3D35" w:rsidP="008B3D35">
      <w:pPr>
        <w:rPr>
          <w:lang w:val="fr-FR"/>
        </w:rPr>
      </w:pPr>
    </w:p>
    <w:p w14:paraId="13A97E95" w14:textId="77777777" w:rsidR="008B3D35" w:rsidRPr="00723FF0" w:rsidRDefault="008B3D35" w:rsidP="008B3D35">
      <w:pPr>
        <w:rPr>
          <w:lang w:val="fr-FR"/>
        </w:rPr>
      </w:pPr>
    </w:p>
    <w:p w14:paraId="6869D7A5" w14:textId="77777777" w:rsidR="008B3D35" w:rsidRPr="00723FF0" w:rsidRDefault="008B3D35" w:rsidP="008B3D35">
      <w:pPr>
        <w:rPr>
          <w:lang w:val="fr-FR"/>
        </w:rPr>
      </w:pPr>
    </w:p>
    <w:p w14:paraId="3F82B3A7" w14:textId="77777777" w:rsidR="008B3D35" w:rsidRPr="00723FF0" w:rsidRDefault="008B3D35" w:rsidP="008B3D35">
      <w:pPr>
        <w:rPr>
          <w:lang w:val="fr-FR"/>
        </w:rPr>
      </w:pPr>
    </w:p>
    <w:p w14:paraId="1432D7ED" w14:textId="77777777" w:rsidR="008B3D35" w:rsidRPr="00723FF0" w:rsidRDefault="008B3D35" w:rsidP="008B3D35">
      <w:pPr>
        <w:rPr>
          <w:lang w:val="fr-FR"/>
        </w:rPr>
      </w:pPr>
    </w:p>
    <w:p w14:paraId="7D9252CB" w14:textId="77777777" w:rsidR="008B3D35" w:rsidRPr="00723FF0" w:rsidRDefault="008B3D35" w:rsidP="008B3D35">
      <w:pPr>
        <w:rPr>
          <w:lang w:val="fr-FR"/>
        </w:rPr>
      </w:pPr>
    </w:p>
    <w:p w14:paraId="717F42AF" w14:textId="77777777" w:rsidR="008B3D35" w:rsidRPr="00723FF0" w:rsidRDefault="008B3D35" w:rsidP="008B3D35">
      <w:pPr>
        <w:rPr>
          <w:lang w:val="fr-FR"/>
        </w:rPr>
      </w:pPr>
    </w:p>
    <w:p w14:paraId="3A2E270A" w14:textId="77777777" w:rsidR="008B3D35" w:rsidRPr="00723FF0" w:rsidRDefault="008B3D35" w:rsidP="008B3D35">
      <w:pPr>
        <w:rPr>
          <w:lang w:val="fr-FR"/>
        </w:rPr>
      </w:pPr>
    </w:p>
    <w:p w14:paraId="179C8107" w14:textId="77777777" w:rsidR="008B3D35" w:rsidRDefault="008B3D35" w:rsidP="008B3D35">
      <w:pPr>
        <w:pStyle w:val="Heading2"/>
        <w:rPr>
          <w:b/>
        </w:rPr>
      </w:pPr>
      <w:r w:rsidRPr="00B05E94">
        <w:rPr>
          <w:b/>
        </w:rPr>
        <w:t>Objectives</w:t>
      </w:r>
    </w:p>
    <w:p w14:paraId="0A1E49F9" w14:textId="338E543A" w:rsidR="00556532" w:rsidRDefault="00556532" w:rsidP="00556532">
      <w:pPr>
        <w:spacing w:line="480" w:lineRule="auto"/>
        <w:jc w:val="left"/>
      </w:pPr>
      <w:r>
        <w:t>In this chapter, you will develop base tables and pages for the Bonus Registration extension.  The objectives are:</w:t>
      </w:r>
    </w:p>
    <w:p w14:paraId="133004F0" w14:textId="4AA9B56A" w:rsidR="00031D43" w:rsidRDefault="00031D43" w:rsidP="00556532">
      <w:pPr>
        <w:pStyle w:val="ListParagraph"/>
        <w:numPr>
          <w:ilvl w:val="0"/>
          <w:numId w:val="4"/>
        </w:numPr>
        <w:spacing w:line="480" w:lineRule="auto"/>
        <w:jc w:val="left"/>
      </w:pPr>
      <w:r>
        <w:t xml:space="preserve">Understand what </w:t>
      </w:r>
      <w:r w:rsidR="00B05B81">
        <w:t>object range is</w:t>
      </w:r>
    </w:p>
    <w:p w14:paraId="21BA4454" w14:textId="655ED73D" w:rsidR="006E15D0" w:rsidRDefault="00556532" w:rsidP="006E15D0">
      <w:pPr>
        <w:pStyle w:val="ListParagraph"/>
        <w:numPr>
          <w:ilvl w:val="0"/>
          <w:numId w:val="4"/>
        </w:numPr>
        <w:spacing w:line="480" w:lineRule="auto"/>
        <w:jc w:val="left"/>
      </w:pPr>
      <w:r>
        <w:t>Get familiar with objects type table and page</w:t>
      </w:r>
    </w:p>
    <w:p w14:paraId="02741ABA" w14:textId="77A3ED7F" w:rsidR="009D77BC" w:rsidRDefault="009D77BC" w:rsidP="006E15D0">
      <w:pPr>
        <w:pStyle w:val="ListParagraph"/>
        <w:numPr>
          <w:ilvl w:val="0"/>
          <w:numId w:val="4"/>
        </w:numPr>
        <w:spacing w:line="480" w:lineRule="auto"/>
        <w:jc w:val="left"/>
      </w:pPr>
      <w:r>
        <w:t>Know the basic type of fields</w:t>
      </w:r>
    </w:p>
    <w:p w14:paraId="46E0C0F5" w14:textId="1C329312" w:rsidR="008B3D35" w:rsidRDefault="00556532" w:rsidP="00556532">
      <w:pPr>
        <w:pStyle w:val="ListParagraph"/>
        <w:numPr>
          <w:ilvl w:val="0"/>
          <w:numId w:val="4"/>
        </w:numPr>
        <w:spacing w:line="480" w:lineRule="auto"/>
        <w:jc w:val="left"/>
      </w:pPr>
      <w:r>
        <w:t xml:space="preserve">Develop the Bonus Card </w:t>
      </w:r>
    </w:p>
    <w:p w14:paraId="5B40DD46" w14:textId="527ECBD7" w:rsidR="006E15D0" w:rsidRDefault="006E15D0" w:rsidP="00556532">
      <w:pPr>
        <w:pStyle w:val="ListParagraph"/>
        <w:numPr>
          <w:ilvl w:val="0"/>
          <w:numId w:val="4"/>
        </w:numPr>
        <w:spacing w:line="480" w:lineRule="auto"/>
        <w:jc w:val="left"/>
      </w:pPr>
      <w:r>
        <w:t>Create Permission Set for the</w:t>
      </w:r>
      <w:r w:rsidR="009D77BC">
        <w:t xml:space="preserve"> objects</w:t>
      </w:r>
    </w:p>
    <w:p w14:paraId="5D6C1B99" w14:textId="58B43833" w:rsidR="00031D43" w:rsidRPr="001A244F" w:rsidRDefault="00031D43" w:rsidP="00031D43">
      <w:pPr>
        <w:pStyle w:val="Heading2"/>
      </w:pPr>
      <w:r>
        <w:lastRenderedPageBreak/>
        <w:t>Object range</w:t>
      </w:r>
    </w:p>
    <w:p w14:paraId="176B98BF" w14:textId="6F234DF1" w:rsidR="00031D43" w:rsidRDefault="00031D43" w:rsidP="00B23BD5">
      <w:pPr>
        <w:spacing w:line="480" w:lineRule="auto"/>
      </w:pPr>
      <w:r>
        <w:t xml:space="preserve">Most objects in </w:t>
      </w:r>
      <w:r w:rsidR="006D109D">
        <w:t xml:space="preserve">the </w:t>
      </w:r>
      <w:r>
        <w:t xml:space="preserve">AL language need to have </w:t>
      </w:r>
      <w:r w:rsidR="006D109D">
        <w:t xml:space="preserve">a </w:t>
      </w:r>
      <w:r>
        <w:t>unique number per type. In other words, in the database</w:t>
      </w:r>
      <w:r w:rsidR="006D109D">
        <w:t>,</w:t>
      </w:r>
      <w:r>
        <w:t xml:space="preserve"> there cannot be two </w:t>
      </w:r>
      <w:r w:rsidR="006D109D">
        <w:t xml:space="preserve">of </w:t>
      </w:r>
      <w:r>
        <w:t xml:space="preserve">the same objects such as </w:t>
      </w:r>
      <w:r w:rsidR="006D109D">
        <w:t xml:space="preserve">a </w:t>
      </w:r>
      <w:r>
        <w:t>table, page</w:t>
      </w:r>
      <w:r w:rsidR="006D109D">
        <w:t>,</w:t>
      </w:r>
      <w:r>
        <w:t xml:space="preserve"> or for example codeunit with the same number. However, </w:t>
      </w:r>
      <w:r w:rsidR="006D109D">
        <w:t xml:space="preserve">the </w:t>
      </w:r>
      <w:r>
        <w:t>table and page can have the same number.</w:t>
      </w:r>
    </w:p>
    <w:p w14:paraId="4764ABB8" w14:textId="0A336F35" w:rsidR="0028464B" w:rsidRDefault="007A3285" w:rsidP="00B23BD5">
      <w:pPr>
        <w:spacing w:line="480" w:lineRule="auto"/>
      </w:pPr>
      <w:r>
        <w:t>Object range is control</w:t>
      </w:r>
      <w:r w:rsidR="006D109D">
        <w:t>led</w:t>
      </w:r>
      <w:r>
        <w:t xml:space="preserve"> in </w:t>
      </w:r>
      <w:r w:rsidR="006D109D">
        <w:t xml:space="preserve">the </w:t>
      </w:r>
      <w:proofErr w:type="spellStart"/>
      <w:r w:rsidRPr="006D109D">
        <w:rPr>
          <w:b/>
        </w:rPr>
        <w:t>app.json</w:t>
      </w:r>
      <w:proofErr w:type="spellEnd"/>
      <w:r w:rsidRPr="006D109D">
        <w:rPr>
          <w:b/>
        </w:rPr>
        <w:t xml:space="preserve"> </w:t>
      </w:r>
      <w:r>
        <w:t xml:space="preserve">file in property </w:t>
      </w:r>
      <w:proofErr w:type="spellStart"/>
      <w:r w:rsidR="00C14DAA" w:rsidRPr="00C14DAA">
        <w:rPr>
          <w:b/>
        </w:rPr>
        <w:t>idRanges</w:t>
      </w:r>
      <w:proofErr w:type="spellEnd"/>
      <w:r w:rsidR="00C14DAA">
        <w:t xml:space="preserve">. When doing development for </w:t>
      </w:r>
      <w:r w:rsidR="00432535">
        <w:t xml:space="preserve">per tenant extension you are free to use any object range between 50000 and 99999. </w:t>
      </w:r>
    </w:p>
    <w:p w14:paraId="265FB57E" w14:textId="6FB3DC9B" w:rsidR="001740A1" w:rsidRDefault="0028464B" w:rsidP="006D109D">
      <w:pPr>
        <w:spacing w:line="480" w:lineRule="auto"/>
      </w:pPr>
      <w:r>
        <w:t xml:space="preserve">When doing development for </w:t>
      </w:r>
      <w:r w:rsidRPr="00CF085F">
        <w:rPr>
          <w:b/>
        </w:rPr>
        <w:t>AppSource</w:t>
      </w:r>
      <w:r>
        <w:t xml:space="preserve"> apps the range is assigned by Microsoft and </w:t>
      </w:r>
      <w:r w:rsidR="006D109D">
        <w:t xml:space="preserve">the </w:t>
      </w:r>
      <w:r>
        <w:t>publisher need</w:t>
      </w:r>
      <w:r w:rsidR="00995F1F">
        <w:t>s</w:t>
      </w:r>
      <w:r>
        <w:t xml:space="preserve"> to use only that specific range. It starts from 70 million. </w:t>
      </w:r>
    </w:p>
    <w:p w14:paraId="37574FF2" w14:textId="233AEB40" w:rsidR="008B3D35" w:rsidRPr="001A244F" w:rsidRDefault="00B44E58" w:rsidP="008B3D35">
      <w:pPr>
        <w:pStyle w:val="Heading2"/>
      </w:pPr>
      <w:r>
        <w:t>Tables overview</w:t>
      </w:r>
    </w:p>
    <w:p w14:paraId="1345C509" w14:textId="12BE84D2" w:rsidR="001740A1" w:rsidRDefault="001740A1" w:rsidP="001740A1">
      <w:pPr>
        <w:spacing w:line="480" w:lineRule="auto"/>
        <w:jc w:val="left"/>
      </w:pPr>
      <w:r>
        <w:t>A table is an object where you can store the data. A table in AL language contains:</w:t>
      </w:r>
    </w:p>
    <w:p w14:paraId="76A4B2A6" w14:textId="57FE9A23" w:rsidR="001740A1" w:rsidRDefault="001740A1" w:rsidP="001740A1">
      <w:pPr>
        <w:pStyle w:val="ListParagraph"/>
        <w:numPr>
          <w:ilvl w:val="0"/>
          <w:numId w:val="4"/>
        </w:numPr>
        <w:spacing w:line="480" w:lineRule="auto"/>
        <w:jc w:val="left"/>
      </w:pPr>
      <w:r>
        <w:t>Table properties</w:t>
      </w:r>
    </w:p>
    <w:p w14:paraId="276675FA" w14:textId="18CEADDE" w:rsidR="001740A1" w:rsidRDefault="001740A1" w:rsidP="001740A1">
      <w:pPr>
        <w:pStyle w:val="ListParagraph"/>
        <w:numPr>
          <w:ilvl w:val="0"/>
          <w:numId w:val="4"/>
        </w:numPr>
        <w:spacing w:line="480" w:lineRule="auto"/>
        <w:jc w:val="left"/>
      </w:pPr>
      <w:r>
        <w:t>Set of fields</w:t>
      </w:r>
    </w:p>
    <w:p w14:paraId="20C8D269" w14:textId="7234578B" w:rsidR="001740A1" w:rsidRDefault="001740A1" w:rsidP="001740A1">
      <w:pPr>
        <w:pStyle w:val="ListParagraph"/>
        <w:numPr>
          <w:ilvl w:val="0"/>
          <w:numId w:val="4"/>
        </w:numPr>
        <w:spacing w:line="480" w:lineRule="auto"/>
        <w:jc w:val="left"/>
      </w:pPr>
      <w:r>
        <w:t>Keys</w:t>
      </w:r>
    </w:p>
    <w:p w14:paraId="533CD0C6" w14:textId="30DBBEC7" w:rsidR="001740A1" w:rsidRDefault="001740A1" w:rsidP="001740A1">
      <w:pPr>
        <w:pStyle w:val="ListParagraph"/>
        <w:numPr>
          <w:ilvl w:val="0"/>
          <w:numId w:val="4"/>
        </w:numPr>
        <w:spacing w:line="480" w:lineRule="auto"/>
        <w:jc w:val="left"/>
      </w:pPr>
      <w:r>
        <w:t>Global variables</w:t>
      </w:r>
    </w:p>
    <w:p w14:paraId="392B7DEE" w14:textId="3A895E30" w:rsidR="001740A1" w:rsidRDefault="001740A1" w:rsidP="00B23BD5">
      <w:pPr>
        <w:pStyle w:val="ListParagraph"/>
        <w:numPr>
          <w:ilvl w:val="0"/>
          <w:numId w:val="4"/>
        </w:numPr>
        <w:spacing w:line="480" w:lineRule="auto"/>
        <w:jc w:val="left"/>
      </w:pPr>
      <w:r>
        <w:t>Table triggers</w:t>
      </w:r>
    </w:p>
    <w:p w14:paraId="548AE25C" w14:textId="106171BD" w:rsidR="001740A1" w:rsidRDefault="001740A1" w:rsidP="00B23BD5">
      <w:pPr>
        <w:spacing w:line="480" w:lineRule="auto"/>
      </w:pPr>
      <w:r>
        <w:t>Each table needs to have a unique number</w:t>
      </w:r>
      <w:r w:rsidR="00EE2388">
        <w:t xml:space="preserve"> (in the </w:t>
      </w:r>
      <w:r w:rsidR="006A795D">
        <w:t>object range</w:t>
      </w:r>
      <w:r w:rsidR="00EE2388">
        <w:t>)</w:t>
      </w:r>
      <w:r>
        <w:t xml:space="preserve"> and name. It means that in the database there cannot be two tables with the same name or the same number - even if the name is part of a different extension.</w:t>
      </w:r>
    </w:p>
    <w:p w14:paraId="6F1AC786" w14:textId="77777777" w:rsidR="001740A1" w:rsidRDefault="001740A1" w:rsidP="006A795D">
      <w:pPr>
        <w:pStyle w:val="Heading3"/>
      </w:pPr>
      <w:r>
        <w:t>Table properties</w:t>
      </w:r>
    </w:p>
    <w:p w14:paraId="7165534B" w14:textId="4367984C" w:rsidR="001740A1" w:rsidRDefault="001740A1" w:rsidP="00B23BD5">
      <w:pPr>
        <w:spacing w:line="480" w:lineRule="auto"/>
      </w:pPr>
      <w:r>
        <w:t xml:space="preserve">The table properties are added for the whole object. There are four properties </w:t>
      </w:r>
      <w:r w:rsidR="006D109D">
        <w:t>that</w:t>
      </w:r>
      <w:r>
        <w:t xml:space="preserve"> you will need to know when starting development for the AL language.</w:t>
      </w:r>
    </w:p>
    <w:tbl>
      <w:tblPr>
        <w:tblStyle w:val="ListTable1Light"/>
        <w:tblW w:w="7942" w:type="dxa"/>
        <w:tblInd w:w="1096" w:type="dxa"/>
        <w:tblLook w:val="04A0" w:firstRow="1" w:lastRow="0" w:firstColumn="1" w:lastColumn="0" w:noHBand="0" w:noVBand="1"/>
      </w:tblPr>
      <w:tblGrid>
        <w:gridCol w:w="3030"/>
        <w:gridCol w:w="4912"/>
      </w:tblGrid>
      <w:tr w:rsidR="000F772E" w14:paraId="5F922979" w14:textId="77777777" w:rsidTr="0026685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Borders>
              <w:bottom w:val="none" w:sz="0" w:space="0" w:color="auto"/>
            </w:tcBorders>
          </w:tcPr>
          <w:p w14:paraId="734DCCD8" w14:textId="26478C68" w:rsidR="000F772E" w:rsidRPr="00F812AD" w:rsidRDefault="00A63739" w:rsidP="000B213F">
            <w:pPr>
              <w:pStyle w:val="ListParagraph"/>
              <w:ind w:left="0"/>
              <w:jc w:val="left"/>
              <w:rPr>
                <w:sz w:val="20"/>
              </w:rPr>
            </w:pPr>
            <w:r w:rsidRPr="00F812AD">
              <w:rPr>
                <w:sz w:val="20"/>
              </w:rPr>
              <w:t>DataClassification</w:t>
            </w:r>
          </w:p>
        </w:tc>
        <w:tc>
          <w:tcPr>
            <w:tcW w:w="4912" w:type="dxa"/>
            <w:tcBorders>
              <w:bottom w:val="none" w:sz="0" w:space="0" w:color="auto"/>
            </w:tcBorders>
          </w:tcPr>
          <w:p w14:paraId="0AB8689E" w14:textId="7483983A" w:rsidR="000F772E" w:rsidRPr="000F772E" w:rsidRDefault="00F812AD" w:rsidP="000B213F">
            <w:pPr>
              <w:pStyle w:val="ListParagraph"/>
              <w:ind w:left="0"/>
              <w:jc w:val="left"/>
              <w:cnfStyle w:val="100000000000" w:firstRow="1" w:lastRow="0" w:firstColumn="0" w:lastColumn="0" w:oddVBand="0" w:evenVBand="0" w:oddHBand="0" w:evenHBand="0" w:firstRowFirstColumn="0" w:firstRowLastColumn="0" w:lastRowFirstColumn="0" w:lastRowLastColumn="0"/>
              <w:rPr>
                <w:b w:val="0"/>
                <w:sz w:val="20"/>
              </w:rPr>
            </w:pPr>
            <w:r w:rsidRPr="00F812AD">
              <w:rPr>
                <w:b w:val="0"/>
                <w:sz w:val="20"/>
              </w:rPr>
              <w:t xml:space="preserve">It is responsible for the classification of the table in terms of GDPR. It is mandatory and should be different than </w:t>
            </w:r>
            <w:proofErr w:type="spellStart"/>
            <w:r w:rsidRPr="00F812AD">
              <w:rPr>
                <w:b w:val="0"/>
                <w:sz w:val="20"/>
              </w:rPr>
              <w:t>ToBeClassified</w:t>
            </w:r>
            <w:proofErr w:type="spellEnd"/>
            <w:r w:rsidRPr="00F812AD">
              <w:rPr>
                <w:b w:val="0"/>
                <w:sz w:val="20"/>
              </w:rPr>
              <w:t>.</w:t>
            </w:r>
          </w:p>
        </w:tc>
      </w:tr>
      <w:tr w:rsidR="000F772E" w14:paraId="2EF98999" w14:textId="77777777" w:rsidTr="0026685E">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054DEA04" w14:textId="47C511BE" w:rsidR="000F772E" w:rsidRPr="00F812AD" w:rsidRDefault="00F812AD" w:rsidP="000B213F">
            <w:pPr>
              <w:pStyle w:val="ListParagraph"/>
              <w:ind w:left="0"/>
              <w:jc w:val="left"/>
              <w:rPr>
                <w:sz w:val="20"/>
              </w:rPr>
            </w:pPr>
            <w:r w:rsidRPr="00F812AD">
              <w:rPr>
                <w:sz w:val="20"/>
              </w:rPr>
              <w:lastRenderedPageBreak/>
              <w:t>Caption</w:t>
            </w:r>
          </w:p>
        </w:tc>
        <w:tc>
          <w:tcPr>
            <w:tcW w:w="4912" w:type="dxa"/>
          </w:tcPr>
          <w:p w14:paraId="191753E0" w14:textId="1C29FB36" w:rsidR="000F772E" w:rsidRPr="000F772E" w:rsidRDefault="00F812AD" w:rsidP="000B213F">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sidRPr="00F812AD">
              <w:rPr>
                <w:sz w:val="20"/>
              </w:rPr>
              <w:t>Caption for the table. It should not contain the prefix or suffix.</w:t>
            </w:r>
          </w:p>
        </w:tc>
      </w:tr>
      <w:tr w:rsidR="00F812AD" w14:paraId="4F37C313" w14:textId="77777777" w:rsidTr="0026685E">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455EE530" w14:textId="56183875" w:rsidR="00F812AD" w:rsidRPr="0026685E" w:rsidRDefault="004E3F7B" w:rsidP="000B213F">
            <w:pPr>
              <w:pStyle w:val="ListParagraph"/>
              <w:ind w:left="0"/>
              <w:jc w:val="left"/>
              <w:rPr>
                <w:sz w:val="20"/>
              </w:rPr>
            </w:pPr>
            <w:proofErr w:type="spellStart"/>
            <w:r w:rsidRPr="0026685E">
              <w:rPr>
                <w:sz w:val="20"/>
              </w:rPr>
              <w:t>DrillDownPageId</w:t>
            </w:r>
            <w:proofErr w:type="spellEnd"/>
          </w:p>
        </w:tc>
        <w:tc>
          <w:tcPr>
            <w:tcW w:w="4912" w:type="dxa"/>
          </w:tcPr>
          <w:p w14:paraId="648B4DE2" w14:textId="5D37BB0D" w:rsidR="00F812AD" w:rsidRPr="00F812AD" w:rsidRDefault="004E3F7B" w:rsidP="000B213F">
            <w:pPr>
              <w:pStyle w:val="ListParagraph"/>
              <w:ind w:left="0"/>
              <w:jc w:val="left"/>
              <w:cnfStyle w:val="000000000000" w:firstRow="0" w:lastRow="0" w:firstColumn="0" w:lastColumn="0" w:oddVBand="0" w:evenVBand="0" w:oddHBand="0" w:evenHBand="0" w:firstRowFirstColumn="0" w:firstRowLastColumn="0" w:lastRowFirstColumn="0" w:lastRowLastColumn="0"/>
              <w:rPr>
                <w:sz w:val="20"/>
              </w:rPr>
            </w:pPr>
            <w:r w:rsidRPr="004E3F7B">
              <w:rPr>
                <w:sz w:val="20"/>
              </w:rPr>
              <w:t xml:space="preserve">The name of the page will be shown when the user </w:t>
            </w:r>
            <w:proofErr w:type="gramStart"/>
            <w:r w:rsidRPr="004E3F7B">
              <w:rPr>
                <w:sz w:val="20"/>
              </w:rPr>
              <w:t>will use</w:t>
            </w:r>
            <w:proofErr w:type="gramEnd"/>
            <w:r w:rsidRPr="004E3F7B">
              <w:rPr>
                <w:sz w:val="20"/>
              </w:rPr>
              <w:t xml:space="preserve"> </w:t>
            </w:r>
            <w:r w:rsidR="006D109D">
              <w:rPr>
                <w:sz w:val="20"/>
              </w:rPr>
              <w:t xml:space="preserve">the </w:t>
            </w:r>
            <w:r w:rsidRPr="004E3F7B">
              <w:rPr>
                <w:sz w:val="20"/>
              </w:rPr>
              <w:t xml:space="preserve">function </w:t>
            </w:r>
            <w:proofErr w:type="spellStart"/>
            <w:r w:rsidRPr="004E3F7B">
              <w:rPr>
                <w:sz w:val="20"/>
              </w:rPr>
              <w:t>DrillDown</w:t>
            </w:r>
            <w:proofErr w:type="spellEnd"/>
            <w:r w:rsidRPr="004E3F7B">
              <w:rPr>
                <w:sz w:val="20"/>
              </w:rPr>
              <w:t xml:space="preserve"> on the page. For </w:t>
            </w:r>
            <w:r w:rsidR="0026685E" w:rsidRPr="004E3F7B">
              <w:rPr>
                <w:sz w:val="20"/>
              </w:rPr>
              <w:t>example,</w:t>
            </w:r>
            <w:r w:rsidRPr="004E3F7B">
              <w:rPr>
                <w:sz w:val="20"/>
              </w:rPr>
              <w:t xml:space="preserve"> when clicking the calculated field.</w:t>
            </w:r>
          </w:p>
        </w:tc>
      </w:tr>
      <w:tr w:rsidR="0026685E" w14:paraId="2B0EF6A2" w14:textId="77777777" w:rsidTr="0026685E">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65F901E6" w14:textId="539061D2" w:rsidR="0026685E" w:rsidRPr="004E3F7B" w:rsidRDefault="0026685E" w:rsidP="000B213F">
            <w:pPr>
              <w:pStyle w:val="ListParagraph"/>
              <w:ind w:left="0"/>
              <w:jc w:val="left"/>
              <w:rPr>
                <w:sz w:val="20"/>
              </w:rPr>
            </w:pPr>
            <w:proofErr w:type="spellStart"/>
            <w:r w:rsidRPr="0026685E">
              <w:rPr>
                <w:sz w:val="20"/>
              </w:rPr>
              <w:t>LookupPageId</w:t>
            </w:r>
            <w:proofErr w:type="spellEnd"/>
          </w:p>
        </w:tc>
        <w:tc>
          <w:tcPr>
            <w:tcW w:w="4912" w:type="dxa"/>
          </w:tcPr>
          <w:p w14:paraId="1CCACC5E" w14:textId="7BE35D42" w:rsidR="0026685E" w:rsidRPr="004E3F7B" w:rsidRDefault="0026685E" w:rsidP="000B213F">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sidRPr="0026685E">
              <w:rPr>
                <w:sz w:val="20"/>
              </w:rPr>
              <w:t xml:space="preserve">The name of the page will be shown when the user </w:t>
            </w:r>
            <w:proofErr w:type="gramStart"/>
            <w:r w:rsidRPr="0026685E">
              <w:rPr>
                <w:sz w:val="20"/>
              </w:rPr>
              <w:t>will use</w:t>
            </w:r>
            <w:proofErr w:type="gramEnd"/>
            <w:r w:rsidRPr="0026685E">
              <w:rPr>
                <w:sz w:val="20"/>
              </w:rPr>
              <w:t xml:space="preserve"> </w:t>
            </w:r>
            <w:r w:rsidR="006D109D">
              <w:rPr>
                <w:sz w:val="20"/>
              </w:rPr>
              <w:t xml:space="preserve">the </w:t>
            </w:r>
            <w:r w:rsidRPr="0026685E">
              <w:rPr>
                <w:sz w:val="20"/>
              </w:rPr>
              <w:t>function Lookup on the page. For example, when clicking more options.</w:t>
            </w:r>
          </w:p>
        </w:tc>
      </w:tr>
    </w:tbl>
    <w:p w14:paraId="21130FB1" w14:textId="2BFDBFDD" w:rsidR="000F772E" w:rsidRDefault="000F772E" w:rsidP="001740A1">
      <w:pPr>
        <w:spacing w:line="480" w:lineRule="auto"/>
        <w:jc w:val="left"/>
      </w:pPr>
    </w:p>
    <w:p w14:paraId="2E685115" w14:textId="77777777" w:rsidR="005761CE" w:rsidRDefault="005761CE" w:rsidP="005761CE">
      <w:pPr>
        <w:pStyle w:val="Heading3"/>
      </w:pPr>
      <w:r>
        <w:t>Table Triggers</w:t>
      </w:r>
    </w:p>
    <w:p w14:paraId="72FB6B0B" w14:textId="63591AC5" w:rsidR="005761CE" w:rsidRDefault="009D2217" w:rsidP="005761CE">
      <w:pPr>
        <w:spacing w:line="480" w:lineRule="auto"/>
      </w:pPr>
      <w:r w:rsidRPr="009D2217">
        <w:t xml:space="preserve">The </w:t>
      </w:r>
      <w:r>
        <w:t>table</w:t>
      </w:r>
      <w:r w:rsidRPr="009D2217">
        <w:t xml:space="preserve"> triggers allow you to add the code directly to the </w:t>
      </w:r>
      <w:r>
        <w:t>table</w:t>
      </w:r>
      <w:r w:rsidRPr="009D2217">
        <w:t>.</w:t>
      </w:r>
      <w:r w:rsidR="00661D8B" w:rsidRPr="00661D8B">
        <w:t xml:space="preserve"> Four table triggers tell what code is triggered when you do one of the following things.</w:t>
      </w:r>
      <w:r>
        <w:t xml:space="preserve"> </w:t>
      </w:r>
    </w:p>
    <w:tbl>
      <w:tblPr>
        <w:tblStyle w:val="ListTable1Light"/>
        <w:tblW w:w="7942" w:type="dxa"/>
        <w:tblInd w:w="1096" w:type="dxa"/>
        <w:tblLook w:val="04A0" w:firstRow="1" w:lastRow="0" w:firstColumn="1" w:lastColumn="0" w:noHBand="0" w:noVBand="1"/>
      </w:tblPr>
      <w:tblGrid>
        <w:gridCol w:w="3030"/>
        <w:gridCol w:w="4912"/>
      </w:tblGrid>
      <w:tr w:rsidR="00707E7D" w14:paraId="4E9E4756" w14:textId="77777777" w:rsidTr="000B213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Borders>
              <w:bottom w:val="none" w:sz="0" w:space="0" w:color="auto"/>
            </w:tcBorders>
          </w:tcPr>
          <w:p w14:paraId="1BC7BFD1" w14:textId="738D19A7" w:rsidR="00707E7D" w:rsidRPr="00F812AD" w:rsidRDefault="00707E7D" w:rsidP="000B213F">
            <w:pPr>
              <w:pStyle w:val="ListParagraph"/>
              <w:ind w:left="0"/>
              <w:jc w:val="left"/>
              <w:rPr>
                <w:sz w:val="20"/>
              </w:rPr>
            </w:pPr>
            <w:r>
              <w:rPr>
                <w:sz w:val="20"/>
              </w:rPr>
              <w:t xml:space="preserve">Insert </w:t>
            </w:r>
            <w:r w:rsidR="000B46D4">
              <w:rPr>
                <w:sz w:val="20"/>
              </w:rPr>
              <w:t xml:space="preserve">the </w:t>
            </w:r>
            <w:r>
              <w:rPr>
                <w:sz w:val="20"/>
              </w:rPr>
              <w:t>record</w:t>
            </w:r>
          </w:p>
        </w:tc>
        <w:tc>
          <w:tcPr>
            <w:tcW w:w="4912" w:type="dxa"/>
            <w:tcBorders>
              <w:bottom w:val="none" w:sz="0" w:space="0" w:color="auto"/>
            </w:tcBorders>
          </w:tcPr>
          <w:p w14:paraId="59167BF5" w14:textId="69258A08" w:rsidR="00707E7D" w:rsidRPr="000F772E" w:rsidRDefault="00350323" w:rsidP="00350323">
            <w:pPr>
              <w:pStyle w:val="ListParagraph"/>
              <w:ind w:left="0"/>
              <w:cnfStyle w:val="100000000000" w:firstRow="1" w:lastRow="0" w:firstColumn="0" w:lastColumn="0" w:oddVBand="0" w:evenVBand="0" w:oddHBand="0" w:evenHBand="0" w:firstRowFirstColumn="0" w:firstRowLastColumn="0" w:lastRowFirstColumn="0" w:lastRowLastColumn="0"/>
              <w:rPr>
                <w:b w:val="0"/>
                <w:sz w:val="20"/>
              </w:rPr>
            </w:pPr>
            <w:r w:rsidRPr="00350323">
              <w:rPr>
                <w:b w:val="0"/>
                <w:sz w:val="20"/>
              </w:rPr>
              <w:t xml:space="preserve">When inserting the record, </w:t>
            </w:r>
            <w:proofErr w:type="spellStart"/>
            <w:proofErr w:type="gramStart"/>
            <w:r w:rsidRPr="00350323">
              <w:rPr>
                <w:sz w:val="20"/>
              </w:rPr>
              <w:t>OnInsert</w:t>
            </w:r>
            <w:proofErr w:type="spellEnd"/>
            <w:r w:rsidRPr="00350323">
              <w:rPr>
                <w:sz w:val="20"/>
              </w:rPr>
              <w:t>(</w:t>
            </w:r>
            <w:proofErr w:type="gramEnd"/>
            <w:r w:rsidRPr="00350323">
              <w:rPr>
                <w:sz w:val="20"/>
              </w:rPr>
              <w:t xml:space="preserve">) </w:t>
            </w:r>
            <w:r w:rsidRPr="00350323">
              <w:rPr>
                <w:b w:val="0"/>
                <w:sz w:val="20"/>
              </w:rPr>
              <w:t>trigger will be executed.</w:t>
            </w:r>
          </w:p>
        </w:tc>
      </w:tr>
      <w:tr w:rsidR="00707E7D" w14:paraId="09FC8F19"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29238636" w14:textId="5BBA300F" w:rsidR="00707E7D" w:rsidRPr="00F812AD" w:rsidRDefault="000B46D4" w:rsidP="000B213F">
            <w:pPr>
              <w:pStyle w:val="ListParagraph"/>
              <w:ind w:left="0"/>
              <w:jc w:val="left"/>
              <w:rPr>
                <w:sz w:val="20"/>
              </w:rPr>
            </w:pPr>
            <w:r>
              <w:rPr>
                <w:sz w:val="20"/>
              </w:rPr>
              <w:t>Modify the record</w:t>
            </w:r>
          </w:p>
        </w:tc>
        <w:tc>
          <w:tcPr>
            <w:tcW w:w="4912" w:type="dxa"/>
          </w:tcPr>
          <w:p w14:paraId="52E08288" w14:textId="5C7DA7EF" w:rsidR="00707E7D" w:rsidRPr="000F772E" w:rsidRDefault="000B46D4" w:rsidP="000B213F">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sidRPr="000B46D4">
              <w:rPr>
                <w:sz w:val="20"/>
              </w:rPr>
              <w:t xml:space="preserve">When saving the modified record, </w:t>
            </w:r>
            <w:proofErr w:type="spellStart"/>
            <w:proofErr w:type="gramStart"/>
            <w:r w:rsidRPr="000B46D4">
              <w:rPr>
                <w:b/>
                <w:sz w:val="20"/>
              </w:rPr>
              <w:t>OnModify</w:t>
            </w:r>
            <w:proofErr w:type="spellEnd"/>
            <w:r w:rsidRPr="000B46D4">
              <w:rPr>
                <w:b/>
                <w:sz w:val="20"/>
              </w:rPr>
              <w:t>(</w:t>
            </w:r>
            <w:proofErr w:type="gramEnd"/>
            <w:r w:rsidRPr="000B46D4">
              <w:rPr>
                <w:b/>
                <w:sz w:val="20"/>
              </w:rPr>
              <w:t>)</w:t>
            </w:r>
            <w:r w:rsidRPr="000B46D4">
              <w:rPr>
                <w:sz w:val="20"/>
              </w:rPr>
              <w:t xml:space="preserve"> trigger will be executed.</w:t>
            </w:r>
          </w:p>
        </w:tc>
      </w:tr>
      <w:tr w:rsidR="00707E7D" w14:paraId="4C79D3C9"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390A76F1" w14:textId="4180B23B" w:rsidR="00707E7D" w:rsidRPr="0026685E" w:rsidRDefault="00085402" w:rsidP="000B213F">
            <w:pPr>
              <w:pStyle w:val="ListParagraph"/>
              <w:ind w:left="0"/>
              <w:jc w:val="left"/>
              <w:rPr>
                <w:sz w:val="20"/>
              </w:rPr>
            </w:pPr>
            <w:r>
              <w:rPr>
                <w:sz w:val="20"/>
              </w:rPr>
              <w:t>Delete the record</w:t>
            </w:r>
          </w:p>
        </w:tc>
        <w:tc>
          <w:tcPr>
            <w:tcW w:w="4912" w:type="dxa"/>
          </w:tcPr>
          <w:p w14:paraId="6181D29E" w14:textId="2230D48E" w:rsidR="00707E7D" w:rsidRPr="00F812AD" w:rsidRDefault="00085402" w:rsidP="00085402">
            <w:pPr>
              <w:pStyle w:val="ListParagraph"/>
              <w:ind w:left="0"/>
              <w:cnfStyle w:val="000000000000" w:firstRow="0" w:lastRow="0" w:firstColumn="0" w:lastColumn="0" w:oddVBand="0" w:evenVBand="0" w:oddHBand="0" w:evenHBand="0" w:firstRowFirstColumn="0" w:firstRowLastColumn="0" w:lastRowFirstColumn="0" w:lastRowLastColumn="0"/>
              <w:rPr>
                <w:sz w:val="20"/>
              </w:rPr>
            </w:pPr>
            <w:r w:rsidRPr="00085402">
              <w:rPr>
                <w:sz w:val="20"/>
              </w:rPr>
              <w:t xml:space="preserve">When deleting the record, </w:t>
            </w:r>
            <w:proofErr w:type="spellStart"/>
            <w:proofErr w:type="gramStart"/>
            <w:r w:rsidRPr="00085402">
              <w:rPr>
                <w:b/>
                <w:sz w:val="20"/>
              </w:rPr>
              <w:t>OnDelete</w:t>
            </w:r>
            <w:proofErr w:type="spellEnd"/>
            <w:r w:rsidRPr="00085402">
              <w:rPr>
                <w:b/>
                <w:sz w:val="20"/>
              </w:rPr>
              <w:t>(</w:t>
            </w:r>
            <w:proofErr w:type="gramEnd"/>
            <w:r w:rsidRPr="00085402">
              <w:rPr>
                <w:b/>
                <w:sz w:val="20"/>
              </w:rPr>
              <w:t xml:space="preserve">) </w:t>
            </w:r>
            <w:r w:rsidRPr="00085402">
              <w:rPr>
                <w:sz w:val="20"/>
              </w:rPr>
              <w:t>trigger will be executed.</w:t>
            </w:r>
          </w:p>
        </w:tc>
      </w:tr>
      <w:tr w:rsidR="00707E7D" w14:paraId="416FA0C3"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78BE9E6F" w14:textId="04320D4E" w:rsidR="00707E7D" w:rsidRPr="004E3F7B" w:rsidRDefault="005111D5" w:rsidP="000B213F">
            <w:pPr>
              <w:pStyle w:val="ListParagraph"/>
              <w:ind w:left="0"/>
              <w:jc w:val="left"/>
              <w:rPr>
                <w:sz w:val="20"/>
              </w:rPr>
            </w:pPr>
            <w:r>
              <w:rPr>
                <w:sz w:val="20"/>
              </w:rPr>
              <w:t xml:space="preserve">Rename the record </w:t>
            </w:r>
          </w:p>
        </w:tc>
        <w:tc>
          <w:tcPr>
            <w:tcW w:w="4912" w:type="dxa"/>
          </w:tcPr>
          <w:p w14:paraId="43D0EF0D" w14:textId="5BA05882" w:rsidR="00707E7D" w:rsidRPr="004E3F7B" w:rsidRDefault="00447E2B" w:rsidP="000B213F">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sidRPr="00447E2B">
              <w:rPr>
                <w:sz w:val="20"/>
              </w:rPr>
              <w:t xml:space="preserve">When changing </w:t>
            </w:r>
            <w:r w:rsidR="006D109D">
              <w:rPr>
                <w:sz w:val="20"/>
              </w:rPr>
              <w:t xml:space="preserve">the </w:t>
            </w:r>
            <w:r w:rsidRPr="00447E2B">
              <w:rPr>
                <w:sz w:val="20"/>
              </w:rPr>
              <w:t xml:space="preserve">value in any field which is in the primary key, </w:t>
            </w:r>
            <w:proofErr w:type="spellStart"/>
            <w:proofErr w:type="gramStart"/>
            <w:r w:rsidRPr="00447E2B">
              <w:rPr>
                <w:b/>
                <w:sz w:val="20"/>
              </w:rPr>
              <w:t>OnRename</w:t>
            </w:r>
            <w:proofErr w:type="spellEnd"/>
            <w:r w:rsidRPr="00447E2B">
              <w:rPr>
                <w:b/>
                <w:sz w:val="20"/>
              </w:rPr>
              <w:t>(</w:t>
            </w:r>
            <w:proofErr w:type="gramEnd"/>
            <w:r w:rsidRPr="00447E2B">
              <w:rPr>
                <w:b/>
                <w:sz w:val="20"/>
              </w:rPr>
              <w:t>)</w:t>
            </w:r>
            <w:r w:rsidRPr="00447E2B">
              <w:rPr>
                <w:sz w:val="20"/>
              </w:rPr>
              <w:t xml:space="preserve"> trigger will be executed.</w:t>
            </w:r>
          </w:p>
        </w:tc>
      </w:tr>
    </w:tbl>
    <w:p w14:paraId="40B6585A" w14:textId="56063AAE" w:rsidR="005761CE" w:rsidRDefault="005761CE" w:rsidP="001740A1">
      <w:pPr>
        <w:spacing w:line="480" w:lineRule="auto"/>
        <w:jc w:val="left"/>
      </w:pPr>
    </w:p>
    <w:p w14:paraId="4805F9A8" w14:textId="31706784" w:rsidR="00447E2B" w:rsidRPr="00CF085F" w:rsidRDefault="00447E2B" w:rsidP="00CF085F">
      <w:pPr>
        <w:rPr>
          <w:i/>
          <w:sz w:val="20"/>
        </w:rPr>
      </w:pPr>
      <w:r w:rsidRPr="00E016E8">
        <w:rPr>
          <w:rStyle w:val="Heading3Char"/>
          <w:noProof/>
        </w:rPr>
        <w:drawing>
          <wp:inline distT="0" distB="0" distL="0" distR="0" wp14:anchorId="57BB9EF4" wp14:editId="53CDD041">
            <wp:extent cx="252412" cy="252412"/>
            <wp:effectExtent l="0" t="0" r="0"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F085F">
        <w:rPr>
          <w:rFonts w:ascii="Bahnschrift Condensed" w:eastAsiaTheme="majorEastAsia" w:hAnsi="Bahnschrift Condensed" w:cstheme="majorBidi"/>
          <w:smallCaps/>
          <w:spacing w:val="40"/>
          <w:sz w:val="32"/>
          <w:szCs w:val="26"/>
        </w:rPr>
        <w:cr/>
      </w:r>
      <w:r w:rsidRPr="00CF085F">
        <w:rPr>
          <w:i/>
          <w:sz w:val="20"/>
        </w:rPr>
        <w:t>If you do not use any of the trigger</w:t>
      </w:r>
      <w:r w:rsidR="006D109D" w:rsidRPr="00CF085F">
        <w:rPr>
          <w:i/>
          <w:sz w:val="20"/>
        </w:rPr>
        <w:t>s</w:t>
      </w:r>
      <w:r w:rsidRPr="00CF085F">
        <w:rPr>
          <w:i/>
          <w:sz w:val="20"/>
        </w:rPr>
        <w:t xml:space="preserve"> in your </w:t>
      </w:r>
      <w:proofErr w:type="gramStart"/>
      <w:r w:rsidRPr="00CF085F">
        <w:rPr>
          <w:i/>
          <w:sz w:val="20"/>
        </w:rPr>
        <w:t>table</w:t>
      </w:r>
      <w:proofErr w:type="gramEnd"/>
      <w:r w:rsidRPr="00CF085F">
        <w:rPr>
          <w:i/>
          <w:sz w:val="20"/>
        </w:rPr>
        <w:t xml:space="preserve"> then remove it from the code so it is more readable for everyone. </w:t>
      </w:r>
    </w:p>
    <w:p w14:paraId="5DDC51CF" w14:textId="77777777" w:rsidR="00AF19CD" w:rsidRPr="00AF19CD" w:rsidRDefault="00AF19CD" w:rsidP="00AF19CD">
      <w:pPr>
        <w:pStyle w:val="ListParagraph"/>
        <w:rPr>
          <w:i/>
          <w:sz w:val="20"/>
        </w:rPr>
      </w:pPr>
    </w:p>
    <w:p w14:paraId="6F1AC58B" w14:textId="1A326424" w:rsidR="00B23BD5" w:rsidRDefault="00754BE0" w:rsidP="00B23BD5">
      <w:pPr>
        <w:pStyle w:val="Heading3"/>
      </w:pPr>
      <w:r>
        <w:t>Table Field</w:t>
      </w:r>
      <w:r w:rsidR="00B23BD5">
        <w:t>s</w:t>
      </w:r>
    </w:p>
    <w:p w14:paraId="31F98869" w14:textId="73AD9F9F" w:rsidR="00B23BD5" w:rsidRDefault="00B23BD5" w:rsidP="00B23BD5">
      <w:pPr>
        <w:spacing w:line="480" w:lineRule="auto"/>
      </w:pPr>
      <w:r>
        <w:t xml:space="preserve">The fields in the table can have different types. Therefore, you do not need to be worried if a field </w:t>
      </w:r>
      <w:r w:rsidR="006D109D">
        <w:t>that</w:t>
      </w:r>
      <w:r>
        <w:t xml:space="preserve"> is defined as a numeric field (integer or decimal), can store also other characters than numbers. </w:t>
      </w:r>
    </w:p>
    <w:p w14:paraId="1D2C8A94" w14:textId="571C0A25" w:rsidR="00B23BD5" w:rsidRDefault="00B23BD5" w:rsidP="00B23BD5">
      <w:pPr>
        <w:spacing w:line="480" w:lineRule="auto"/>
      </w:pPr>
      <w:r>
        <w:t xml:space="preserve">There is quite a long list of field types, but only a few are needed to begin the development. In </w:t>
      </w:r>
      <w:r w:rsidR="0017097D">
        <w:t xml:space="preserve">the </w:t>
      </w:r>
      <w:r>
        <w:t>below table</w:t>
      </w:r>
      <w:r w:rsidR="0017097D">
        <w:t>,</w:t>
      </w:r>
      <w:r>
        <w:t xml:space="preserve"> you can find types that are used in most cases. </w:t>
      </w:r>
    </w:p>
    <w:p w14:paraId="4449C9FC" w14:textId="227EEB97" w:rsidR="001740A1" w:rsidRDefault="00B23BD5" w:rsidP="00B23BD5">
      <w:pPr>
        <w:spacing w:line="480" w:lineRule="auto"/>
      </w:pPr>
      <w:r>
        <w:lastRenderedPageBreak/>
        <w:t xml:space="preserve">The normal class fields, </w:t>
      </w:r>
      <w:r w:rsidR="00571EDB">
        <w:t>like</w:t>
      </w:r>
      <w:r>
        <w:t xml:space="preserve"> the table, have properties. For each field type you can, with the property </w:t>
      </w:r>
      <w:r w:rsidRPr="00571EDB">
        <w:rPr>
          <w:b/>
        </w:rPr>
        <w:t>Editable</w:t>
      </w:r>
      <w:r>
        <w:t xml:space="preserve">, decide if a field is editable or not. Two </w:t>
      </w:r>
      <w:r w:rsidR="00571EDB">
        <w:t>properties</w:t>
      </w:r>
      <w:r>
        <w:t xml:space="preserve"> are mandatory - </w:t>
      </w:r>
      <w:r w:rsidRPr="00571EDB">
        <w:rPr>
          <w:b/>
        </w:rPr>
        <w:t>DataClassification</w:t>
      </w:r>
      <w:r>
        <w:t xml:space="preserve"> and </w:t>
      </w:r>
      <w:r w:rsidRPr="00571EDB">
        <w:rPr>
          <w:b/>
        </w:rPr>
        <w:t>Caption</w:t>
      </w:r>
      <w:r>
        <w:t xml:space="preserve">. The caption of the field will be used as the default caption when you use that field. The </w:t>
      </w:r>
      <w:r w:rsidRPr="00571EDB">
        <w:rPr>
          <w:b/>
        </w:rPr>
        <w:t>DataClassification</w:t>
      </w:r>
      <w:r>
        <w:t xml:space="preserve"> property is needed for GDPR and </w:t>
      </w:r>
      <w:r w:rsidR="00571EDB">
        <w:t>must</w:t>
      </w:r>
      <w:r>
        <w:t xml:space="preserve"> be different than </w:t>
      </w:r>
      <w:proofErr w:type="spellStart"/>
      <w:r w:rsidRPr="00571EDB">
        <w:rPr>
          <w:b/>
        </w:rPr>
        <w:t>ToBeClassified</w:t>
      </w:r>
      <w:proofErr w:type="spellEnd"/>
      <w:r>
        <w:t xml:space="preserve">. In the table below you will find the properties which are good to be considered when adding the field </w:t>
      </w:r>
      <w:r w:rsidR="006D109D">
        <w:t>to</w:t>
      </w:r>
      <w:r>
        <w:t xml:space="preserve"> your extension.</w:t>
      </w:r>
    </w:p>
    <w:tbl>
      <w:tblPr>
        <w:tblStyle w:val="ListTable1Light"/>
        <w:tblW w:w="9026" w:type="dxa"/>
        <w:tblLook w:val="04A0" w:firstRow="1" w:lastRow="0" w:firstColumn="1" w:lastColumn="0" w:noHBand="0" w:noVBand="1"/>
      </w:tblPr>
      <w:tblGrid>
        <w:gridCol w:w="1980"/>
        <w:gridCol w:w="3510"/>
        <w:gridCol w:w="3536"/>
      </w:tblGrid>
      <w:tr w:rsidR="00E56324" w14:paraId="235515A6" w14:textId="420E3571" w:rsidTr="003712F1">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0" w:type="dxa"/>
          </w:tcPr>
          <w:p w14:paraId="550FD006" w14:textId="345E4CB9" w:rsidR="00E56324" w:rsidRPr="00F812AD" w:rsidRDefault="00E56324" w:rsidP="000B213F">
            <w:pPr>
              <w:pStyle w:val="ListParagraph"/>
              <w:ind w:left="0"/>
              <w:jc w:val="left"/>
              <w:rPr>
                <w:sz w:val="20"/>
              </w:rPr>
            </w:pPr>
            <w:r>
              <w:rPr>
                <w:sz w:val="20"/>
              </w:rPr>
              <w:t>Code</w:t>
            </w:r>
          </w:p>
        </w:tc>
        <w:tc>
          <w:tcPr>
            <w:tcW w:w="3510" w:type="dxa"/>
          </w:tcPr>
          <w:p w14:paraId="5AAC696B" w14:textId="7A20BF51" w:rsidR="00E56324" w:rsidRPr="000F772E" w:rsidRDefault="00E56324" w:rsidP="00E56324">
            <w:pPr>
              <w:pStyle w:val="ListParagraph"/>
              <w:ind w:left="0"/>
              <w:cnfStyle w:val="100000000000" w:firstRow="1" w:lastRow="0" w:firstColumn="0" w:lastColumn="0" w:oddVBand="0" w:evenVBand="0" w:oddHBand="0" w:evenHBand="0" w:firstRowFirstColumn="0" w:firstRowLastColumn="0" w:lastRowFirstColumn="0" w:lastRowLastColumn="0"/>
              <w:rPr>
                <w:b w:val="0"/>
                <w:sz w:val="20"/>
              </w:rPr>
            </w:pPr>
            <w:r w:rsidRPr="00E56324">
              <w:rPr>
                <w:b w:val="0"/>
                <w:sz w:val="20"/>
              </w:rPr>
              <w:t xml:space="preserve">It is an </w:t>
            </w:r>
            <w:r w:rsidRPr="00E56324">
              <w:rPr>
                <w:sz w:val="20"/>
              </w:rPr>
              <w:t>alphanumeric</w:t>
            </w:r>
            <w:r w:rsidRPr="00E56324">
              <w:rPr>
                <w:b w:val="0"/>
                <w:sz w:val="20"/>
              </w:rPr>
              <w:t xml:space="preserve"> field that is automatically converted to uppercase. It is used for storing mostly unique values (very often as primary key) of the record such as customer number</w:t>
            </w:r>
            <w:r w:rsidR="006D109D">
              <w:rPr>
                <w:b w:val="0"/>
                <w:sz w:val="20"/>
              </w:rPr>
              <w:t>s</w:t>
            </w:r>
            <w:r w:rsidRPr="00E56324">
              <w:rPr>
                <w:b w:val="0"/>
                <w:sz w:val="20"/>
              </w:rPr>
              <w:t xml:space="preserve"> or code in a dictionary. It has got, in most cases, 20 or 10 characters.</w:t>
            </w:r>
          </w:p>
        </w:tc>
        <w:tc>
          <w:tcPr>
            <w:tcW w:w="3536" w:type="dxa"/>
          </w:tcPr>
          <w:p w14:paraId="20F4C5D2" w14:textId="4460F08E" w:rsidR="003712F1" w:rsidRPr="003712F1" w:rsidRDefault="003712F1" w:rsidP="003712F1">
            <w:pPr>
              <w:cnfStyle w:val="100000000000" w:firstRow="1" w:lastRow="0" w:firstColumn="0" w:lastColumn="0" w:oddVBand="0" w:evenVBand="0" w:oddHBand="0" w:evenHBand="0" w:firstRowFirstColumn="0" w:firstRowLastColumn="0" w:lastRowFirstColumn="0" w:lastRowLastColumn="0"/>
              <w:rPr>
                <w:b w:val="0"/>
                <w:sz w:val="20"/>
              </w:rPr>
            </w:pPr>
            <w:r w:rsidRPr="003712F1">
              <w:rPr>
                <w:b w:val="0"/>
                <w:sz w:val="20"/>
              </w:rPr>
              <w:t xml:space="preserve">Setting </w:t>
            </w:r>
            <w:proofErr w:type="spellStart"/>
            <w:r w:rsidRPr="003712F1">
              <w:rPr>
                <w:sz w:val="20"/>
              </w:rPr>
              <w:t>NotBlank</w:t>
            </w:r>
            <w:proofErr w:type="spellEnd"/>
            <w:r w:rsidRPr="003712F1">
              <w:rPr>
                <w:b w:val="0"/>
                <w:sz w:val="20"/>
              </w:rPr>
              <w:t xml:space="preserve"> </w:t>
            </w:r>
            <w:r>
              <w:rPr>
                <w:b w:val="0"/>
                <w:sz w:val="20"/>
              </w:rPr>
              <w:t xml:space="preserve">property </w:t>
            </w:r>
            <w:r w:rsidRPr="003712F1">
              <w:rPr>
                <w:b w:val="0"/>
                <w:sz w:val="20"/>
              </w:rPr>
              <w:t xml:space="preserve">will force you to put not empty value in the field. </w:t>
            </w:r>
          </w:p>
          <w:p w14:paraId="6955D45D" w14:textId="77777777" w:rsidR="003712F1" w:rsidRPr="003712F1" w:rsidRDefault="003712F1" w:rsidP="003712F1">
            <w:pPr>
              <w:pStyle w:val="ListParagraph"/>
              <w:cnfStyle w:val="100000000000" w:firstRow="1" w:lastRow="0" w:firstColumn="0" w:lastColumn="0" w:oddVBand="0" w:evenVBand="0" w:oddHBand="0" w:evenHBand="0" w:firstRowFirstColumn="0" w:firstRowLastColumn="0" w:lastRowFirstColumn="0" w:lastRowLastColumn="0"/>
              <w:rPr>
                <w:b w:val="0"/>
                <w:sz w:val="20"/>
              </w:rPr>
            </w:pPr>
          </w:p>
          <w:p w14:paraId="3624FF1A" w14:textId="555880DC" w:rsidR="00E56324" w:rsidRPr="003712F1" w:rsidRDefault="003712F1" w:rsidP="003712F1">
            <w:pPr>
              <w:pStyle w:val="ListParagraph"/>
              <w:ind w:left="0"/>
              <w:cnfStyle w:val="100000000000" w:firstRow="1" w:lastRow="0" w:firstColumn="0" w:lastColumn="0" w:oddVBand="0" w:evenVBand="0" w:oddHBand="0" w:evenHBand="0" w:firstRowFirstColumn="0" w:firstRowLastColumn="0" w:lastRowFirstColumn="0" w:lastRowLastColumn="0"/>
              <w:rPr>
                <w:b w:val="0"/>
                <w:sz w:val="20"/>
              </w:rPr>
            </w:pPr>
            <w:r w:rsidRPr="003712F1">
              <w:rPr>
                <w:b w:val="0"/>
                <w:sz w:val="20"/>
              </w:rPr>
              <w:t xml:space="preserve">Adding </w:t>
            </w:r>
            <w:r w:rsidR="006D109D">
              <w:rPr>
                <w:b w:val="0"/>
                <w:sz w:val="20"/>
              </w:rPr>
              <w:t xml:space="preserve">the </w:t>
            </w:r>
            <w:r w:rsidRPr="003712F1">
              <w:rPr>
                <w:sz w:val="20"/>
              </w:rPr>
              <w:t>TableRelation</w:t>
            </w:r>
            <w:r w:rsidRPr="003712F1">
              <w:rPr>
                <w:b w:val="0"/>
                <w:sz w:val="20"/>
              </w:rPr>
              <w:t xml:space="preserve"> </w:t>
            </w:r>
            <w:r>
              <w:rPr>
                <w:b w:val="0"/>
                <w:sz w:val="20"/>
              </w:rPr>
              <w:t xml:space="preserve">property </w:t>
            </w:r>
            <w:r w:rsidRPr="003712F1">
              <w:rPr>
                <w:b w:val="0"/>
                <w:sz w:val="20"/>
              </w:rPr>
              <w:t>will allow you to Lookup the values from a different table.</w:t>
            </w:r>
          </w:p>
        </w:tc>
      </w:tr>
      <w:tr w:rsidR="00E56324" w14:paraId="3D50D7DF" w14:textId="509F6FDB" w:rsidTr="003712F1">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0" w:type="dxa"/>
          </w:tcPr>
          <w:p w14:paraId="122C4ABD" w14:textId="292ECB3F" w:rsidR="00E56324" w:rsidRPr="00F812AD" w:rsidRDefault="00812E32" w:rsidP="000B213F">
            <w:pPr>
              <w:pStyle w:val="ListParagraph"/>
              <w:ind w:left="0"/>
              <w:jc w:val="left"/>
              <w:rPr>
                <w:sz w:val="20"/>
              </w:rPr>
            </w:pPr>
            <w:r>
              <w:rPr>
                <w:sz w:val="20"/>
              </w:rPr>
              <w:t>Text</w:t>
            </w:r>
          </w:p>
        </w:tc>
        <w:tc>
          <w:tcPr>
            <w:tcW w:w="3510" w:type="dxa"/>
          </w:tcPr>
          <w:p w14:paraId="483BE86F" w14:textId="366C349B" w:rsidR="00E56324" w:rsidRPr="000F772E" w:rsidRDefault="00812E32" w:rsidP="00676AA2">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812E32">
              <w:rPr>
                <w:sz w:val="20"/>
              </w:rPr>
              <w:t xml:space="preserve">It is a text field that is used to store such things as descriptions or addresses. In most cases, it </w:t>
            </w:r>
            <w:proofErr w:type="gramStart"/>
            <w:r w:rsidRPr="00812E32">
              <w:rPr>
                <w:sz w:val="20"/>
              </w:rPr>
              <w:t>is</w:t>
            </w:r>
            <w:proofErr w:type="gramEnd"/>
            <w:r w:rsidRPr="00812E32">
              <w:rPr>
                <w:sz w:val="20"/>
              </w:rPr>
              <w:t xml:space="preserve"> a length of </w:t>
            </w:r>
            <w:r>
              <w:rPr>
                <w:sz w:val="20"/>
              </w:rPr>
              <w:t>100</w:t>
            </w:r>
            <w:r w:rsidRPr="00812E32">
              <w:rPr>
                <w:sz w:val="20"/>
              </w:rPr>
              <w:t xml:space="preserve"> characters but can store up to 2048 chars. A common practice is to create the second field for description if </w:t>
            </w:r>
            <w:r>
              <w:rPr>
                <w:sz w:val="20"/>
              </w:rPr>
              <w:t>100</w:t>
            </w:r>
            <w:r w:rsidRPr="00812E32">
              <w:rPr>
                <w:sz w:val="20"/>
              </w:rPr>
              <w:t xml:space="preserve"> chars are not enough.</w:t>
            </w:r>
          </w:p>
        </w:tc>
        <w:tc>
          <w:tcPr>
            <w:tcW w:w="3536" w:type="dxa"/>
          </w:tcPr>
          <w:p w14:paraId="0F92F8B5" w14:textId="77777777" w:rsidR="00E56324" w:rsidRPr="00F812AD" w:rsidRDefault="00E56324" w:rsidP="000B213F">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p>
        </w:tc>
      </w:tr>
      <w:tr w:rsidR="00E56324" w14:paraId="2C0645C0" w14:textId="7636142E" w:rsidTr="003712F1">
        <w:trPr>
          <w:trHeight w:val="374"/>
        </w:trPr>
        <w:tc>
          <w:tcPr>
            <w:cnfStyle w:val="001000000000" w:firstRow="0" w:lastRow="0" w:firstColumn="1" w:lastColumn="0" w:oddVBand="0" w:evenVBand="0" w:oddHBand="0" w:evenHBand="0" w:firstRowFirstColumn="0" w:firstRowLastColumn="0" w:lastRowFirstColumn="0" w:lastRowLastColumn="0"/>
            <w:tcW w:w="1980" w:type="dxa"/>
          </w:tcPr>
          <w:p w14:paraId="61764EEA" w14:textId="45CA59BA" w:rsidR="00E56324" w:rsidRPr="0026685E" w:rsidRDefault="00DB6EAD" w:rsidP="000B213F">
            <w:pPr>
              <w:pStyle w:val="ListParagraph"/>
              <w:ind w:left="0"/>
              <w:jc w:val="left"/>
              <w:rPr>
                <w:sz w:val="20"/>
              </w:rPr>
            </w:pPr>
            <w:r>
              <w:rPr>
                <w:sz w:val="20"/>
              </w:rPr>
              <w:t>Date</w:t>
            </w:r>
          </w:p>
        </w:tc>
        <w:tc>
          <w:tcPr>
            <w:tcW w:w="3510" w:type="dxa"/>
          </w:tcPr>
          <w:p w14:paraId="12BE5D19" w14:textId="7026EF41" w:rsidR="00E56324" w:rsidRPr="00F812AD" w:rsidRDefault="00DB6EAD" w:rsidP="000B213F">
            <w:pPr>
              <w:pStyle w:val="ListParagraph"/>
              <w:ind w:left="0"/>
              <w:jc w:val="left"/>
              <w:cnfStyle w:val="000000000000" w:firstRow="0" w:lastRow="0" w:firstColumn="0" w:lastColumn="0" w:oddVBand="0" w:evenVBand="0" w:oddHBand="0" w:evenHBand="0" w:firstRowFirstColumn="0" w:firstRowLastColumn="0" w:lastRowFirstColumn="0" w:lastRowLastColumn="0"/>
              <w:rPr>
                <w:sz w:val="20"/>
              </w:rPr>
            </w:pPr>
            <w:r w:rsidRPr="00DB6EAD">
              <w:rPr>
                <w:sz w:val="20"/>
              </w:rPr>
              <w:t>It stores the date. Automatically it will show the calendar to choose the date.</w:t>
            </w:r>
          </w:p>
        </w:tc>
        <w:tc>
          <w:tcPr>
            <w:tcW w:w="3536" w:type="dxa"/>
          </w:tcPr>
          <w:p w14:paraId="13B119EE" w14:textId="36386317" w:rsidR="00E56324" w:rsidRPr="004E3F7B" w:rsidRDefault="00E56324" w:rsidP="0056087B">
            <w:pPr>
              <w:pStyle w:val="ListParagraph"/>
              <w:ind w:left="0"/>
              <w:cnfStyle w:val="000000000000" w:firstRow="0" w:lastRow="0" w:firstColumn="0" w:lastColumn="0" w:oddVBand="0" w:evenVBand="0" w:oddHBand="0" w:evenHBand="0" w:firstRowFirstColumn="0" w:firstRowLastColumn="0" w:lastRowFirstColumn="0" w:lastRowLastColumn="0"/>
              <w:rPr>
                <w:sz w:val="20"/>
              </w:rPr>
            </w:pPr>
          </w:p>
        </w:tc>
      </w:tr>
      <w:tr w:rsidR="00E56324" w14:paraId="1C3BB8F9" w14:textId="2C1F9982" w:rsidTr="003712F1">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0" w:type="dxa"/>
          </w:tcPr>
          <w:p w14:paraId="07AE9D09" w14:textId="462AA886" w:rsidR="00E56324" w:rsidRPr="004E3F7B" w:rsidRDefault="0056087B" w:rsidP="000B213F">
            <w:pPr>
              <w:pStyle w:val="ListParagraph"/>
              <w:ind w:left="0"/>
              <w:jc w:val="left"/>
              <w:rPr>
                <w:sz w:val="20"/>
              </w:rPr>
            </w:pPr>
            <w:r>
              <w:rPr>
                <w:sz w:val="20"/>
              </w:rPr>
              <w:t>Integer</w:t>
            </w:r>
          </w:p>
        </w:tc>
        <w:tc>
          <w:tcPr>
            <w:tcW w:w="3510" w:type="dxa"/>
          </w:tcPr>
          <w:p w14:paraId="50CB2448" w14:textId="6E6F16D2" w:rsidR="00E56324" w:rsidRPr="004E3F7B" w:rsidRDefault="0056087B" w:rsidP="000B213F">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sidRPr="0056087B">
              <w:rPr>
                <w:sz w:val="20"/>
              </w:rPr>
              <w:t>It is a numeric field that stores whole numbers.</w:t>
            </w:r>
          </w:p>
        </w:tc>
        <w:tc>
          <w:tcPr>
            <w:tcW w:w="3536" w:type="dxa"/>
          </w:tcPr>
          <w:p w14:paraId="2C3E49CA" w14:textId="3F544A45" w:rsidR="0056087B" w:rsidRPr="0056087B" w:rsidRDefault="0056087B" w:rsidP="0056087B">
            <w:pPr>
              <w:cnfStyle w:val="000000100000" w:firstRow="0" w:lastRow="0" w:firstColumn="0" w:lastColumn="0" w:oddVBand="0" w:evenVBand="0" w:oddHBand="1" w:evenHBand="0" w:firstRowFirstColumn="0" w:firstRowLastColumn="0" w:lastRowFirstColumn="0" w:lastRowLastColumn="0"/>
              <w:rPr>
                <w:sz w:val="20"/>
              </w:rPr>
            </w:pPr>
            <w:r w:rsidRPr="0056087B">
              <w:rPr>
                <w:sz w:val="20"/>
              </w:rPr>
              <w:t xml:space="preserve">Setting </w:t>
            </w:r>
            <w:proofErr w:type="spellStart"/>
            <w:r w:rsidRPr="0056087B">
              <w:rPr>
                <w:b/>
                <w:sz w:val="20"/>
              </w:rPr>
              <w:t>BlankZero</w:t>
            </w:r>
            <w:proofErr w:type="spellEnd"/>
            <w:r>
              <w:rPr>
                <w:sz w:val="20"/>
              </w:rPr>
              <w:t xml:space="preserve"> </w:t>
            </w:r>
            <w:r w:rsidR="009E01A5">
              <w:rPr>
                <w:sz w:val="20"/>
              </w:rPr>
              <w:t>property</w:t>
            </w:r>
            <w:r w:rsidRPr="0056087B">
              <w:rPr>
                <w:sz w:val="20"/>
              </w:rPr>
              <w:t xml:space="preserve"> will show </w:t>
            </w:r>
            <w:r w:rsidR="006D109D">
              <w:rPr>
                <w:sz w:val="20"/>
              </w:rPr>
              <w:t xml:space="preserve">an </w:t>
            </w:r>
            <w:r w:rsidRPr="0056087B">
              <w:rPr>
                <w:sz w:val="20"/>
              </w:rPr>
              <w:t xml:space="preserve">empty value instead of zero. </w:t>
            </w:r>
          </w:p>
          <w:p w14:paraId="6CA19B74" w14:textId="77777777" w:rsidR="0056087B" w:rsidRPr="0056087B" w:rsidRDefault="0056087B" w:rsidP="0056087B">
            <w:pPr>
              <w:pStyle w:val="ListParagraph"/>
              <w:cnfStyle w:val="000000100000" w:firstRow="0" w:lastRow="0" w:firstColumn="0" w:lastColumn="0" w:oddVBand="0" w:evenVBand="0" w:oddHBand="1" w:evenHBand="0" w:firstRowFirstColumn="0" w:firstRowLastColumn="0" w:lastRowFirstColumn="0" w:lastRowLastColumn="0"/>
              <w:rPr>
                <w:sz w:val="20"/>
              </w:rPr>
            </w:pPr>
          </w:p>
          <w:p w14:paraId="5350EA24" w14:textId="0ED59F83" w:rsidR="00E56324" w:rsidRPr="0026685E" w:rsidRDefault="0056087B" w:rsidP="0056087B">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sidRPr="0056087B">
              <w:rPr>
                <w:sz w:val="20"/>
              </w:rPr>
              <w:t xml:space="preserve">Setting </w:t>
            </w:r>
            <w:proofErr w:type="spellStart"/>
            <w:r w:rsidRPr="0056087B">
              <w:rPr>
                <w:b/>
                <w:sz w:val="20"/>
              </w:rPr>
              <w:t>MinValue</w:t>
            </w:r>
            <w:proofErr w:type="spellEnd"/>
            <w:r>
              <w:rPr>
                <w:b/>
                <w:sz w:val="20"/>
              </w:rPr>
              <w:t xml:space="preserve"> </w:t>
            </w:r>
            <w:r w:rsidRPr="0056087B">
              <w:rPr>
                <w:sz w:val="20"/>
              </w:rPr>
              <w:t xml:space="preserve">and </w:t>
            </w:r>
            <w:proofErr w:type="spellStart"/>
            <w:r w:rsidRPr="0056087B">
              <w:rPr>
                <w:b/>
                <w:sz w:val="20"/>
              </w:rPr>
              <w:t>MaxValue</w:t>
            </w:r>
            <w:proofErr w:type="spellEnd"/>
            <w:r>
              <w:rPr>
                <w:sz w:val="20"/>
              </w:rPr>
              <w:t xml:space="preserve"> parameters</w:t>
            </w:r>
            <w:r w:rsidRPr="0056087B">
              <w:rPr>
                <w:sz w:val="20"/>
              </w:rPr>
              <w:t xml:space="preserve"> will force you to use only values in the range.</w:t>
            </w:r>
          </w:p>
        </w:tc>
      </w:tr>
      <w:tr w:rsidR="0056087B" w14:paraId="79B3DE14" w14:textId="77777777" w:rsidTr="003712F1">
        <w:trPr>
          <w:trHeight w:val="374"/>
        </w:trPr>
        <w:tc>
          <w:tcPr>
            <w:cnfStyle w:val="001000000000" w:firstRow="0" w:lastRow="0" w:firstColumn="1" w:lastColumn="0" w:oddVBand="0" w:evenVBand="0" w:oddHBand="0" w:evenHBand="0" w:firstRowFirstColumn="0" w:firstRowLastColumn="0" w:lastRowFirstColumn="0" w:lastRowLastColumn="0"/>
            <w:tcW w:w="1980" w:type="dxa"/>
          </w:tcPr>
          <w:p w14:paraId="27E895ED" w14:textId="287C0823" w:rsidR="0056087B" w:rsidRDefault="00676AA2" w:rsidP="000B213F">
            <w:pPr>
              <w:pStyle w:val="ListParagraph"/>
              <w:ind w:left="0"/>
              <w:jc w:val="left"/>
              <w:rPr>
                <w:sz w:val="20"/>
              </w:rPr>
            </w:pPr>
            <w:r>
              <w:rPr>
                <w:sz w:val="20"/>
              </w:rPr>
              <w:t>Decimal</w:t>
            </w:r>
          </w:p>
        </w:tc>
        <w:tc>
          <w:tcPr>
            <w:tcW w:w="3510" w:type="dxa"/>
          </w:tcPr>
          <w:p w14:paraId="20CC671D" w14:textId="6E1FD7D9" w:rsidR="0056087B" w:rsidRPr="0056087B" w:rsidRDefault="00676AA2" w:rsidP="000B213F">
            <w:pPr>
              <w:pStyle w:val="ListParagraph"/>
              <w:ind w:left="0"/>
              <w:jc w:val="left"/>
              <w:cnfStyle w:val="000000000000" w:firstRow="0" w:lastRow="0" w:firstColumn="0" w:lastColumn="0" w:oddVBand="0" w:evenVBand="0" w:oddHBand="0" w:evenHBand="0" w:firstRowFirstColumn="0" w:firstRowLastColumn="0" w:lastRowFirstColumn="0" w:lastRowLastColumn="0"/>
              <w:rPr>
                <w:sz w:val="20"/>
              </w:rPr>
            </w:pPr>
            <w:r w:rsidRPr="00676AA2">
              <w:rPr>
                <w:sz w:val="20"/>
              </w:rPr>
              <w:t>It is a numeric field that stores decimal numbers.</w:t>
            </w:r>
          </w:p>
        </w:tc>
        <w:tc>
          <w:tcPr>
            <w:tcW w:w="3536" w:type="dxa"/>
          </w:tcPr>
          <w:p w14:paraId="4223D579" w14:textId="0B6158EB" w:rsidR="009E01A5" w:rsidRPr="009E01A5" w:rsidRDefault="009E01A5" w:rsidP="009E01A5">
            <w:pPr>
              <w:cnfStyle w:val="000000000000" w:firstRow="0" w:lastRow="0" w:firstColumn="0" w:lastColumn="0" w:oddVBand="0" w:evenVBand="0" w:oddHBand="0" w:evenHBand="0" w:firstRowFirstColumn="0" w:firstRowLastColumn="0" w:lastRowFirstColumn="0" w:lastRowLastColumn="0"/>
              <w:rPr>
                <w:sz w:val="20"/>
              </w:rPr>
            </w:pPr>
            <w:r w:rsidRPr="009E01A5">
              <w:rPr>
                <w:sz w:val="20"/>
              </w:rPr>
              <w:t xml:space="preserve">Setting </w:t>
            </w:r>
            <w:r w:rsidR="006D109D">
              <w:rPr>
                <w:sz w:val="20"/>
              </w:rPr>
              <w:t xml:space="preserve">the </w:t>
            </w:r>
            <w:proofErr w:type="spellStart"/>
            <w:r w:rsidRPr="009E01A5">
              <w:rPr>
                <w:b/>
                <w:sz w:val="20"/>
              </w:rPr>
              <w:t>DecimalPlaces</w:t>
            </w:r>
            <w:proofErr w:type="spellEnd"/>
            <w:r w:rsidRPr="009E01A5">
              <w:rPr>
                <w:sz w:val="20"/>
              </w:rPr>
              <w:t xml:space="preserve"> </w:t>
            </w:r>
            <w:r>
              <w:rPr>
                <w:sz w:val="20"/>
              </w:rPr>
              <w:t xml:space="preserve">property </w:t>
            </w:r>
            <w:r w:rsidRPr="009E01A5">
              <w:rPr>
                <w:sz w:val="20"/>
              </w:rPr>
              <w:t>will allow you to define the minimum and the maximum number of decimal places.</w:t>
            </w:r>
          </w:p>
          <w:p w14:paraId="73C15886" w14:textId="77777777" w:rsidR="009E01A5" w:rsidRPr="009E01A5" w:rsidRDefault="009E01A5" w:rsidP="009E01A5">
            <w:pPr>
              <w:cnfStyle w:val="000000000000" w:firstRow="0" w:lastRow="0" w:firstColumn="0" w:lastColumn="0" w:oddVBand="0" w:evenVBand="0" w:oddHBand="0" w:evenHBand="0" w:firstRowFirstColumn="0" w:firstRowLastColumn="0" w:lastRowFirstColumn="0" w:lastRowLastColumn="0"/>
              <w:rPr>
                <w:sz w:val="20"/>
              </w:rPr>
            </w:pPr>
          </w:p>
          <w:p w14:paraId="5C9C77FC" w14:textId="309CD822" w:rsidR="0056087B" w:rsidRPr="0056087B" w:rsidRDefault="009E01A5" w:rsidP="009E01A5">
            <w:pPr>
              <w:cnfStyle w:val="000000000000" w:firstRow="0" w:lastRow="0" w:firstColumn="0" w:lastColumn="0" w:oddVBand="0" w:evenVBand="0" w:oddHBand="0" w:evenHBand="0" w:firstRowFirstColumn="0" w:firstRowLastColumn="0" w:lastRowFirstColumn="0" w:lastRowLastColumn="0"/>
              <w:rPr>
                <w:sz w:val="20"/>
              </w:rPr>
            </w:pPr>
            <w:r w:rsidRPr="009E01A5">
              <w:rPr>
                <w:sz w:val="20"/>
              </w:rPr>
              <w:t xml:space="preserve">You can use the same properties as </w:t>
            </w:r>
            <w:r w:rsidR="006D109D">
              <w:rPr>
                <w:sz w:val="20"/>
              </w:rPr>
              <w:t>the</w:t>
            </w:r>
            <w:r w:rsidRPr="009E01A5">
              <w:rPr>
                <w:sz w:val="20"/>
              </w:rPr>
              <w:t xml:space="preserve"> </w:t>
            </w:r>
            <w:r w:rsidRPr="009E01A5">
              <w:rPr>
                <w:b/>
                <w:sz w:val="20"/>
              </w:rPr>
              <w:t>Integer</w:t>
            </w:r>
            <w:r w:rsidRPr="009E01A5">
              <w:rPr>
                <w:sz w:val="20"/>
              </w:rPr>
              <w:t xml:space="preserve"> type.</w:t>
            </w:r>
          </w:p>
        </w:tc>
      </w:tr>
      <w:tr w:rsidR="009E01A5" w14:paraId="0FEFC5B9" w14:textId="77777777" w:rsidTr="003712F1">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0" w:type="dxa"/>
          </w:tcPr>
          <w:p w14:paraId="566E911E" w14:textId="6B2523D5" w:rsidR="009E01A5" w:rsidRDefault="00785F63" w:rsidP="000B213F">
            <w:pPr>
              <w:pStyle w:val="ListParagraph"/>
              <w:ind w:left="0"/>
              <w:jc w:val="left"/>
              <w:rPr>
                <w:sz w:val="20"/>
              </w:rPr>
            </w:pPr>
            <w:r>
              <w:rPr>
                <w:sz w:val="20"/>
              </w:rPr>
              <w:lastRenderedPageBreak/>
              <w:t>Enum</w:t>
            </w:r>
          </w:p>
        </w:tc>
        <w:tc>
          <w:tcPr>
            <w:tcW w:w="3510" w:type="dxa"/>
          </w:tcPr>
          <w:p w14:paraId="6AC22235" w14:textId="38F43568" w:rsidR="009E01A5" w:rsidRPr="00676AA2" w:rsidRDefault="00785F63" w:rsidP="00785F63">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785F63">
              <w:rPr>
                <w:sz w:val="20"/>
              </w:rPr>
              <w:t>This field type shows the list of options defined in the separate object - Enum. When creating the field, you need to specify which Enum you would like to use.</w:t>
            </w:r>
          </w:p>
        </w:tc>
        <w:tc>
          <w:tcPr>
            <w:tcW w:w="3536" w:type="dxa"/>
          </w:tcPr>
          <w:p w14:paraId="34A74430" w14:textId="77777777" w:rsidR="009E01A5" w:rsidRPr="009E01A5" w:rsidRDefault="009E01A5" w:rsidP="009E01A5">
            <w:pPr>
              <w:cnfStyle w:val="000000100000" w:firstRow="0" w:lastRow="0" w:firstColumn="0" w:lastColumn="0" w:oddVBand="0" w:evenVBand="0" w:oddHBand="1" w:evenHBand="0" w:firstRowFirstColumn="0" w:firstRowLastColumn="0" w:lastRowFirstColumn="0" w:lastRowLastColumn="0"/>
              <w:rPr>
                <w:sz w:val="20"/>
              </w:rPr>
            </w:pPr>
          </w:p>
        </w:tc>
      </w:tr>
    </w:tbl>
    <w:p w14:paraId="22F47E30" w14:textId="57588780" w:rsidR="00571EDB" w:rsidRDefault="00571EDB" w:rsidP="00B23BD5">
      <w:pPr>
        <w:spacing w:line="480" w:lineRule="auto"/>
      </w:pPr>
    </w:p>
    <w:p w14:paraId="038A00D9" w14:textId="2165CDA4" w:rsidR="00A7008A" w:rsidRPr="00CF085F" w:rsidRDefault="009B6FE6" w:rsidP="00CF085F">
      <w:pPr>
        <w:rPr>
          <w:i/>
          <w:sz w:val="20"/>
        </w:rPr>
      </w:pPr>
      <w:r w:rsidRPr="00E016E8">
        <w:rPr>
          <w:rStyle w:val="Heading3Char"/>
          <w:noProof/>
        </w:rPr>
        <w:drawing>
          <wp:inline distT="0" distB="0" distL="0" distR="0" wp14:anchorId="6EB7387A" wp14:editId="05FE9DE7">
            <wp:extent cx="252412" cy="252412"/>
            <wp:effectExtent l="0" t="0" r="0"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F085F">
        <w:rPr>
          <w:rFonts w:ascii="Bahnschrift Condensed" w:eastAsiaTheme="majorEastAsia" w:hAnsi="Bahnschrift Condensed" w:cstheme="majorBidi"/>
          <w:smallCaps/>
          <w:spacing w:val="40"/>
          <w:sz w:val="32"/>
          <w:szCs w:val="26"/>
        </w:rPr>
        <w:cr/>
      </w:r>
      <w:r w:rsidR="00A7008A" w:rsidRPr="00CF085F">
        <w:rPr>
          <w:i/>
          <w:sz w:val="20"/>
        </w:rPr>
        <w:t xml:space="preserve"> Each field </w:t>
      </w:r>
      <w:r w:rsidR="006D109D" w:rsidRPr="00CF085F">
        <w:rPr>
          <w:i/>
          <w:sz w:val="20"/>
        </w:rPr>
        <w:t>that</w:t>
      </w:r>
      <w:r w:rsidR="00A7008A" w:rsidRPr="00CF085F">
        <w:rPr>
          <w:i/>
          <w:sz w:val="20"/>
        </w:rPr>
        <w:t xml:space="preserve"> is added to the table need</w:t>
      </w:r>
      <w:r w:rsidR="006D109D" w:rsidRPr="00CF085F">
        <w:rPr>
          <w:i/>
          <w:sz w:val="20"/>
        </w:rPr>
        <w:t>s</w:t>
      </w:r>
      <w:r w:rsidR="00A7008A" w:rsidRPr="00CF085F">
        <w:rPr>
          <w:i/>
          <w:sz w:val="20"/>
        </w:rPr>
        <w:t xml:space="preserve"> to have </w:t>
      </w:r>
      <w:r w:rsidR="006D109D" w:rsidRPr="00CF085F">
        <w:rPr>
          <w:i/>
          <w:sz w:val="20"/>
        </w:rPr>
        <w:t xml:space="preserve">a </w:t>
      </w:r>
      <w:r w:rsidR="00A7008A" w:rsidRPr="00CF085F">
        <w:rPr>
          <w:i/>
          <w:sz w:val="20"/>
        </w:rPr>
        <w:t>unique number. In your tables start the number from 1. You can see the number of the field</w:t>
      </w:r>
      <w:r w:rsidR="00CF085F">
        <w:rPr>
          <w:i/>
          <w:sz w:val="20"/>
        </w:rPr>
        <w:t>.</w:t>
      </w:r>
    </w:p>
    <w:p w14:paraId="17865227" w14:textId="6C8FF447" w:rsidR="00A7008A" w:rsidRPr="00CF085F" w:rsidRDefault="00A7008A" w:rsidP="00CF085F">
      <w:pPr>
        <w:rPr>
          <w:i/>
          <w:sz w:val="20"/>
        </w:rPr>
      </w:pPr>
      <w:r w:rsidRPr="00CF085F">
        <w:rPr>
          <w:i/>
          <w:sz w:val="20"/>
        </w:rPr>
        <w:t xml:space="preserve">Do not add affixes to the fields </w:t>
      </w:r>
      <w:proofErr w:type="gramStart"/>
      <w:r w:rsidRPr="00CF085F">
        <w:rPr>
          <w:i/>
          <w:sz w:val="20"/>
        </w:rPr>
        <w:t>in</w:t>
      </w:r>
      <w:proofErr w:type="gramEnd"/>
      <w:r w:rsidRPr="00CF085F">
        <w:rPr>
          <w:i/>
          <w:sz w:val="20"/>
        </w:rPr>
        <w:t xml:space="preserve"> newly created tables. The affix for the table as </w:t>
      </w:r>
      <w:r w:rsidR="006D109D" w:rsidRPr="00CF085F">
        <w:rPr>
          <w:i/>
          <w:sz w:val="20"/>
        </w:rPr>
        <w:t xml:space="preserve">the </w:t>
      </w:r>
      <w:r w:rsidRPr="00CF085F">
        <w:rPr>
          <w:i/>
          <w:sz w:val="20"/>
        </w:rPr>
        <w:t xml:space="preserve">object is enough. </w:t>
      </w:r>
    </w:p>
    <w:p w14:paraId="2A03CC09" w14:textId="32EF3580" w:rsidR="009B6FE6" w:rsidRPr="00CF085F" w:rsidRDefault="009B6FE6" w:rsidP="00CF085F">
      <w:pPr>
        <w:rPr>
          <w:i/>
          <w:sz w:val="20"/>
        </w:rPr>
      </w:pPr>
      <w:r w:rsidRPr="00CF085F">
        <w:rPr>
          <w:i/>
          <w:sz w:val="20"/>
        </w:rPr>
        <w:t>Some of the fields are added automatically to the table without development. Those fields are</w:t>
      </w:r>
      <w:r w:rsidR="00C71CA8" w:rsidRPr="00CF085F">
        <w:rPr>
          <w:i/>
          <w:sz w:val="20"/>
        </w:rPr>
        <w:t xml:space="preserve"> </w:t>
      </w:r>
      <w:proofErr w:type="spellStart"/>
      <w:r w:rsidR="00C71CA8" w:rsidRPr="00CF085F">
        <w:rPr>
          <w:i/>
          <w:sz w:val="20"/>
        </w:rPr>
        <w:t>systemId</w:t>
      </w:r>
      <w:proofErr w:type="spellEnd"/>
      <w:r w:rsidR="00DE395A" w:rsidRPr="00CF085F">
        <w:rPr>
          <w:i/>
          <w:sz w:val="20"/>
        </w:rPr>
        <w:t xml:space="preserve">, </w:t>
      </w:r>
      <w:proofErr w:type="spellStart"/>
      <w:r w:rsidR="00DE395A" w:rsidRPr="00CF085F">
        <w:rPr>
          <w:i/>
          <w:sz w:val="20"/>
        </w:rPr>
        <w:t>SystemCreatedAt</w:t>
      </w:r>
      <w:proofErr w:type="spellEnd"/>
      <w:r w:rsidR="00DE395A" w:rsidRPr="00CF085F">
        <w:rPr>
          <w:i/>
          <w:sz w:val="20"/>
        </w:rPr>
        <w:t xml:space="preserve">, </w:t>
      </w:r>
      <w:proofErr w:type="spellStart"/>
      <w:r w:rsidR="00DE395A" w:rsidRPr="00CF085F">
        <w:rPr>
          <w:i/>
          <w:sz w:val="20"/>
        </w:rPr>
        <w:t>SystemCreatedBy</w:t>
      </w:r>
      <w:proofErr w:type="spellEnd"/>
      <w:r w:rsidR="00DE395A" w:rsidRPr="00CF085F">
        <w:rPr>
          <w:i/>
          <w:sz w:val="20"/>
        </w:rPr>
        <w:t xml:space="preserve">, </w:t>
      </w:r>
      <w:proofErr w:type="spellStart"/>
      <w:r w:rsidR="00DE395A" w:rsidRPr="00CF085F">
        <w:rPr>
          <w:i/>
          <w:sz w:val="20"/>
        </w:rPr>
        <w:t>SystemModifiedBy</w:t>
      </w:r>
      <w:proofErr w:type="spellEnd"/>
      <w:r w:rsidR="00A7008A" w:rsidRPr="00CF085F">
        <w:rPr>
          <w:i/>
          <w:sz w:val="20"/>
        </w:rPr>
        <w:t xml:space="preserve">, </w:t>
      </w:r>
      <w:proofErr w:type="spellStart"/>
      <w:r w:rsidR="00A7008A" w:rsidRPr="00CF085F">
        <w:rPr>
          <w:i/>
          <w:sz w:val="20"/>
        </w:rPr>
        <w:t>SystemModifiedAt</w:t>
      </w:r>
      <w:proofErr w:type="spellEnd"/>
      <w:r w:rsidR="00A7008A" w:rsidRPr="00CF085F">
        <w:rPr>
          <w:i/>
          <w:sz w:val="20"/>
        </w:rPr>
        <w:t>.</w:t>
      </w:r>
    </w:p>
    <w:p w14:paraId="1DE42E5E" w14:textId="77777777" w:rsidR="00AF19CD" w:rsidRDefault="00AF19CD" w:rsidP="009B6FE6">
      <w:pPr>
        <w:pStyle w:val="ListParagraph"/>
        <w:rPr>
          <w:i/>
          <w:sz w:val="20"/>
        </w:rPr>
      </w:pPr>
    </w:p>
    <w:p w14:paraId="0D94EBF2" w14:textId="4CCF4263" w:rsidR="00AF19CD" w:rsidRDefault="00AF19CD" w:rsidP="00AF19CD">
      <w:pPr>
        <w:pStyle w:val="Heading3"/>
      </w:pPr>
      <w:r>
        <w:t>Field Triggers</w:t>
      </w:r>
    </w:p>
    <w:p w14:paraId="7A531B0E" w14:textId="699B2959" w:rsidR="00573527" w:rsidRDefault="00A3013E" w:rsidP="00B23BD5">
      <w:pPr>
        <w:spacing w:line="480" w:lineRule="auto"/>
      </w:pPr>
      <w:r w:rsidRPr="00A3013E">
        <w:t xml:space="preserve">The field triggers allow you to add the code directly to the field. There are two triggers assigned to the field. The first one - </w:t>
      </w:r>
      <w:proofErr w:type="spellStart"/>
      <w:proofErr w:type="gramStart"/>
      <w:r w:rsidRPr="00A3013E">
        <w:t>OnLookup</w:t>
      </w:r>
      <w:proofErr w:type="spellEnd"/>
      <w:r w:rsidRPr="00A3013E">
        <w:t>(</w:t>
      </w:r>
      <w:proofErr w:type="gramEnd"/>
      <w:r w:rsidRPr="00A3013E">
        <w:t xml:space="preserve">), allows you to add the code when a user clicks on </w:t>
      </w:r>
      <w:r w:rsidR="006D109D">
        <w:t xml:space="preserve">the </w:t>
      </w:r>
      <w:r w:rsidRPr="00A3013E">
        <w:t xml:space="preserve">page lookup function. However, the second one is more important. It triggers when the user will put value in the field. It is called </w:t>
      </w:r>
      <w:proofErr w:type="spellStart"/>
      <w:proofErr w:type="gramStart"/>
      <w:r w:rsidRPr="00A3013E">
        <w:t>OnValidate</w:t>
      </w:r>
      <w:proofErr w:type="spellEnd"/>
      <w:r w:rsidRPr="00A3013E">
        <w:t>(</w:t>
      </w:r>
      <w:proofErr w:type="gramEnd"/>
      <w:r w:rsidRPr="00A3013E">
        <w:t>).</w:t>
      </w:r>
    </w:p>
    <w:p w14:paraId="4BA3D03C" w14:textId="008E285B" w:rsidR="00754BE0" w:rsidRDefault="00754BE0" w:rsidP="00754BE0">
      <w:pPr>
        <w:pStyle w:val="Heading3"/>
      </w:pPr>
      <w:r>
        <w:t>Flow</w:t>
      </w:r>
      <w:r w:rsidR="003104E9">
        <w:t xml:space="preserve"> </w:t>
      </w:r>
      <w:r>
        <w:t xml:space="preserve">Fields – </w:t>
      </w:r>
      <w:r w:rsidR="006D109D">
        <w:t xml:space="preserve">a </w:t>
      </w:r>
      <w:r>
        <w:t xml:space="preserve">special </w:t>
      </w:r>
      <w:r w:rsidR="003104E9">
        <w:t>class</w:t>
      </w:r>
      <w:r>
        <w:t xml:space="preserve"> of fields</w:t>
      </w:r>
    </w:p>
    <w:p w14:paraId="308736DD" w14:textId="2EC8241D" w:rsidR="003104E9" w:rsidRDefault="003104E9" w:rsidP="003104E9">
      <w:pPr>
        <w:spacing w:line="480" w:lineRule="auto"/>
      </w:pPr>
      <w:r>
        <w:t xml:space="preserve">The </w:t>
      </w:r>
      <w:r w:rsidRPr="003104E9">
        <w:rPr>
          <w:b/>
        </w:rPr>
        <w:t>Flow</w:t>
      </w:r>
      <w:r>
        <w:rPr>
          <w:b/>
        </w:rPr>
        <w:t xml:space="preserve"> </w:t>
      </w:r>
      <w:r w:rsidRPr="003104E9">
        <w:rPr>
          <w:b/>
        </w:rPr>
        <w:t>Fields</w:t>
      </w:r>
      <w:r>
        <w:t xml:space="preserve"> are a special class of fields. You can set them with the property </w:t>
      </w:r>
      <w:proofErr w:type="spellStart"/>
      <w:r w:rsidRPr="003104E9">
        <w:rPr>
          <w:b/>
        </w:rPr>
        <w:t>FieldClass</w:t>
      </w:r>
      <w:proofErr w:type="spellEnd"/>
      <w:r>
        <w:t xml:space="preserve">. For those fields, you cannot set </w:t>
      </w:r>
      <w:r w:rsidRPr="003104E9">
        <w:rPr>
          <w:b/>
        </w:rPr>
        <w:t>DataClassification</w:t>
      </w:r>
      <w:r>
        <w:t>.</w:t>
      </w:r>
    </w:p>
    <w:p w14:paraId="025D352B" w14:textId="19428C6F" w:rsidR="003104E9" w:rsidRDefault="003104E9" w:rsidP="003104E9">
      <w:pPr>
        <w:spacing w:line="480" w:lineRule="auto"/>
      </w:pPr>
      <w:r>
        <w:t xml:space="preserve">It allows to do easy </w:t>
      </w:r>
      <w:proofErr w:type="gramStart"/>
      <w:r>
        <w:t>mathematic</w:t>
      </w:r>
      <w:proofErr w:type="gramEnd"/>
      <w:r>
        <w:t xml:space="preserve"> operations, such </w:t>
      </w:r>
      <w:r w:rsidRPr="003104E9">
        <w:rPr>
          <w:b/>
        </w:rPr>
        <w:t>as count, sum</w:t>
      </w:r>
      <w:r w:rsidR="006D109D">
        <w:rPr>
          <w:b/>
        </w:rPr>
        <w:t>,</w:t>
      </w:r>
      <w:r>
        <w:t xml:space="preserve"> </w:t>
      </w:r>
      <w:r w:rsidRPr="003104E9">
        <w:rPr>
          <w:b/>
        </w:rPr>
        <w:t>or get maximal</w:t>
      </w:r>
      <w:r>
        <w:t xml:space="preserve"> or </w:t>
      </w:r>
      <w:r w:rsidRPr="003104E9">
        <w:rPr>
          <w:b/>
        </w:rPr>
        <w:t>minimal value</w:t>
      </w:r>
      <w:r>
        <w:t xml:space="preserve">. It also allows you to </w:t>
      </w:r>
      <w:r w:rsidRPr="003104E9">
        <w:rPr>
          <w:b/>
        </w:rPr>
        <w:t>show value from a different table</w:t>
      </w:r>
      <w:r>
        <w:t xml:space="preserve"> (lookup) or </w:t>
      </w:r>
      <w:r w:rsidRPr="003104E9">
        <w:rPr>
          <w:b/>
        </w:rPr>
        <w:t>check if the record exists</w:t>
      </w:r>
      <w:r>
        <w:t xml:space="preserve">. To tell what the Flow Field should show, you can use </w:t>
      </w:r>
      <w:r w:rsidR="006D109D">
        <w:t xml:space="preserve">the </w:t>
      </w:r>
      <w:r>
        <w:t xml:space="preserve">property </w:t>
      </w:r>
      <w:proofErr w:type="spellStart"/>
      <w:r w:rsidRPr="003104E9">
        <w:rPr>
          <w:b/>
        </w:rPr>
        <w:t>CalcFormula</w:t>
      </w:r>
      <w:proofErr w:type="spellEnd"/>
      <w:r>
        <w:t>.</w:t>
      </w:r>
    </w:p>
    <w:p w14:paraId="180A683C" w14:textId="598ECDEA" w:rsidR="00EF49BC" w:rsidRDefault="003104E9" w:rsidP="00B23BD5">
      <w:pPr>
        <w:spacing w:line="480" w:lineRule="auto"/>
      </w:pPr>
      <w:r>
        <w:t>For the Flow Fields</w:t>
      </w:r>
      <w:r w:rsidR="006D109D">
        <w:t>,</w:t>
      </w:r>
      <w:r>
        <w:t xml:space="preserve"> you should always set the editable property to false.</w:t>
      </w:r>
    </w:p>
    <w:p w14:paraId="567E72D5" w14:textId="77777777" w:rsidR="00CF085F" w:rsidRDefault="00CF085F" w:rsidP="00B23BD5">
      <w:pPr>
        <w:spacing w:line="480" w:lineRule="auto"/>
      </w:pPr>
    </w:p>
    <w:p w14:paraId="08B0C57A" w14:textId="74329D2D" w:rsidR="00EF49BC" w:rsidRDefault="00EF49BC" w:rsidP="00EF49BC">
      <w:pPr>
        <w:pStyle w:val="Heading3"/>
      </w:pPr>
      <w:r>
        <w:lastRenderedPageBreak/>
        <w:t>Table Keys</w:t>
      </w:r>
    </w:p>
    <w:p w14:paraId="504F2E51" w14:textId="08DCF882" w:rsidR="00EF49BC" w:rsidRDefault="008A3F65" w:rsidP="00B23BD5">
      <w:pPr>
        <w:spacing w:line="480" w:lineRule="auto"/>
      </w:pPr>
      <w:r w:rsidRPr="008A3F65">
        <w:t xml:space="preserve">In the table, you need to define at least one key which will be the </w:t>
      </w:r>
      <w:r>
        <w:t>P</w:t>
      </w:r>
      <w:r w:rsidRPr="008A3F65">
        <w:t xml:space="preserve">rimary </w:t>
      </w:r>
      <w:r w:rsidR="00621D30">
        <w:t>Ke</w:t>
      </w:r>
      <w:r w:rsidRPr="008A3F65">
        <w:t xml:space="preserve">y. It means that it will not be allowed to insert the same value twice in the field. You can, in an easy way, get the record in code by using the method </w:t>
      </w:r>
      <w:proofErr w:type="gramStart"/>
      <w:r w:rsidRPr="00714C5A">
        <w:rPr>
          <w:b/>
        </w:rPr>
        <w:t>Get(</w:t>
      </w:r>
      <w:proofErr w:type="gramEnd"/>
      <w:r w:rsidRPr="00714C5A">
        <w:rPr>
          <w:b/>
        </w:rPr>
        <w:t>)</w:t>
      </w:r>
      <w:r w:rsidRPr="008A3F65">
        <w:t xml:space="preserve"> and specifying the value of the primary key.</w:t>
      </w:r>
    </w:p>
    <w:p w14:paraId="1E94A73E" w14:textId="6DBFE7AD" w:rsidR="008A3F65" w:rsidRDefault="00621D30" w:rsidP="00B23BD5">
      <w:pPr>
        <w:spacing w:line="480" w:lineRule="auto"/>
      </w:pPr>
      <w:r>
        <w:t xml:space="preserve">Some of the tables can have more than one field in the Primary Key. It means that there cannot be two records </w:t>
      </w:r>
      <w:r w:rsidR="006D109D">
        <w:t xml:space="preserve">with </w:t>
      </w:r>
      <w:proofErr w:type="gramStart"/>
      <w:r w:rsidR="00024943">
        <w:t xml:space="preserve">exactly </w:t>
      </w:r>
      <w:r>
        <w:t>the same</w:t>
      </w:r>
      <w:proofErr w:type="gramEnd"/>
      <w:r>
        <w:t xml:space="preserve"> value in </w:t>
      </w:r>
      <w:r w:rsidR="00714C5A">
        <w:t>all the fields included in the key.</w:t>
      </w:r>
    </w:p>
    <w:p w14:paraId="2DD8CF8F" w14:textId="008257BA" w:rsidR="00714C5A" w:rsidRPr="00CF085F" w:rsidRDefault="00714C5A" w:rsidP="00CF085F">
      <w:pPr>
        <w:rPr>
          <w:i/>
          <w:sz w:val="20"/>
        </w:rPr>
      </w:pPr>
      <w:r w:rsidRPr="00E016E8">
        <w:rPr>
          <w:rStyle w:val="Heading3Char"/>
          <w:noProof/>
        </w:rPr>
        <w:drawing>
          <wp:inline distT="0" distB="0" distL="0" distR="0" wp14:anchorId="719F5971" wp14:editId="0937429C">
            <wp:extent cx="252412" cy="252412"/>
            <wp:effectExtent l="0" t="0" r="0"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F085F">
        <w:rPr>
          <w:rFonts w:ascii="Bahnschrift Condensed" w:eastAsiaTheme="majorEastAsia" w:hAnsi="Bahnschrift Condensed" w:cstheme="majorBidi"/>
          <w:smallCaps/>
          <w:spacing w:val="40"/>
          <w:sz w:val="32"/>
          <w:szCs w:val="26"/>
        </w:rPr>
        <w:cr/>
      </w:r>
      <w:r w:rsidRPr="00CF085F">
        <w:rPr>
          <w:i/>
          <w:sz w:val="20"/>
        </w:rPr>
        <w:t>A table can have more than one key which allow</w:t>
      </w:r>
      <w:r w:rsidR="006D109D" w:rsidRPr="00CF085F">
        <w:rPr>
          <w:i/>
          <w:sz w:val="20"/>
        </w:rPr>
        <w:t>s</w:t>
      </w:r>
      <w:r w:rsidRPr="00CF085F">
        <w:rPr>
          <w:i/>
          <w:sz w:val="20"/>
        </w:rPr>
        <w:t xml:space="preserve"> </w:t>
      </w:r>
      <w:r w:rsidR="00024943" w:rsidRPr="00CF085F">
        <w:rPr>
          <w:i/>
          <w:sz w:val="20"/>
        </w:rPr>
        <w:t>for increased</w:t>
      </w:r>
      <w:r w:rsidRPr="00CF085F">
        <w:rPr>
          <w:i/>
          <w:sz w:val="20"/>
        </w:rPr>
        <w:t xml:space="preserve"> performance.</w:t>
      </w:r>
      <w:r w:rsidR="00F10C0E" w:rsidRPr="00CF085F">
        <w:rPr>
          <w:i/>
          <w:sz w:val="20"/>
        </w:rPr>
        <w:t xml:space="preserve"> By default</w:t>
      </w:r>
      <w:r w:rsidR="00024943" w:rsidRPr="00CF085F">
        <w:rPr>
          <w:i/>
          <w:sz w:val="20"/>
        </w:rPr>
        <w:t>,</w:t>
      </w:r>
      <w:r w:rsidR="00F10C0E" w:rsidRPr="00CF085F">
        <w:rPr>
          <w:i/>
          <w:sz w:val="20"/>
        </w:rPr>
        <w:t xml:space="preserve"> the Primary Key has </w:t>
      </w:r>
      <w:r w:rsidR="00024943" w:rsidRPr="00CF085F">
        <w:rPr>
          <w:i/>
          <w:sz w:val="20"/>
        </w:rPr>
        <w:t xml:space="preserve">the </w:t>
      </w:r>
      <w:r w:rsidR="00F10C0E" w:rsidRPr="00CF085F">
        <w:rPr>
          <w:i/>
          <w:sz w:val="20"/>
        </w:rPr>
        <w:t xml:space="preserve">name </w:t>
      </w:r>
      <w:r w:rsidR="00F10C0E" w:rsidRPr="00CF085F">
        <w:rPr>
          <w:b/>
          <w:i/>
          <w:sz w:val="20"/>
        </w:rPr>
        <w:t>PK</w:t>
      </w:r>
      <w:r w:rsidR="00F10C0E" w:rsidRPr="00CF085F">
        <w:rPr>
          <w:i/>
          <w:sz w:val="20"/>
        </w:rPr>
        <w:t>.</w:t>
      </w:r>
    </w:p>
    <w:p w14:paraId="7F9A8B3B" w14:textId="1DE6D77F" w:rsidR="00714C5A" w:rsidRPr="00CF085F" w:rsidRDefault="00714C5A" w:rsidP="00CF085F">
      <w:pPr>
        <w:rPr>
          <w:i/>
          <w:sz w:val="20"/>
        </w:rPr>
      </w:pPr>
      <w:r w:rsidRPr="00CF085F">
        <w:rPr>
          <w:i/>
          <w:sz w:val="20"/>
        </w:rPr>
        <w:t>Many tables (such as Customer, Vendor</w:t>
      </w:r>
      <w:r w:rsidR="00024943" w:rsidRPr="00CF085F">
        <w:rPr>
          <w:i/>
          <w:sz w:val="20"/>
        </w:rPr>
        <w:t>,</w:t>
      </w:r>
      <w:r w:rsidRPr="00CF085F">
        <w:rPr>
          <w:i/>
          <w:sz w:val="20"/>
        </w:rPr>
        <w:t xml:space="preserve"> or Item) have a </w:t>
      </w:r>
      <w:r w:rsidRPr="00CF085F">
        <w:rPr>
          <w:i/>
          <w:sz w:val="20"/>
          <w:u w:val="single"/>
        </w:rPr>
        <w:t>No.</w:t>
      </w:r>
      <w:r w:rsidRPr="00CF085F">
        <w:rPr>
          <w:i/>
          <w:sz w:val="20"/>
        </w:rPr>
        <w:t xml:space="preserve"> field as </w:t>
      </w:r>
      <w:r w:rsidR="00024943" w:rsidRPr="00CF085F">
        <w:rPr>
          <w:i/>
          <w:sz w:val="20"/>
        </w:rPr>
        <w:t xml:space="preserve">the </w:t>
      </w:r>
      <w:r w:rsidRPr="00CF085F">
        <w:rPr>
          <w:i/>
          <w:sz w:val="20"/>
        </w:rPr>
        <w:t>primary key. This field can have alphanumeric values</w:t>
      </w:r>
      <w:r w:rsidR="000B00F1" w:rsidRPr="00CF085F">
        <w:rPr>
          <w:i/>
          <w:sz w:val="20"/>
        </w:rPr>
        <w:t xml:space="preserve"> since is </w:t>
      </w:r>
      <w:r w:rsidR="00024943" w:rsidRPr="00CF085F">
        <w:rPr>
          <w:i/>
          <w:sz w:val="20"/>
        </w:rPr>
        <w:t xml:space="preserve">a </w:t>
      </w:r>
      <w:r w:rsidR="000B00F1" w:rsidRPr="00CF085F">
        <w:rPr>
          <w:i/>
          <w:sz w:val="20"/>
        </w:rPr>
        <w:t xml:space="preserve">type </w:t>
      </w:r>
      <w:r w:rsidR="00024943" w:rsidRPr="00CF085F">
        <w:rPr>
          <w:i/>
          <w:sz w:val="20"/>
        </w:rPr>
        <w:t xml:space="preserve">of </w:t>
      </w:r>
      <w:proofErr w:type="gramStart"/>
      <w:r w:rsidR="000B00F1" w:rsidRPr="00CF085F">
        <w:rPr>
          <w:b/>
          <w:i/>
          <w:sz w:val="20"/>
        </w:rPr>
        <w:t>Code[</w:t>
      </w:r>
      <w:proofErr w:type="gramEnd"/>
      <w:r w:rsidR="000B00F1" w:rsidRPr="00CF085F">
        <w:rPr>
          <w:b/>
          <w:i/>
          <w:sz w:val="20"/>
        </w:rPr>
        <w:t>20]</w:t>
      </w:r>
      <w:r w:rsidRPr="00CF085F">
        <w:rPr>
          <w:i/>
          <w:sz w:val="20"/>
        </w:rPr>
        <w:t xml:space="preserve">. </w:t>
      </w:r>
      <w:r w:rsidR="002C36BC" w:rsidRPr="00CF085F">
        <w:rPr>
          <w:i/>
          <w:sz w:val="20"/>
        </w:rPr>
        <w:t xml:space="preserve">To get automatically </w:t>
      </w:r>
      <w:r w:rsidR="00024943" w:rsidRPr="00CF085F">
        <w:rPr>
          <w:i/>
          <w:sz w:val="20"/>
        </w:rPr>
        <w:t xml:space="preserve">the </w:t>
      </w:r>
      <w:r w:rsidR="002C36BC" w:rsidRPr="00CF085F">
        <w:rPr>
          <w:i/>
          <w:sz w:val="20"/>
        </w:rPr>
        <w:t xml:space="preserve">next available </w:t>
      </w:r>
      <w:r w:rsidR="0075486B" w:rsidRPr="00CF085F">
        <w:rPr>
          <w:i/>
          <w:sz w:val="20"/>
        </w:rPr>
        <w:t>value Number Series are used.</w:t>
      </w:r>
    </w:p>
    <w:p w14:paraId="56D3805C" w14:textId="203D8148" w:rsidR="00714C5A" w:rsidRDefault="00714C5A" w:rsidP="00CF085F">
      <w:pPr>
        <w:rPr>
          <w:i/>
          <w:sz w:val="20"/>
        </w:rPr>
      </w:pPr>
      <w:r w:rsidRPr="00CF085F">
        <w:rPr>
          <w:i/>
          <w:sz w:val="20"/>
        </w:rPr>
        <w:t xml:space="preserve">Some of the tables (for example Log tables) have </w:t>
      </w:r>
      <w:r w:rsidR="00F27274" w:rsidRPr="00CF085F">
        <w:rPr>
          <w:i/>
          <w:sz w:val="20"/>
        </w:rPr>
        <w:t xml:space="preserve">the </w:t>
      </w:r>
      <w:r w:rsidR="002C36BC" w:rsidRPr="00CF085F">
        <w:rPr>
          <w:i/>
          <w:sz w:val="20"/>
        </w:rPr>
        <w:t xml:space="preserve">Primary Key set as </w:t>
      </w:r>
      <w:r w:rsidR="002C36BC" w:rsidRPr="00CF085F">
        <w:rPr>
          <w:i/>
          <w:sz w:val="20"/>
          <w:u w:val="single"/>
        </w:rPr>
        <w:t>Entry No.</w:t>
      </w:r>
      <w:r w:rsidR="002C36BC" w:rsidRPr="00CF085F">
        <w:rPr>
          <w:i/>
          <w:sz w:val="20"/>
        </w:rPr>
        <w:t xml:space="preserve"> which is field type </w:t>
      </w:r>
      <w:r w:rsidR="002C36BC" w:rsidRPr="00CF085F">
        <w:rPr>
          <w:b/>
          <w:i/>
          <w:sz w:val="20"/>
        </w:rPr>
        <w:t>Integer</w:t>
      </w:r>
      <w:r w:rsidR="002C36BC" w:rsidRPr="00CF085F">
        <w:rPr>
          <w:i/>
          <w:sz w:val="20"/>
        </w:rPr>
        <w:t xml:space="preserve">. To automatically get </w:t>
      </w:r>
      <w:r w:rsidR="00024943" w:rsidRPr="00CF085F">
        <w:rPr>
          <w:i/>
          <w:sz w:val="20"/>
        </w:rPr>
        <w:t xml:space="preserve">the </w:t>
      </w:r>
      <w:r w:rsidR="002C36BC" w:rsidRPr="00CF085F">
        <w:rPr>
          <w:i/>
          <w:sz w:val="20"/>
        </w:rPr>
        <w:t xml:space="preserve">next </w:t>
      </w:r>
      <w:r w:rsidR="0075486B" w:rsidRPr="00CF085F">
        <w:rPr>
          <w:i/>
          <w:sz w:val="20"/>
        </w:rPr>
        <w:t xml:space="preserve">available number, the field can have special property added </w:t>
      </w:r>
      <w:r w:rsidR="00327AA5" w:rsidRPr="00CF085F">
        <w:rPr>
          <w:i/>
          <w:sz w:val="20"/>
        </w:rPr>
        <w:t>–</w:t>
      </w:r>
      <w:r w:rsidR="0075486B" w:rsidRPr="00CF085F">
        <w:rPr>
          <w:i/>
          <w:sz w:val="20"/>
        </w:rPr>
        <w:t xml:space="preserve"> </w:t>
      </w:r>
      <w:proofErr w:type="spellStart"/>
      <w:r w:rsidR="00327AA5" w:rsidRPr="00CF085F">
        <w:rPr>
          <w:b/>
          <w:i/>
          <w:sz w:val="20"/>
        </w:rPr>
        <w:t>AutoIncrement</w:t>
      </w:r>
      <w:proofErr w:type="spellEnd"/>
      <w:r w:rsidR="00327AA5" w:rsidRPr="00CF085F">
        <w:rPr>
          <w:b/>
          <w:i/>
          <w:sz w:val="20"/>
        </w:rPr>
        <w:t>.</w:t>
      </w:r>
    </w:p>
    <w:p w14:paraId="729576F4" w14:textId="77777777" w:rsidR="00CF085F" w:rsidRPr="00CF085F" w:rsidRDefault="00CF085F" w:rsidP="00CF085F">
      <w:pPr>
        <w:rPr>
          <w:i/>
          <w:sz w:val="20"/>
        </w:rPr>
      </w:pPr>
    </w:p>
    <w:p w14:paraId="2DDD99F8" w14:textId="77777777" w:rsidR="0028464B" w:rsidRPr="001A244F" w:rsidRDefault="0028464B" w:rsidP="0028464B">
      <w:pPr>
        <w:pStyle w:val="Heading2"/>
      </w:pPr>
      <w:r w:rsidRPr="00E016E8">
        <w:rPr>
          <w:rStyle w:val="BalloonTextChar"/>
          <w:noProof/>
        </w:rPr>
        <w:drawing>
          <wp:inline distT="0" distB="0" distL="0" distR="0" wp14:anchorId="0C841FC3" wp14:editId="43C33490">
            <wp:extent cx="267618" cy="267618"/>
            <wp:effectExtent l="0" t="0" r="0" b="0"/>
            <wp:docPr id="63" name="Graphic 63"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Update </w:t>
      </w:r>
      <w:proofErr w:type="spellStart"/>
      <w:r>
        <w:t>App.json</w:t>
      </w:r>
      <w:proofErr w:type="spellEnd"/>
      <w:r>
        <w:t xml:space="preserve"> file </w:t>
      </w:r>
    </w:p>
    <w:p w14:paraId="29689543" w14:textId="002DD460" w:rsidR="0028464B" w:rsidRDefault="0028464B" w:rsidP="0028464B">
      <w:pPr>
        <w:spacing w:line="480" w:lineRule="auto"/>
        <w:jc w:val="left"/>
      </w:pPr>
      <w:r>
        <w:t xml:space="preserve">To create a new </w:t>
      </w:r>
      <w:r w:rsidR="00EE2388">
        <w:t>object,</w:t>
      </w:r>
      <w:r>
        <w:t xml:space="preserve"> you need to set the range which will the object use. </w:t>
      </w:r>
    </w:p>
    <w:p w14:paraId="49604000" w14:textId="7CCCF69A" w:rsidR="0028464B" w:rsidRDefault="0028464B" w:rsidP="0028464B">
      <w:pPr>
        <w:pStyle w:val="ListParagraph"/>
        <w:numPr>
          <w:ilvl w:val="0"/>
          <w:numId w:val="8"/>
        </w:numPr>
        <w:spacing w:line="480" w:lineRule="auto"/>
        <w:jc w:val="left"/>
      </w:pPr>
      <w:r>
        <w:t xml:space="preserve">Open </w:t>
      </w:r>
      <w:r w:rsidR="00024943">
        <w:t xml:space="preserve">the </w:t>
      </w:r>
      <w:proofErr w:type="spellStart"/>
      <w:r w:rsidRPr="00B5599C">
        <w:rPr>
          <w:b/>
        </w:rPr>
        <w:t>app.json</w:t>
      </w:r>
      <w:proofErr w:type="spellEnd"/>
      <w:r>
        <w:t xml:space="preserve"> file and update </w:t>
      </w:r>
      <w:proofErr w:type="gramStart"/>
      <w:r>
        <w:t>property</w:t>
      </w:r>
      <w:proofErr w:type="gramEnd"/>
      <w:r>
        <w:t xml:space="preserve"> </w:t>
      </w:r>
      <w:proofErr w:type="spellStart"/>
      <w:r w:rsidRPr="0028464B">
        <w:rPr>
          <w:b/>
        </w:rPr>
        <w:t>idRanges</w:t>
      </w:r>
      <w:proofErr w:type="spellEnd"/>
      <w:r>
        <w:t xml:space="preserve">. Set </w:t>
      </w:r>
      <w:r w:rsidRPr="0028464B">
        <w:rPr>
          <w:b/>
        </w:rPr>
        <w:t>from</w:t>
      </w:r>
      <w:r>
        <w:t xml:space="preserve"> object range 65400 and </w:t>
      </w:r>
      <w:r w:rsidRPr="0028464B">
        <w:rPr>
          <w:b/>
        </w:rPr>
        <w:t>to</w:t>
      </w:r>
      <w:r>
        <w:t xml:space="preserve"> 65600.</w:t>
      </w:r>
    </w:p>
    <w:p w14:paraId="0328E026" w14:textId="5E1D7691" w:rsidR="00B05B81" w:rsidRDefault="00B05B81" w:rsidP="00B05B81">
      <w:pPr>
        <w:spacing w:line="480" w:lineRule="auto"/>
        <w:jc w:val="left"/>
      </w:pPr>
      <w:r>
        <w:t xml:space="preserve">Your </w:t>
      </w:r>
      <w:proofErr w:type="spellStart"/>
      <w:r w:rsidRPr="00B05B81">
        <w:rPr>
          <w:b/>
        </w:rPr>
        <w:t>app.json</w:t>
      </w:r>
      <w:proofErr w:type="spellEnd"/>
      <w:r>
        <w:t xml:space="preserve"> file should contain information as presented on </w:t>
      </w:r>
      <w:r w:rsidR="00024943">
        <w:t xml:space="preserve">the </w:t>
      </w:r>
      <w:r>
        <w:t xml:space="preserve">screen below. </w:t>
      </w:r>
    </w:p>
    <w:p w14:paraId="48E6A271" w14:textId="4B682FC2" w:rsidR="00C8517D" w:rsidRDefault="00EE2388" w:rsidP="00EE2388">
      <w:pPr>
        <w:spacing w:line="480" w:lineRule="auto"/>
        <w:jc w:val="right"/>
      </w:pPr>
      <w:r w:rsidRPr="00EE2388">
        <w:rPr>
          <w:noProof/>
        </w:rPr>
        <w:drawing>
          <wp:inline distT="0" distB="0" distL="0" distR="0" wp14:anchorId="76FCF220" wp14:editId="3424DDE8">
            <wp:extent cx="3740091" cy="1631583"/>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58971" cy="1639819"/>
                    </a:xfrm>
                    <a:prstGeom prst="rect">
                      <a:avLst/>
                    </a:prstGeom>
                  </pic:spPr>
                </pic:pic>
              </a:graphicData>
            </a:graphic>
          </wp:inline>
        </w:drawing>
      </w:r>
    </w:p>
    <w:p w14:paraId="450A1C3A" w14:textId="6DFA1AFB" w:rsidR="00F80C4C" w:rsidRPr="001A244F" w:rsidRDefault="00F80C4C" w:rsidP="00F80C4C">
      <w:pPr>
        <w:pStyle w:val="Heading2"/>
      </w:pPr>
      <w:r w:rsidRPr="00E016E8">
        <w:rPr>
          <w:rStyle w:val="BalloonTextChar"/>
          <w:noProof/>
        </w:rPr>
        <w:lastRenderedPageBreak/>
        <w:drawing>
          <wp:inline distT="0" distB="0" distL="0" distR="0" wp14:anchorId="020A555D" wp14:editId="61797A98">
            <wp:extent cx="267618" cy="267618"/>
            <wp:effectExtent l="0" t="0" r="0" b="0"/>
            <wp:docPr id="65" name="Graphic 65"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Create </w:t>
      </w:r>
      <w:proofErr w:type="spellStart"/>
      <w:r>
        <w:t>AppSourceCop.json</w:t>
      </w:r>
      <w:proofErr w:type="spellEnd"/>
      <w:r>
        <w:t xml:space="preserve"> </w:t>
      </w:r>
    </w:p>
    <w:p w14:paraId="2FE9BC88" w14:textId="12349861" w:rsidR="00F80C4C" w:rsidRDefault="00F66CB4" w:rsidP="00F80C4C">
      <w:pPr>
        <w:spacing w:line="480" w:lineRule="auto"/>
        <w:jc w:val="left"/>
      </w:pPr>
      <w:proofErr w:type="spellStart"/>
      <w:r>
        <w:t>AppSourceCop.json</w:t>
      </w:r>
      <w:proofErr w:type="spellEnd"/>
      <w:r>
        <w:t xml:space="preserve"> file </w:t>
      </w:r>
      <w:proofErr w:type="gramStart"/>
      <w:r>
        <w:t>control</w:t>
      </w:r>
      <w:proofErr w:type="gramEnd"/>
      <w:r>
        <w:t xml:space="preserve"> which affixes are used in the project. To avoid warnings related to the name of the objects that will be created </w:t>
      </w:r>
      <w:r w:rsidR="00F404D8">
        <w:t>do below:</w:t>
      </w:r>
    </w:p>
    <w:p w14:paraId="34F2709E" w14:textId="0DAA9B4A" w:rsidR="00F80C4C" w:rsidRDefault="00F404D8" w:rsidP="00F80C4C">
      <w:pPr>
        <w:pStyle w:val="ListParagraph"/>
        <w:numPr>
          <w:ilvl w:val="0"/>
          <w:numId w:val="9"/>
        </w:numPr>
        <w:spacing w:line="480" w:lineRule="auto"/>
        <w:jc w:val="left"/>
      </w:pPr>
      <w:r>
        <w:t xml:space="preserve">Create in top folder file </w:t>
      </w:r>
      <w:proofErr w:type="spellStart"/>
      <w:r w:rsidRPr="00F404D8">
        <w:rPr>
          <w:b/>
        </w:rPr>
        <w:t>AppSourceCop.json</w:t>
      </w:r>
      <w:proofErr w:type="spellEnd"/>
      <w:r>
        <w:t xml:space="preserve"> and add to it </w:t>
      </w:r>
      <w:r w:rsidR="00F037CF">
        <w:t xml:space="preserve">parameter </w:t>
      </w:r>
      <w:proofErr w:type="spellStart"/>
      <w:r w:rsidR="00F037CF" w:rsidRPr="00714C5A">
        <w:rPr>
          <w:b/>
        </w:rPr>
        <w:t>mandatoryAffixes</w:t>
      </w:r>
      <w:proofErr w:type="spellEnd"/>
      <w:r w:rsidR="00F037CF">
        <w:t>.</w:t>
      </w:r>
    </w:p>
    <w:p w14:paraId="65142472" w14:textId="2B5A85FF" w:rsidR="00F037CF" w:rsidRDefault="00F037CF" w:rsidP="00F80C4C">
      <w:pPr>
        <w:pStyle w:val="ListParagraph"/>
        <w:numPr>
          <w:ilvl w:val="0"/>
          <w:numId w:val="9"/>
        </w:numPr>
        <w:spacing w:line="480" w:lineRule="auto"/>
        <w:jc w:val="left"/>
      </w:pPr>
      <w:r>
        <w:t>Use "</w:t>
      </w:r>
      <w:r w:rsidRPr="00DD1038">
        <w:rPr>
          <w:b/>
        </w:rPr>
        <w:t>MNB</w:t>
      </w:r>
      <w:r>
        <w:t xml:space="preserve">" </w:t>
      </w:r>
      <w:r w:rsidR="00DD1038">
        <w:t xml:space="preserve">as </w:t>
      </w:r>
      <w:r w:rsidR="00024943">
        <w:t xml:space="preserve">a </w:t>
      </w:r>
      <w:r w:rsidR="00DD1038">
        <w:t xml:space="preserve">mandatory affix. </w:t>
      </w:r>
    </w:p>
    <w:p w14:paraId="6153F8B6" w14:textId="1E5A8E07" w:rsidR="006411DE" w:rsidRDefault="006411DE" w:rsidP="00F80C4C">
      <w:pPr>
        <w:pStyle w:val="ListParagraph"/>
        <w:numPr>
          <w:ilvl w:val="0"/>
          <w:numId w:val="9"/>
        </w:numPr>
        <w:spacing w:line="480" w:lineRule="auto"/>
        <w:jc w:val="left"/>
      </w:pPr>
      <w:r>
        <w:t xml:space="preserve">Open Command Pallet (F1) and run function </w:t>
      </w:r>
      <w:r w:rsidRPr="006411DE">
        <w:rPr>
          <w:b/>
        </w:rPr>
        <w:t>Developer: Reload Window</w:t>
      </w:r>
      <w:r>
        <w:t>.</w:t>
      </w:r>
    </w:p>
    <w:p w14:paraId="53D7349D" w14:textId="4AD36200" w:rsidR="00F80C4C" w:rsidRDefault="00F80C4C" w:rsidP="00F80C4C">
      <w:pPr>
        <w:spacing w:line="480" w:lineRule="auto"/>
        <w:jc w:val="left"/>
      </w:pPr>
      <w:r>
        <w:t xml:space="preserve">Your </w:t>
      </w:r>
      <w:proofErr w:type="spellStart"/>
      <w:r w:rsidR="00DD1038">
        <w:rPr>
          <w:b/>
        </w:rPr>
        <w:t>AppSourceCop.json</w:t>
      </w:r>
      <w:proofErr w:type="spellEnd"/>
      <w:r>
        <w:t xml:space="preserve"> file should contain information as presented on </w:t>
      </w:r>
      <w:r w:rsidR="00024943">
        <w:t xml:space="preserve">the </w:t>
      </w:r>
      <w:r>
        <w:t xml:space="preserve">screen below. </w:t>
      </w:r>
    </w:p>
    <w:p w14:paraId="2E7CE2C6" w14:textId="200F13FB" w:rsidR="00A63739" w:rsidRDefault="00A63739" w:rsidP="00A63739">
      <w:pPr>
        <w:spacing w:line="480" w:lineRule="auto"/>
        <w:jc w:val="right"/>
      </w:pPr>
      <w:r w:rsidRPr="00A63739">
        <w:rPr>
          <w:noProof/>
        </w:rPr>
        <w:drawing>
          <wp:inline distT="0" distB="0" distL="0" distR="0" wp14:anchorId="7D7E3FF9" wp14:editId="6F6931B5">
            <wp:extent cx="3562847" cy="9335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2847" cy="933580"/>
                    </a:xfrm>
                    <a:prstGeom prst="rect">
                      <a:avLst/>
                    </a:prstGeom>
                  </pic:spPr>
                </pic:pic>
              </a:graphicData>
            </a:graphic>
          </wp:inline>
        </w:drawing>
      </w:r>
    </w:p>
    <w:p w14:paraId="4CA46CB8" w14:textId="2A637617" w:rsidR="004E148A" w:rsidRPr="001A244F" w:rsidRDefault="004E148A" w:rsidP="004E148A">
      <w:pPr>
        <w:pStyle w:val="Heading2"/>
      </w:pPr>
      <w:r w:rsidRPr="00E016E8">
        <w:rPr>
          <w:rStyle w:val="BalloonTextChar"/>
          <w:noProof/>
        </w:rPr>
        <w:drawing>
          <wp:inline distT="0" distB="0" distL="0" distR="0" wp14:anchorId="409E4F80" wp14:editId="145CB892">
            <wp:extent cx="267618" cy="267618"/>
            <wp:effectExtent l="0" t="0" r="0" b="0"/>
            <wp:docPr id="69" name="Graphic 69"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Create </w:t>
      </w:r>
      <w:r w:rsidR="00024943">
        <w:t xml:space="preserve">a </w:t>
      </w:r>
      <w:r>
        <w:t>Bonus Header</w:t>
      </w:r>
      <w:r w:rsidR="00A81763">
        <w:t xml:space="preserve"> table</w:t>
      </w:r>
      <w:r>
        <w:t xml:space="preserve"> </w:t>
      </w:r>
    </w:p>
    <w:p w14:paraId="5AEBB21F" w14:textId="1719A468" w:rsidR="004E148A" w:rsidRDefault="00A81763" w:rsidP="004E148A">
      <w:pPr>
        <w:spacing w:line="480" w:lineRule="auto"/>
        <w:jc w:val="left"/>
      </w:pPr>
      <w:r w:rsidRPr="00A81763">
        <w:t xml:space="preserve">Your </w:t>
      </w:r>
      <w:r>
        <w:t>B</w:t>
      </w:r>
      <w:r w:rsidRPr="00A81763">
        <w:t xml:space="preserve">onus </w:t>
      </w:r>
      <w:r>
        <w:t>C</w:t>
      </w:r>
      <w:r w:rsidRPr="00A81763">
        <w:t xml:space="preserve">ard will be created from two tables. The first one will be a header, where you will store the information about </w:t>
      </w:r>
      <w:r w:rsidR="00024943">
        <w:t xml:space="preserve">the </w:t>
      </w:r>
      <w:r w:rsidRPr="00A81763">
        <w:t xml:space="preserve">customer, status, </w:t>
      </w:r>
      <w:r w:rsidR="00024943">
        <w:t xml:space="preserve">and </w:t>
      </w:r>
      <w:r w:rsidRPr="00A81763">
        <w:t>starting and ending date. In the second table, you will store information about the granted bonus.</w:t>
      </w:r>
    </w:p>
    <w:p w14:paraId="778D7E99" w14:textId="145A9F4C" w:rsidR="00492B70" w:rsidRDefault="00492B70" w:rsidP="00492B70">
      <w:pPr>
        <w:pStyle w:val="ListParagraph"/>
        <w:numPr>
          <w:ilvl w:val="0"/>
          <w:numId w:val="10"/>
        </w:numPr>
        <w:spacing w:line="480" w:lineRule="auto"/>
        <w:jc w:val="left"/>
      </w:pPr>
      <w:r>
        <w:t xml:space="preserve">Create </w:t>
      </w:r>
      <w:r w:rsidR="00024943">
        <w:t xml:space="preserve">a </w:t>
      </w:r>
      <w:r>
        <w:t xml:space="preserve">new file </w:t>
      </w:r>
      <w:r w:rsidRPr="00160243">
        <w:rPr>
          <w:b/>
        </w:rPr>
        <w:t>BonusHeader.Table.al</w:t>
      </w:r>
      <w:r w:rsidR="009B5B3F">
        <w:t xml:space="preserve"> in folder </w:t>
      </w:r>
      <w:proofErr w:type="spellStart"/>
      <w:r w:rsidR="009B5B3F" w:rsidRPr="009B5B3F">
        <w:rPr>
          <w:b/>
        </w:rPr>
        <w:t>src</w:t>
      </w:r>
      <w:proofErr w:type="spellEnd"/>
      <w:r w:rsidR="009B5B3F">
        <w:t>.</w:t>
      </w:r>
      <w:r>
        <w:t xml:space="preserve"> </w:t>
      </w:r>
      <w:r w:rsidR="00746F3A">
        <w:t xml:space="preserve">You may also create </w:t>
      </w:r>
      <w:r w:rsidR="00024943">
        <w:t xml:space="preserve">a </w:t>
      </w:r>
      <w:r w:rsidR="00746F3A">
        <w:t xml:space="preserve">subfolder </w:t>
      </w:r>
      <w:r w:rsidR="00746F3A" w:rsidRPr="00746F3A">
        <w:rPr>
          <w:b/>
        </w:rPr>
        <w:t>Bonus</w:t>
      </w:r>
      <w:r w:rsidR="00746F3A">
        <w:t>.</w:t>
      </w:r>
    </w:p>
    <w:p w14:paraId="0A3EB3CA" w14:textId="6E0AAB76" w:rsidR="00492B70" w:rsidRDefault="00492B70" w:rsidP="00492B70">
      <w:pPr>
        <w:pStyle w:val="ListParagraph"/>
        <w:numPr>
          <w:ilvl w:val="0"/>
          <w:numId w:val="10"/>
        </w:numPr>
        <w:spacing w:line="480" w:lineRule="auto"/>
        <w:jc w:val="left"/>
      </w:pPr>
      <w:r>
        <w:t xml:space="preserve">Use a snippet </w:t>
      </w:r>
      <w:proofErr w:type="spellStart"/>
      <w:proofErr w:type="gramStart"/>
      <w:r w:rsidRPr="009B5B3F">
        <w:rPr>
          <w:b/>
        </w:rPr>
        <w:t>ttable</w:t>
      </w:r>
      <w:proofErr w:type="spellEnd"/>
      <w:proofErr w:type="gramEnd"/>
      <w:r>
        <w:t xml:space="preserve"> </w:t>
      </w:r>
      <w:r w:rsidR="009B5B3F">
        <w:t xml:space="preserve">(double t in the beginning) </w:t>
      </w:r>
      <w:r>
        <w:t>to create a new table. Add table number and table name "</w:t>
      </w:r>
      <w:r w:rsidRPr="009B5B3F">
        <w:rPr>
          <w:b/>
        </w:rPr>
        <w:t>MNB Bonus Header</w:t>
      </w:r>
      <w:r>
        <w:t>"</w:t>
      </w:r>
      <w:r w:rsidR="009B5B3F">
        <w:t>.</w:t>
      </w:r>
    </w:p>
    <w:p w14:paraId="4F8CE5D1" w14:textId="29F8D472" w:rsidR="00ED6426" w:rsidRDefault="00ED6426" w:rsidP="00ED6426">
      <w:pPr>
        <w:pStyle w:val="ListParagraph"/>
        <w:rPr>
          <w:i/>
          <w:sz w:val="20"/>
        </w:rPr>
      </w:pPr>
      <w:r w:rsidRPr="00E016E8">
        <w:rPr>
          <w:rStyle w:val="Heading3Char"/>
          <w:noProof/>
        </w:rPr>
        <w:drawing>
          <wp:inline distT="0" distB="0" distL="0" distR="0" wp14:anchorId="600EC871" wp14:editId="322C717E">
            <wp:extent cx="252412" cy="252412"/>
            <wp:effectExtent l="0" t="0" r="0" b="0"/>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1D528E">
        <w:rPr>
          <w:rFonts w:ascii="Bahnschrift Condensed" w:eastAsiaTheme="majorEastAsia" w:hAnsi="Bahnschrift Condensed" w:cstheme="majorBidi"/>
          <w:smallCaps/>
          <w:spacing w:val="40"/>
          <w:sz w:val="32"/>
          <w:szCs w:val="26"/>
        </w:rPr>
        <w:cr/>
      </w:r>
      <w:r>
        <w:rPr>
          <w:i/>
          <w:sz w:val="20"/>
        </w:rPr>
        <w:t xml:space="preserve">Snippets allow you to create faster the code. They started with </w:t>
      </w:r>
      <w:r w:rsidR="00024943">
        <w:rPr>
          <w:i/>
          <w:sz w:val="20"/>
        </w:rPr>
        <w:t xml:space="preserve">the </w:t>
      </w:r>
      <w:r>
        <w:rPr>
          <w:i/>
          <w:sz w:val="20"/>
        </w:rPr>
        <w:t>letter "t"</w:t>
      </w:r>
      <w:proofErr w:type="gramStart"/>
      <w:r>
        <w:rPr>
          <w:i/>
          <w:sz w:val="20"/>
        </w:rPr>
        <w:t xml:space="preserve"> for</w:t>
      </w:r>
      <w:proofErr w:type="gramEnd"/>
      <w:r>
        <w:rPr>
          <w:i/>
          <w:sz w:val="20"/>
        </w:rPr>
        <w:t xml:space="preserve"> example to create </w:t>
      </w:r>
      <w:r w:rsidR="00024943">
        <w:rPr>
          <w:i/>
          <w:sz w:val="20"/>
        </w:rPr>
        <w:t xml:space="preserve">a </w:t>
      </w:r>
      <w:r>
        <w:rPr>
          <w:i/>
          <w:sz w:val="20"/>
        </w:rPr>
        <w:t xml:space="preserve">new table start writing </w:t>
      </w:r>
      <w:proofErr w:type="spellStart"/>
      <w:r w:rsidRPr="00746F3A">
        <w:rPr>
          <w:i/>
          <w:sz w:val="20"/>
          <w:u w:val="single"/>
        </w:rPr>
        <w:t>ttable</w:t>
      </w:r>
      <w:proofErr w:type="spellEnd"/>
      <w:r>
        <w:rPr>
          <w:i/>
          <w:sz w:val="20"/>
        </w:rPr>
        <w:t xml:space="preserve"> and then the whole structure of the object would be created automatically. Using </w:t>
      </w:r>
      <w:r w:rsidR="00024943">
        <w:rPr>
          <w:i/>
          <w:sz w:val="20"/>
        </w:rPr>
        <w:t xml:space="preserve">the </w:t>
      </w:r>
      <w:r>
        <w:rPr>
          <w:i/>
          <w:sz w:val="20"/>
        </w:rPr>
        <w:t xml:space="preserve">Tab </w:t>
      </w:r>
      <w:r w:rsidR="00746F3A">
        <w:rPr>
          <w:i/>
          <w:sz w:val="20"/>
        </w:rPr>
        <w:t>key,</w:t>
      </w:r>
      <w:r>
        <w:rPr>
          <w:i/>
          <w:sz w:val="20"/>
        </w:rPr>
        <w:t xml:space="preserve"> you can switch to </w:t>
      </w:r>
      <w:r w:rsidR="00024943">
        <w:rPr>
          <w:i/>
          <w:sz w:val="20"/>
        </w:rPr>
        <w:t xml:space="preserve">the </w:t>
      </w:r>
      <w:r>
        <w:rPr>
          <w:i/>
          <w:sz w:val="20"/>
        </w:rPr>
        <w:t>next place where you need to change the values.</w:t>
      </w:r>
    </w:p>
    <w:p w14:paraId="0393815A" w14:textId="4CD614E3" w:rsidR="00167D14" w:rsidRDefault="00167D14" w:rsidP="00ED6426">
      <w:pPr>
        <w:pStyle w:val="ListParagraph"/>
        <w:rPr>
          <w:i/>
          <w:sz w:val="20"/>
        </w:rPr>
      </w:pPr>
    </w:p>
    <w:p w14:paraId="4BEC3556" w14:textId="7D1C08DA" w:rsidR="00167D14" w:rsidRDefault="00167D14" w:rsidP="00ED6426">
      <w:pPr>
        <w:pStyle w:val="ListParagraph"/>
        <w:rPr>
          <w:i/>
          <w:sz w:val="20"/>
        </w:rPr>
      </w:pPr>
      <w:r>
        <w:rPr>
          <w:i/>
          <w:sz w:val="20"/>
        </w:rPr>
        <w:t xml:space="preserve">To get automatically the number of the object (next available) click </w:t>
      </w:r>
      <w:proofErr w:type="spellStart"/>
      <w:r>
        <w:rPr>
          <w:i/>
          <w:sz w:val="20"/>
        </w:rPr>
        <w:t>Ctrl+Space</w:t>
      </w:r>
      <w:proofErr w:type="spellEnd"/>
      <w:r>
        <w:rPr>
          <w:i/>
          <w:sz w:val="20"/>
        </w:rPr>
        <w:t xml:space="preserve">. It will </w:t>
      </w:r>
      <w:r w:rsidR="00FD6D41">
        <w:rPr>
          <w:i/>
          <w:sz w:val="20"/>
        </w:rPr>
        <w:t xml:space="preserve">show you </w:t>
      </w:r>
      <w:r w:rsidR="00995F1F">
        <w:rPr>
          <w:i/>
          <w:sz w:val="20"/>
        </w:rPr>
        <w:t>the</w:t>
      </w:r>
      <w:r w:rsidR="00024943">
        <w:rPr>
          <w:i/>
          <w:sz w:val="20"/>
        </w:rPr>
        <w:t xml:space="preserve"> </w:t>
      </w:r>
      <w:r w:rsidR="00FD6D41">
        <w:rPr>
          <w:i/>
          <w:sz w:val="20"/>
        </w:rPr>
        <w:t>next number of the object.</w:t>
      </w:r>
    </w:p>
    <w:p w14:paraId="66DF33BA" w14:textId="1BD06607" w:rsidR="00FD0C70" w:rsidRDefault="00FD0C70" w:rsidP="00ED6426">
      <w:pPr>
        <w:pStyle w:val="ListParagraph"/>
        <w:rPr>
          <w:i/>
          <w:sz w:val="20"/>
        </w:rPr>
      </w:pPr>
    </w:p>
    <w:p w14:paraId="454F496E" w14:textId="684BF54F" w:rsidR="00FD0C70" w:rsidRDefault="00FD0C70" w:rsidP="00FD0C70">
      <w:pPr>
        <w:pStyle w:val="ListParagraph"/>
        <w:rPr>
          <w:i/>
          <w:sz w:val="20"/>
        </w:rPr>
      </w:pPr>
      <w:r>
        <w:rPr>
          <w:i/>
          <w:sz w:val="20"/>
        </w:rPr>
        <w:t xml:space="preserve">When adding </w:t>
      </w:r>
      <w:r w:rsidR="00024943">
        <w:rPr>
          <w:i/>
          <w:sz w:val="20"/>
        </w:rPr>
        <w:t xml:space="preserve">a </w:t>
      </w:r>
      <w:r>
        <w:rPr>
          <w:i/>
          <w:sz w:val="20"/>
        </w:rPr>
        <w:t xml:space="preserve">caption to the Bonus Header do not add </w:t>
      </w:r>
      <w:r w:rsidR="00024943">
        <w:rPr>
          <w:i/>
          <w:sz w:val="20"/>
        </w:rPr>
        <w:t xml:space="preserve">the </w:t>
      </w:r>
      <w:proofErr w:type="gramStart"/>
      <w:r>
        <w:rPr>
          <w:i/>
          <w:sz w:val="20"/>
        </w:rPr>
        <w:t>word</w:t>
      </w:r>
      <w:proofErr w:type="gramEnd"/>
      <w:r>
        <w:rPr>
          <w:i/>
          <w:sz w:val="20"/>
        </w:rPr>
        <w:t xml:space="preserve"> Header.</w:t>
      </w:r>
    </w:p>
    <w:p w14:paraId="079F01FC" w14:textId="77777777" w:rsidR="00160243" w:rsidRPr="00ED6426" w:rsidRDefault="00160243" w:rsidP="00ED6426">
      <w:pPr>
        <w:pStyle w:val="ListParagraph"/>
        <w:rPr>
          <w:i/>
          <w:sz w:val="20"/>
        </w:rPr>
      </w:pPr>
    </w:p>
    <w:p w14:paraId="2283F7C5" w14:textId="359BE0C2" w:rsidR="00492B70" w:rsidRDefault="00492B70" w:rsidP="00492B70">
      <w:pPr>
        <w:pStyle w:val="ListParagraph"/>
        <w:numPr>
          <w:ilvl w:val="0"/>
          <w:numId w:val="10"/>
        </w:numPr>
        <w:spacing w:line="480" w:lineRule="auto"/>
        <w:jc w:val="left"/>
      </w:pPr>
      <w:r>
        <w:t xml:space="preserve">Create a new field </w:t>
      </w:r>
      <w:r w:rsidRPr="009B5B3F">
        <w:rPr>
          <w:b/>
        </w:rPr>
        <w:t xml:space="preserve">"No." </w:t>
      </w:r>
      <w:r>
        <w:t xml:space="preserve">- use type </w:t>
      </w:r>
      <w:proofErr w:type="gramStart"/>
      <w:r>
        <w:t>Code[</w:t>
      </w:r>
      <w:proofErr w:type="gramEnd"/>
      <w:r>
        <w:t>20]. Remember about properties.  This field will be the primary key.</w:t>
      </w:r>
    </w:p>
    <w:p w14:paraId="535D9B64" w14:textId="77777777" w:rsidR="00ED6426" w:rsidRDefault="00492B70" w:rsidP="00ED6426">
      <w:pPr>
        <w:pStyle w:val="ListParagraph"/>
      </w:pPr>
      <w:r>
        <w:t xml:space="preserve">Create a new field </w:t>
      </w:r>
      <w:r w:rsidRPr="009B5B3F">
        <w:rPr>
          <w:b/>
        </w:rPr>
        <w:t>"Customer No."</w:t>
      </w:r>
      <w:r>
        <w:t xml:space="preserve"> - use type </w:t>
      </w:r>
      <w:proofErr w:type="gramStart"/>
      <w:r>
        <w:t>Code[</w:t>
      </w:r>
      <w:proofErr w:type="gramEnd"/>
      <w:r>
        <w:t xml:space="preserve">20]. Remember about properties and add </w:t>
      </w:r>
      <w:r w:rsidRPr="009B5B3F">
        <w:rPr>
          <w:b/>
        </w:rPr>
        <w:t>TableRelation</w:t>
      </w:r>
      <w:r>
        <w:t xml:space="preserve"> to </w:t>
      </w:r>
      <w:r w:rsidR="009B5B3F">
        <w:t xml:space="preserve">table </w:t>
      </w:r>
      <w:r>
        <w:t>"Customer"</w:t>
      </w:r>
      <w:r w:rsidR="009B5B3F">
        <w:t xml:space="preserve"> </w:t>
      </w:r>
    </w:p>
    <w:p w14:paraId="1D19B442" w14:textId="2ED3195A" w:rsidR="00ED6426" w:rsidRPr="00ED6426" w:rsidRDefault="00ED6426" w:rsidP="00ED6426">
      <w:pPr>
        <w:pStyle w:val="ListParagraph"/>
        <w:rPr>
          <w:i/>
          <w:sz w:val="20"/>
        </w:rPr>
      </w:pPr>
      <w:r>
        <w:br/>
      </w:r>
      <w:r w:rsidRPr="00E016E8">
        <w:rPr>
          <w:rStyle w:val="Heading3Char"/>
          <w:noProof/>
        </w:rPr>
        <w:drawing>
          <wp:inline distT="0" distB="0" distL="0" distR="0" wp14:anchorId="7E2503D7" wp14:editId="6D115453">
            <wp:extent cx="252412" cy="252412"/>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1D528E">
        <w:rPr>
          <w:rFonts w:ascii="Bahnschrift Condensed" w:eastAsiaTheme="majorEastAsia" w:hAnsi="Bahnschrift Condensed" w:cstheme="majorBidi"/>
          <w:smallCaps/>
          <w:spacing w:val="40"/>
          <w:sz w:val="32"/>
          <w:szCs w:val="26"/>
        </w:rPr>
        <w:cr/>
      </w:r>
      <w:r>
        <w:rPr>
          <w:i/>
          <w:sz w:val="20"/>
        </w:rPr>
        <w:t>When you specify table relation you do not need to put the field to which you create a relation if this is a Primary Key and this key contain</w:t>
      </w:r>
      <w:r w:rsidR="00024943">
        <w:rPr>
          <w:i/>
          <w:sz w:val="20"/>
        </w:rPr>
        <w:t>s</w:t>
      </w:r>
      <w:r>
        <w:rPr>
          <w:i/>
          <w:sz w:val="20"/>
        </w:rPr>
        <w:t xml:space="preserve"> only one value. Otherwise</w:t>
      </w:r>
      <w:r w:rsidR="00024943">
        <w:rPr>
          <w:i/>
          <w:sz w:val="20"/>
        </w:rPr>
        <w:t>,</w:t>
      </w:r>
      <w:r>
        <w:rPr>
          <w:i/>
          <w:sz w:val="20"/>
        </w:rPr>
        <w:t xml:space="preserve"> you need not only specify the table name but also the field. In </w:t>
      </w:r>
      <w:r w:rsidR="00024943">
        <w:rPr>
          <w:i/>
          <w:sz w:val="20"/>
        </w:rPr>
        <w:t xml:space="preserve">the </w:t>
      </w:r>
      <w:r>
        <w:rPr>
          <w:i/>
          <w:sz w:val="20"/>
        </w:rPr>
        <w:t>Customer table</w:t>
      </w:r>
      <w:r w:rsidR="00024943">
        <w:rPr>
          <w:i/>
          <w:sz w:val="20"/>
        </w:rPr>
        <w:t>,</w:t>
      </w:r>
      <w:r>
        <w:rPr>
          <w:i/>
          <w:sz w:val="20"/>
        </w:rPr>
        <w:t xml:space="preserve"> there is only one field in a primary </w:t>
      </w:r>
      <w:proofErr w:type="gramStart"/>
      <w:r>
        <w:rPr>
          <w:i/>
          <w:sz w:val="20"/>
        </w:rPr>
        <w:t>key</w:t>
      </w:r>
      <w:proofErr w:type="gramEnd"/>
      <w:r>
        <w:rPr>
          <w:i/>
          <w:sz w:val="20"/>
        </w:rPr>
        <w:t xml:space="preserve"> so you do not need to add </w:t>
      </w:r>
      <w:r w:rsidR="00024943">
        <w:rPr>
          <w:i/>
          <w:sz w:val="20"/>
        </w:rPr>
        <w:t xml:space="preserve">the </w:t>
      </w:r>
      <w:r>
        <w:rPr>
          <w:i/>
          <w:sz w:val="20"/>
        </w:rPr>
        <w:t>No. field in the relation</w:t>
      </w:r>
      <w:r w:rsidR="00160243">
        <w:rPr>
          <w:i/>
          <w:sz w:val="20"/>
        </w:rPr>
        <w:t>.</w:t>
      </w:r>
    </w:p>
    <w:p w14:paraId="3BC4FA90" w14:textId="3F3987C0" w:rsidR="00492B70" w:rsidRDefault="00492B70" w:rsidP="00ED6426">
      <w:pPr>
        <w:pStyle w:val="ListParagraph"/>
        <w:spacing w:line="480" w:lineRule="auto"/>
        <w:jc w:val="left"/>
      </w:pPr>
    </w:p>
    <w:p w14:paraId="0ECD306B" w14:textId="738065B0" w:rsidR="00492B70" w:rsidRDefault="00492B70" w:rsidP="00492B70">
      <w:pPr>
        <w:pStyle w:val="ListParagraph"/>
        <w:numPr>
          <w:ilvl w:val="0"/>
          <w:numId w:val="10"/>
        </w:numPr>
        <w:spacing w:line="480" w:lineRule="auto"/>
        <w:jc w:val="left"/>
      </w:pPr>
      <w:r>
        <w:t xml:space="preserve">Create a new field </w:t>
      </w:r>
      <w:r w:rsidRPr="009B5B3F">
        <w:rPr>
          <w:b/>
        </w:rPr>
        <w:t>"Starting Date"</w:t>
      </w:r>
      <w:r>
        <w:t xml:space="preserve"> - use </w:t>
      </w:r>
      <w:r w:rsidR="00024943">
        <w:t xml:space="preserve">the </w:t>
      </w:r>
      <w:proofErr w:type="gramStart"/>
      <w:r>
        <w:t>type</w:t>
      </w:r>
      <w:proofErr w:type="gramEnd"/>
      <w:r>
        <w:t xml:space="preserve"> Date</w:t>
      </w:r>
    </w:p>
    <w:p w14:paraId="3B960B42" w14:textId="1FCA0288" w:rsidR="006D5F43" w:rsidRDefault="00492B70" w:rsidP="00492B70">
      <w:pPr>
        <w:pStyle w:val="ListParagraph"/>
        <w:numPr>
          <w:ilvl w:val="0"/>
          <w:numId w:val="10"/>
        </w:numPr>
        <w:spacing w:line="480" w:lineRule="auto"/>
        <w:jc w:val="left"/>
      </w:pPr>
      <w:r>
        <w:t xml:space="preserve">Create a new field </w:t>
      </w:r>
      <w:r w:rsidRPr="009B5B3F">
        <w:rPr>
          <w:b/>
        </w:rPr>
        <w:t xml:space="preserve">"Ending Date" </w:t>
      </w:r>
      <w:r>
        <w:t xml:space="preserve">- use </w:t>
      </w:r>
      <w:r w:rsidR="00024943">
        <w:t xml:space="preserve">the </w:t>
      </w:r>
      <w:proofErr w:type="gramStart"/>
      <w:r>
        <w:t>type</w:t>
      </w:r>
      <w:proofErr w:type="gramEnd"/>
      <w:r>
        <w:t xml:space="preserve"> Date</w:t>
      </w:r>
    </w:p>
    <w:p w14:paraId="53CC060D" w14:textId="0D2EE4A3" w:rsidR="00BF3AB5" w:rsidRPr="00CF085F" w:rsidRDefault="00BF3AB5" w:rsidP="00CF085F">
      <w:pPr>
        <w:spacing w:line="480" w:lineRule="auto"/>
        <w:jc w:val="left"/>
        <w:rPr>
          <w:i/>
          <w:sz w:val="20"/>
        </w:rPr>
      </w:pPr>
      <w:r w:rsidRPr="00E016E8">
        <w:rPr>
          <w:rStyle w:val="Heading3Char"/>
          <w:noProof/>
        </w:rPr>
        <w:drawing>
          <wp:inline distT="0" distB="0" distL="0" distR="0" wp14:anchorId="2F1D2C56" wp14:editId="0D3A9D83">
            <wp:extent cx="252412" cy="252412"/>
            <wp:effectExtent l="0" t="0" r="0" b="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BF3AB5">
        <w:rPr>
          <w:rFonts w:ascii="Bahnschrift Condensed" w:eastAsiaTheme="majorEastAsia" w:hAnsi="Bahnschrift Condensed" w:cstheme="majorBidi"/>
          <w:smallCaps/>
          <w:spacing w:val="40"/>
          <w:sz w:val="32"/>
          <w:szCs w:val="26"/>
        </w:rPr>
        <w:cr/>
      </w:r>
      <w:r w:rsidRPr="00BF3AB5">
        <w:rPr>
          <w:i/>
          <w:sz w:val="20"/>
        </w:rPr>
        <w:t xml:space="preserve">If you set properly code </w:t>
      </w:r>
      <w:proofErr w:type="gramStart"/>
      <w:r w:rsidRPr="00BF3AB5">
        <w:rPr>
          <w:i/>
          <w:sz w:val="20"/>
        </w:rPr>
        <w:t>analyzers</w:t>
      </w:r>
      <w:proofErr w:type="gramEnd"/>
      <w:r w:rsidRPr="00BF3AB5">
        <w:rPr>
          <w:i/>
          <w:sz w:val="20"/>
        </w:rPr>
        <w:t xml:space="preserve"> you may see an error that the Table is missing a matching permission set. This will be solved </w:t>
      </w:r>
      <w:r w:rsidR="00024943">
        <w:rPr>
          <w:i/>
          <w:sz w:val="20"/>
        </w:rPr>
        <w:t>i</w:t>
      </w:r>
      <w:r w:rsidRPr="00BF3AB5">
        <w:rPr>
          <w:i/>
          <w:sz w:val="20"/>
        </w:rPr>
        <w:t xml:space="preserve">n </w:t>
      </w:r>
      <w:r w:rsidR="00024943">
        <w:rPr>
          <w:i/>
          <w:sz w:val="20"/>
        </w:rPr>
        <w:t xml:space="preserve">the </w:t>
      </w:r>
      <w:r w:rsidRPr="00BF3AB5">
        <w:rPr>
          <w:i/>
          <w:sz w:val="20"/>
        </w:rPr>
        <w:t>next pages.</w:t>
      </w:r>
    </w:p>
    <w:p w14:paraId="6D654F05" w14:textId="7E90B5CC" w:rsidR="009B5B3F" w:rsidRDefault="00A97A49" w:rsidP="00043EEB">
      <w:pPr>
        <w:rPr>
          <w:rStyle w:val="Heading3Char"/>
        </w:rPr>
      </w:pPr>
      <w:r w:rsidRPr="00E016E8">
        <w:rPr>
          <w:rStyle w:val="BalloonTextChar"/>
          <w:noProof/>
        </w:rPr>
        <w:drawing>
          <wp:inline distT="0" distB="0" distL="0" distR="0" wp14:anchorId="7F40BB32" wp14:editId="13F965D8">
            <wp:extent cx="267618" cy="267618"/>
            <wp:effectExtent l="0" t="0" r="0" b="0"/>
            <wp:docPr id="73" name="Graphic 73"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B40E7B" w14:paraId="7A1D9F71" w14:textId="77777777" w:rsidTr="0007643A">
        <w:tc>
          <w:tcPr>
            <w:tcW w:w="8636" w:type="dxa"/>
            <w:tcBorders>
              <w:top w:val="double" w:sz="4" w:space="0" w:color="auto"/>
              <w:left w:val="double" w:sz="4" w:space="0" w:color="auto"/>
              <w:bottom w:val="double" w:sz="4" w:space="0" w:color="auto"/>
              <w:right w:val="double" w:sz="4" w:space="0" w:color="auto"/>
            </w:tcBorders>
          </w:tcPr>
          <w:p w14:paraId="5D724045" w14:textId="77777777" w:rsidR="00B40E7B" w:rsidRDefault="00B40E7B" w:rsidP="00B40E7B">
            <w:pPr>
              <w:shd w:val="clear" w:color="auto" w:fill="FFFFFF"/>
              <w:spacing w:line="285" w:lineRule="atLeast"/>
              <w:jc w:val="left"/>
              <w:rPr>
                <w:rFonts w:ascii="Consolas" w:eastAsia="Times New Roman" w:hAnsi="Consolas" w:cs="Times New Roman"/>
                <w:color w:val="0000FF"/>
                <w:sz w:val="21"/>
                <w:szCs w:val="21"/>
              </w:rPr>
            </w:pPr>
          </w:p>
          <w:p w14:paraId="701D9BA6" w14:textId="7FFE64E9"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FF"/>
                <w:sz w:val="21"/>
                <w:szCs w:val="21"/>
              </w:rPr>
              <w:t>table</w:t>
            </w:r>
            <w:r w:rsidRPr="00B40E7B">
              <w:rPr>
                <w:rFonts w:ascii="Consolas" w:eastAsia="Times New Roman" w:hAnsi="Consolas" w:cs="Times New Roman"/>
                <w:color w:val="000000"/>
                <w:sz w:val="21"/>
                <w:szCs w:val="21"/>
              </w:rPr>
              <w:t xml:space="preserve"> </w:t>
            </w:r>
            <w:r w:rsidRPr="00B40E7B">
              <w:rPr>
                <w:rFonts w:ascii="Consolas" w:eastAsia="Times New Roman" w:hAnsi="Consolas" w:cs="Times New Roman"/>
                <w:color w:val="098658"/>
                <w:sz w:val="21"/>
                <w:szCs w:val="21"/>
              </w:rPr>
              <w:t>65400</w:t>
            </w:r>
            <w:r w:rsidRPr="00B40E7B">
              <w:rPr>
                <w:rFonts w:ascii="Consolas" w:eastAsia="Times New Roman" w:hAnsi="Consolas" w:cs="Times New Roman"/>
                <w:color w:val="000000"/>
                <w:sz w:val="21"/>
                <w:szCs w:val="21"/>
              </w:rPr>
              <w:t xml:space="preserve"> "MNB Bonus Header"</w:t>
            </w:r>
          </w:p>
          <w:p w14:paraId="3AE93128"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w:t>
            </w:r>
          </w:p>
          <w:p w14:paraId="1F0F9D21"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Caption = </w:t>
            </w:r>
            <w:r w:rsidRPr="00B40E7B">
              <w:rPr>
                <w:rFonts w:ascii="Consolas" w:eastAsia="Times New Roman" w:hAnsi="Consolas" w:cs="Times New Roman"/>
                <w:color w:val="A31515"/>
                <w:sz w:val="21"/>
                <w:szCs w:val="21"/>
              </w:rPr>
              <w:t>'Bonus</w:t>
            </w:r>
            <w:proofErr w:type="gramStart"/>
            <w:r w:rsidRPr="00B40E7B">
              <w:rPr>
                <w:rFonts w:ascii="Consolas" w:eastAsia="Times New Roman" w:hAnsi="Consolas" w:cs="Times New Roman"/>
                <w:color w:val="A31515"/>
                <w:sz w:val="21"/>
                <w:szCs w:val="21"/>
              </w:rPr>
              <w:t>'</w:t>
            </w:r>
            <w:r w:rsidRPr="00B40E7B">
              <w:rPr>
                <w:rFonts w:ascii="Consolas" w:eastAsia="Times New Roman" w:hAnsi="Consolas" w:cs="Times New Roman"/>
                <w:color w:val="000000"/>
                <w:sz w:val="21"/>
                <w:szCs w:val="21"/>
              </w:rPr>
              <w:t>;</w:t>
            </w:r>
            <w:proofErr w:type="gramEnd"/>
          </w:p>
          <w:p w14:paraId="350BCD69"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w:t>
            </w:r>
            <w:r w:rsidRPr="00B40E7B">
              <w:rPr>
                <w:rFonts w:ascii="Consolas" w:eastAsia="Times New Roman" w:hAnsi="Consolas" w:cs="Times New Roman"/>
                <w:color w:val="0000FF"/>
                <w:sz w:val="21"/>
                <w:szCs w:val="21"/>
              </w:rPr>
              <w:t>DataClassification</w:t>
            </w:r>
            <w:r w:rsidRPr="00B40E7B">
              <w:rPr>
                <w:rFonts w:ascii="Consolas" w:eastAsia="Times New Roman" w:hAnsi="Consolas" w:cs="Times New Roman"/>
                <w:color w:val="000000"/>
                <w:sz w:val="21"/>
                <w:szCs w:val="21"/>
              </w:rPr>
              <w:t xml:space="preserve"> = </w:t>
            </w:r>
            <w:proofErr w:type="gramStart"/>
            <w:r w:rsidRPr="00B40E7B">
              <w:rPr>
                <w:rFonts w:ascii="Consolas" w:eastAsia="Times New Roman" w:hAnsi="Consolas" w:cs="Times New Roman"/>
                <w:color w:val="000000"/>
                <w:sz w:val="21"/>
                <w:szCs w:val="21"/>
              </w:rPr>
              <w:t>CustomerContent;</w:t>
            </w:r>
            <w:proofErr w:type="gramEnd"/>
          </w:p>
          <w:p w14:paraId="20D4077E"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p>
          <w:p w14:paraId="01303828"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w:t>
            </w:r>
            <w:r w:rsidRPr="00B40E7B">
              <w:rPr>
                <w:rFonts w:ascii="Consolas" w:eastAsia="Times New Roman" w:hAnsi="Consolas" w:cs="Times New Roman"/>
                <w:color w:val="0000FF"/>
                <w:sz w:val="21"/>
                <w:szCs w:val="21"/>
              </w:rPr>
              <w:t>fields</w:t>
            </w:r>
          </w:p>
          <w:p w14:paraId="31E6FFAB"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w:t>
            </w:r>
          </w:p>
          <w:p w14:paraId="05EB1240"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w:t>
            </w:r>
            <w:proofErr w:type="gramStart"/>
            <w:r w:rsidRPr="00B40E7B">
              <w:rPr>
                <w:rFonts w:ascii="Consolas" w:eastAsia="Times New Roman" w:hAnsi="Consolas" w:cs="Times New Roman"/>
                <w:color w:val="0000FF"/>
                <w:sz w:val="21"/>
                <w:szCs w:val="21"/>
              </w:rPr>
              <w:t>field(</w:t>
            </w:r>
            <w:proofErr w:type="gramEnd"/>
            <w:r w:rsidRPr="00B40E7B">
              <w:rPr>
                <w:rFonts w:ascii="Consolas" w:eastAsia="Times New Roman" w:hAnsi="Consolas" w:cs="Times New Roman"/>
                <w:color w:val="098658"/>
                <w:sz w:val="21"/>
                <w:szCs w:val="21"/>
              </w:rPr>
              <w:t>1</w:t>
            </w:r>
            <w:r w:rsidRPr="00B40E7B">
              <w:rPr>
                <w:rFonts w:ascii="Consolas" w:eastAsia="Times New Roman" w:hAnsi="Consolas" w:cs="Times New Roman"/>
                <w:color w:val="000000"/>
                <w:sz w:val="21"/>
                <w:szCs w:val="21"/>
              </w:rPr>
              <w:t xml:space="preserve">; "No."; </w:t>
            </w:r>
            <w:r w:rsidRPr="00B40E7B">
              <w:rPr>
                <w:rFonts w:ascii="Consolas" w:eastAsia="Times New Roman" w:hAnsi="Consolas" w:cs="Times New Roman"/>
                <w:color w:val="0000FF"/>
                <w:sz w:val="21"/>
                <w:szCs w:val="21"/>
              </w:rPr>
              <w:t>Code</w:t>
            </w:r>
            <w:r w:rsidRPr="00B40E7B">
              <w:rPr>
                <w:rFonts w:ascii="Consolas" w:eastAsia="Times New Roman" w:hAnsi="Consolas" w:cs="Times New Roman"/>
                <w:color w:val="000000"/>
                <w:sz w:val="21"/>
                <w:szCs w:val="21"/>
              </w:rPr>
              <w:t>[</w:t>
            </w:r>
            <w:r w:rsidRPr="00B40E7B">
              <w:rPr>
                <w:rFonts w:ascii="Consolas" w:eastAsia="Times New Roman" w:hAnsi="Consolas" w:cs="Times New Roman"/>
                <w:color w:val="098658"/>
                <w:sz w:val="21"/>
                <w:szCs w:val="21"/>
              </w:rPr>
              <w:t>20</w:t>
            </w:r>
            <w:r w:rsidRPr="00B40E7B">
              <w:rPr>
                <w:rFonts w:ascii="Consolas" w:eastAsia="Times New Roman" w:hAnsi="Consolas" w:cs="Times New Roman"/>
                <w:color w:val="000000"/>
                <w:sz w:val="21"/>
                <w:szCs w:val="21"/>
              </w:rPr>
              <w:t>]</w:t>
            </w:r>
            <w:r w:rsidRPr="00B40E7B">
              <w:rPr>
                <w:rFonts w:ascii="Consolas" w:eastAsia="Times New Roman" w:hAnsi="Consolas" w:cs="Times New Roman"/>
                <w:color w:val="0000FF"/>
                <w:sz w:val="21"/>
                <w:szCs w:val="21"/>
              </w:rPr>
              <w:t>)</w:t>
            </w:r>
          </w:p>
          <w:p w14:paraId="2627D909" w14:textId="77777777" w:rsidR="00B40E7B" w:rsidRPr="00723FF0" w:rsidRDefault="00B40E7B" w:rsidP="00B40E7B">
            <w:pPr>
              <w:shd w:val="clear" w:color="auto" w:fill="FFFFFF"/>
              <w:spacing w:line="285" w:lineRule="atLeast"/>
              <w:jc w:val="left"/>
              <w:rPr>
                <w:rFonts w:ascii="Consolas" w:eastAsia="Times New Roman" w:hAnsi="Consolas" w:cs="Times New Roman"/>
                <w:color w:val="000000"/>
                <w:sz w:val="21"/>
                <w:szCs w:val="21"/>
                <w:lang w:val="fr-FR"/>
              </w:rPr>
            </w:pPr>
            <w:r w:rsidRPr="00B40E7B">
              <w:rPr>
                <w:rFonts w:ascii="Consolas" w:eastAsia="Times New Roman" w:hAnsi="Consolas" w:cs="Times New Roman"/>
                <w:color w:val="000000"/>
                <w:sz w:val="21"/>
                <w:szCs w:val="21"/>
              </w:rPr>
              <w:t xml:space="preserve">        </w:t>
            </w:r>
            <w:r w:rsidRPr="00723FF0">
              <w:rPr>
                <w:rFonts w:ascii="Consolas" w:eastAsia="Times New Roman" w:hAnsi="Consolas" w:cs="Times New Roman"/>
                <w:color w:val="000000"/>
                <w:sz w:val="21"/>
                <w:szCs w:val="21"/>
                <w:lang w:val="fr-FR"/>
              </w:rPr>
              <w:t>{</w:t>
            </w:r>
          </w:p>
          <w:p w14:paraId="61BDFDCE" w14:textId="77777777" w:rsidR="00B40E7B" w:rsidRPr="00723FF0" w:rsidRDefault="00B40E7B" w:rsidP="00B40E7B">
            <w:pPr>
              <w:shd w:val="clear" w:color="auto" w:fill="FFFFFF"/>
              <w:spacing w:line="285" w:lineRule="atLeast"/>
              <w:jc w:val="left"/>
              <w:rPr>
                <w:rFonts w:ascii="Consolas" w:eastAsia="Times New Roman" w:hAnsi="Consolas" w:cs="Times New Roman"/>
                <w:color w:val="000000"/>
                <w:sz w:val="21"/>
                <w:szCs w:val="21"/>
                <w:lang w:val="fr-FR"/>
              </w:rPr>
            </w:pPr>
            <w:r w:rsidRPr="00723FF0">
              <w:rPr>
                <w:rFonts w:ascii="Consolas" w:eastAsia="Times New Roman" w:hAnsi="Consolas" w:cs="Times New Roman"/>
                <w:color w:val="000000"/>
                <w:sz w:val="21"/>
                <w:szCs w:val="21"/>
                <w:lang w:val="fr-FR"/>
              </w:rPr>
              <w:t xml:space="preserve">            </w:t>
            </w:r>
            <w:proofErr w:type="spellStart"/>
            <w:r w:rsidRPr="00723FF0">
              <w:rPr>
                <w:rFonts w:ascii="Consolas" w:eastAsia="Times New Roman" w:hAnsi="Consolas" w:cs="Times New Roman"/>
                <w:color w:val="0000FF"/>
                <w:sz w:val="21"/>
                <w:szCs w:val="21"/>
                <w:lang w:val="fr-FR"/>
              </w:rPr>
              <w:t>DataClassification</w:t>
            </w:r>
            <w:proofErr w:type="spellEnd"/>
            <w:r w:rsidRPr="00723FF0">
              <w:rPr>
                <w:rFonts w:ascii="Consolas" w:eastAsia="Times New Roman" w:hAnsi="Consolas" w:cs="Times New Roman"/>
                <w:color w:val="000000"/>
                <w:sz w:val="21"/>
                <w:szCs w:val="21"/>
                <w:lang w:val="fr-FR"/>
              </w:rPr>
              <w:t xml:space="preserve"> = </w:t>
            </w:r>
            <w:proofErr w:type="spellStart"/>
            <w:proofErr w:type="gramStart"/>
            <w:r w:rsidRPr="00723FF0">
              <w:rPr>
                <w:rFonts w:ascii="Consolas" w:eastAsia="Times New Roman" w:hAnsi="Consolas" w:cs="Times New Roman"/>
                <w:color w:val="000000"/>
                <w:sz w:val="21"/>
                <w:szCs w:val="21"/>
                <w:lang w:val="fr-FR"/>
              </w:rPr>
              <w:t>CustomerContent</w:t>
            </w:r>
            <w:proofErr w:type="spellEnd"/>
            <w:r w:rsidRPr="00723FF0">
              <w:rPr>
                <w:rFonts w:ascii="Consolas" w:eastAsia="Times New Roman" w:hAnsi="Consolas" w:cs="Times New Roman"/>
                <w:color w:val="000000"/>
                <w:sz w:val="21"/>
                <w:szCs w:val="21"/>
                <w:lang w:val="fr-FR"/>
              </w:rPr>
              <w:t>;</w:t>
            </w:r>
            <w:proofErr w:type="gramEnd"/>
          </w:p>
          <w:p w14:paraId="50BEADA0" w14:textId="77777777" w:rsidR="00B40E7B" w:rsidRPr="00723FF0" w:rsidRDefault="00B40E7B" w:rsidP="00B40E7B">
            <w:pPr>
              <w:shd w:val="clear" w:color="auto" w:fill="FFFFFF"/>
              <w:spacing w:line="285" w:lineRule="atLeast"/>
              <w:jc w:val="left"/>
              <w:rPr>
                <w:rFonts w:ascii="Consolas" w:eastAsia="Times New Roman" w:hAnsi="Consolas" w:cs="Times New Roman"/>
                <w:color w:val="000000"/>
                <w:sz w:val="21"/>
                <w:szCs w:val="21"/>
                <w:lang w:val="fr-FR"/>
              </w:rPr>
            </w:pPr>
            <w:r w:rsidRPr="00723FF0">
              <w:rPr>
                <w:rFonts w:ascii="Consolas" w:eastAsia="Times New Roman" w:hAnsi="Consolas" w:cs="Times New Roman"/>
                <w:color w:val="000000"/>
                <w:sz w:val="21"/>
                <w:szCs w:val="21"/>
                <w:lang w:val="fr-FR"/>
              </w:rPr>
              <w:t xml:space="preserve">            </w:t>
            </w:r>
            <w:proofErr w:type="spellStart"/>
            <w:r w:rsidRPr="00723FF0">
              <w:rPr>
                <w:rFonts w:ascii="Consolas" w:eastAsia="Times New Roman" w:hAnsi="Consolas" w:cs="Times New Roman"/>
                <w:color w:val="000000"/>
                <w:sz w:val="21"/>
                <w:szCs w:val="21"/>
                <w:lang w:val="fr-FR"/>
              </w:rPr>
              <w:t>Caption</w:t>
            </w:r>
            <w:proofErr w:type="spellEnd"/>
            <w:r w:rsidRPr="00723FF0">
              <w:rPr>
                <w:rFonts w:ascii="Consolas" w:eastAsia="Times New Roman" w:hAnsi="Consolas" w:cs="Times New Roman"/>
                <w:color w:val="000000"/>
                <w:sz w:val="21"/>
                <w:szCs w:val="21"/>
                <w:lang w:val="fr-FR"/>
              </w:rPr>
              <w:t xml:space="preserve"> = </w:t>
            </w:r>
            <w:r w:rsidRPr="00723FF0">
              <w:rPr>
                <w:rFonts w:ascii="Consolas" w:eastAsia="Times New Roman" w:hAnsi="Consolas" w:cs="Times New Roman"/>
                <w:color w:val="A31515"/>
                <w:sz w:val="21"/>
                <w:szCs w:val="21"/>
                <w:lang w:val="fr-FR"/>
              </w:rPr>
              <w:t>'No.</w:t>
            </w:r>
            <w:proofErr w:type="gramStart"/>
            <w:r w:rsidRPr="00723FF0">
              <w:rPr>
                <w:rFonts w:ascii="Consolas" w:eastAsia="Times New Roman" w:hAnsi="Consolas" w:cs="Times New Roman"/>
                <w:color w:val="A31515"/>
                <w:sz w:val="21"/>
                <w:szCs w:val="21"/>
                <w:lang w:val="fr-FR"/>
              </w:rPr>
              <w:t>'</w:t>
            </w:r>
            <w:r w:rsidRPr="00723FF0">
              <w:rPr>
                <w:rFonts w:ascii="Consolas" w:eastAsia="Times New Roman" w:hAnsi="Consolas" w:cs="Times New Roman"/>
                <w:color w:val="000000"/>
                <w:sz w:val="21"/>
                <w:szCs w:val="21"/>
                <w:lang w:val="fr-FR"/>
              </w:rPr>
              <w:t>;</w:t>
            </w:r>
            <w:proofErr w:type="gramEnd"/>
          </w:p>
          <w:p w14:paraId="3E17B6EE"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723FF0">
              <w:rPr>
                <w:rFonts w:ascii="Consolas" w:eastAsia="Times New Roman" w:hAnsi="Consolas" w:cs="Times New Roman"/>
                <w:color w:val="000000"/>
                <w:sz w:val="21"/>
                <w:szCs w:val="21"/>
                <w:lang w:val="fr-FR"/>
              </w:rPr>
              <w:t xml:space="preserve">        </w:t>
            </w:r>
            <w:r w:rsidRPr="00B40E7B">
              <w:rPr>
                <w:rFonts w:ascii="Consolas" w:eastAsia="Times New Roman" w:hAnsi="Consolas" w:cs="Times New Roman"/>
                <w:color w:val="000000"/>
                <w:sz w:val="21"/>
                <w:szCs w:val="21"/>
              </w:rPr>
              <w:t>}</w:t>
            </w:r>
          </w:p>
          <w:p w14:paraId="2ED1A034"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w:t>
            </w:r>
            <w:proofErr w:type="gramStart"/>
            <w:r w:rsidRPr="00B40E7B">
              <w:rPr>
                <w:rFonts w:ascii="Consolas" w:eastAsia="Times New Roman" w:hAnsi="Consolas" w:cs="Times New Roman"/>
                <w:color w:val="0000FF"/>
                <w:sz w:val="21"/>
                <w:szCs w:val="21"/>
              </w:rPr>
              <w:t>field(</w:t>
            </w:r>
            <w:proofErr w:type="gramEnd"/>
            <w:r w:rsidRPr="00B40E7B">
              <w:rPr>
                <w:rFonts w:ascii="Consolas" w:eastAsia="Times New Roman" w:hAnsi="Consolas" w:cs="Times New Roman"/>
                <w:color w:val="098658"/>
                <w:sz w:val="21"/>
                <w:szCs w:val="21"/>
              </w:rPr>
              <w:t>2</w:t>
            </w:r>
            <w:r w:rsidRPr="00B40E7B">
              <w:rPr>
                <w:rFonts w:ascii="Consolas" w:eastAsia="Times New Roman" w:hAnsi="Consolas" w:cs="Times New Roman"/>
                <w:color w:val="000000"/>
                <w:sz w:val="21"/>
                <w:szCs w:val="21"/>
              </w:rPr>
              <w:t xml:space="preserve">; "Customer No."; </w:t>
            </w:r>
            <w:r w:rsidRPr="00B40E7B">
              <w:rPr>
                <w:rFonts w:ascii="Consolas" w:eastAsia="Times New Roman" w:hAnsi="Consolas" w:cs="Times New Roman"/>
                <w:color w:val="0000FF"/>
                <w:sz w:val="21"/>
                <w:szCs w:val="21"/>
              </w:rPr>
              <w:t>Code</w:t>
            </w:r>
            <w:r w:rsidRPr="00B40E7B">
              <w:rPr>
                <w:rFonts w:ascii="Consolas" w:eastAsia="Times New Roman" w:hAnsi="Consolas" w:cs="Times New Roman"/>
                <w:color w:val="000000"/>
                <w:sz w:val="21"/>
                <w:szCs w:val="21"/>
              </w:rPr>
              <w:t>[</w:t>
            </w:r>
            <w:r w:rsidRPr="00B40E7B">
              <w:rPr>
                <w:rFonts w:ascii="Consolas" w:eastAsia="Times New Roman" w:hAnsi="Consolas" w:cs="Times New Roman"/>
                <w:color w:val="098658"/>
                <w:sz w:val="21"/>
                <w:szCs w:val="21"/>
              </w:rPr>
              <w:t>20</w:t>
            </w:r>
            <w:r w:rsidRPr="00B40E7B">
              <w:rPr>
                <w:rFonts w:ascii="Consolas" w:eastAsia="Times New Roman" w:hAnsi="Consolas" w:cs="Times New Roman"/>
                <w:color w:val="000000"/>
                <w:sz w:val="21"/>
                <w:szCs w:val="21"/>
              </w:rPr>
              <w:t>]</w:t>
            </w:r>
            <w:r w:rsidRPr="00B40E7B">
              <w:rPr>
                <w:rFonts w:ascii="Consolas" w:eastAsia="Times New Roman" w:hAnsi="Consolas" w:cs="Times New Roman"/>
                <w:color w:val="0000FF"/>
                <w:sz w:val="21"/>
                <w:szCs w:val="21"/>
              </w:rPr>
              <w:t>)</w:t>
            </w:r>
          </w:p>
          <w:p w14:paraId="3AFBB944"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w:t>
            </w:r>
          </w:p>
          <w:p w14:paraId="65FF3F64"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w:t>
            </w:r>
            <w:r w:rsidRPr="00B40E7B">
              <w:rPr>
                <w:rFonts w:ascii="Consolas" w:eastAsia="Times New Roman" w:hAnsi="Consolas" w:cs="Times New Roman"/>
                <w:color w:val="0000FF"/>
                <w:sz w:val="21"/>
                <w:szCs w:val="21"/>
              </w:rPr>
              <w:t>DataClassification</w:t>
            </w:r>
            <w:r w:rsidRPr="00B40E7B">
              <w:rPr>
                <w:rFonts w:ascii="Consolas" w:eastAsia="Times New Roman" w:hAnsi="Consolas" w:cs="Times New Roman"/>
                <w:color w:val="000000"/>
                <w:sz w:val="21"/>
                <w:szCs w:val="21"/>
              </w:rPr>
              <w:t xml:space="preserve"> = </w:t>
            </w:r>
            <w:proofErr w:type="gramStart"/>
            <w:r w:rsidRPr="00B40E7B">
              <w:rPr>
                <w:rFonts w:ascii="Consolas" w:eastAsia="Times New Roman" w:hAnsi="Consolas" w:cs="Times New Roman"/>
                <w:color w:val="000000"/>
                <w:sz w:val="21"/>
                <w:szCs w:val="21"/>
              </w:rPr>
              <w:t>CustomerContent;</w:t>
            </w:r>
            <w:proofErr w:type="gramEnd"/>
          </w:p>
          <w:p w14:paraId="0C2FC96E"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lastRenderedPageBreak/>
              <w:t xml:space="preserve">            Caption = </w:t>
            </w:r>
            <w:r w:rsidRPr="00B40E7B">
              <w:rPr>
                <w:rFonts w:ascii="Consolas" w:eastAsia="Times New Roman" w:hAnsi="Consolas" w:cs="Times New Roman"/>
                <w:color w:val="A31515"/>
                <w:sz w:val="21"/>
                <w:szCs w:val="21"/>
              </w:rPr>
              <w:t>'Customer No.</w:t>
            </w:r>
            <w:proofErr w:type="gramStart"/>
            <w:r w:rsidRPr="00B40E7B">
              <w:rPr>
                <w:rFonts w:ascii="Consolas" w:eastAsia="Times New Roman" w:hAnsi="Consolas" w:cs="Times New Roman"/>
                <w:color w:val="A31515"/>
                <w:sz w:val="21"/>
                <w:szCs w:val="21"/>
              </w:rPr>
              <w:t>'</w:t>
            </w:r>
            <w:r w:rsidRPr="00B40E7B">
              <w:rPr>
                <w:rFonts w:ascii="Consolas" w:eastAsia="Times New Roman" w:hAnsi="Consolas" w:cs="Times New Roman"/>
                <w:color w:val="000000"/>
                <w:sz w:val="21"/>
                <w:szCs w:val="21"/>
              </w:rPr>
              <w:t>;</w:t>
            </w:r>
            <w:proofErr w:type="gramEnd"/>
          </w:p>
          <w:p w14:paraId="204F3C3B"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TableRelation = </w:t>
            </w:r>
            <w:proofErr w:type="gramStart"/>
            <w:r w:rsidRPr="00B40E7B">
              <w:rPr>
                <w:rFonts w:ascii="Consolas" w:eastAsia="Times New Roman" w:hAnsi="Consolas" w:cs="Times New Roman"/>
                <w:color w:val="000000"/>
                <w:sz w:val="21"/>
                <w:szCs w:val="21"/>
              </w:rPr>
              <w:t>Customer;</w:t>
            </w:r>
            <w:proofErr w:type="gramEnd"/>
          </w:p>
          <w:p w14:paraId="1AC670E9"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w:t>
            </w:r>
          </w:p>
          <w:p w14:paraId="49E66D71"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w:t>
            </w:r>
            <w:proofErr w:type="gramStart"/>
            <w:r w:rsidRPr="00B40E7B">
              <w:rPr>
                <w:rFonts w:ascii="Consolas" w:eastAsia="Times New Roman" w:hAnsi="Consolas" w:cs="Times New Roman"/>
                <w:color w:val="0000FF"/>
                <w:sz w:val="21"/>
                <w:szCs w:val="21"/>
              </w:rPr>
              <w:t>field(</w:t>
            </w:r>
            <w:proofErr w:type="gramEnd"/>
            <w:r w:rsidRPr="00B40E7B">
              <w:rPr>
                <w:rFonts w:ascii="Consolas" w:eastAsia="Times New Roman" w:hAnsi="Consolas" w:cs="Times New Roman"/>
                <w:color w:val="098658"/>
                <w:sz w:val="21"/>
                <w:szCs w:val="21"/>
              </w:rPr>
              <w:t>3</w:t>
            </w:r>
            <w:r w:rsidRPr="00B40E7B">
              <w:rPr>
                <w:rFonts w:ascii="Consolas" w:eastAsia="Times New Roman" w:hAnsi="Consolas" w:cs="Times New Roman"/>
                <w:color w:val="000000"/>
                <w:sz w:val="21"/>
                <w:szCs w:val="21"/>
              </w:rPr>
              <w:t xml:space="preserve">; "Starting Date"; </w:t>
            </w:r>
            <w:r w:rsidRPr="00B40E7B">
              <w:rPr>
                <w:rFonts w:ascii="Consolas" w:eastAsia="Times New Roman" w:hAnsi="Consolas" w:cs="Times New Roman"/>
                <w:color w:val="0000FF"/>
                <w:sz w:val="21"/>
                <w:szCs w:val="21"/>
              </w:rPr>
              <w:t>Date)</w:t>
            </w:r>
          </w:p>
          <w:p w14:paraId="280156E1"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w:t>
            </w:r>
          </w:p>
          <w:p w14:paraId="566EAC83"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w:t>
            </w:r>
            <w:r w:rsidRPr="00B40E7B">
              <w:rPr>
                <w:rFonts w:ascii="Consolas" w:eastAsia="Times New Roman" w:hAnsi="Consolas" w:cs="Times New Roman"/>
                <w:color w:val="0000FF"/>
                <w:sz w:val="21"/>
                <w:szCs w:val="21"/>
              </w:rPr>
              <w:t>DataClassification</w:t>
            </w:r>
            <w:r w:rsidRPr="00B40E7B">
              <w:rPr>
                <w:rFonts w:ascii="Consolas" w:eastAsia="Times New Roman" w:hAnsi="Consolas" w:cs="Times New Roman"/>
                <w:color w:val="000000"/>
                <w:sz w:val="21"/>
                <w:szCs w:val="21"/>
              </w:rPr>
              <w:t xml:space="preserve"> = </w:t>
            </w:r>
            <w:proofErr w:type="gramStart"/>
            <w:r w:rsidRPr="00B40E7B">
              <w:rPr>
                <w:rFonts w:ascii="Consolas" w:eastAsia="Times New Roman" w:hAnsi="Consolas" w:cs="Times New Roman"/>
                <w:color w:val="000000"/>
                <w:sz w:val="21"/>
                <w:szCs w:val="21"/>
              </w:rPr>
              <w:t>CustomerContent;</w:t>
            </w:r>
            <w:proofErr w:type="gramEnd"/>
          </w:p>
          <w:p w14:paraId="6EDCEEF6"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Caption = </w:t>
            </w:r>
            <w:r w:rsidRPr="00B40E7B">
              <w:rPr>
                <w:rFonts w:ascii="Consolas" w:eastAsia="Times New Roman" w:hAnsi="Consolas" w:cs="Times New Roman"/>
                <w:color w:val="A31515"/>
                <w:sz w:val="21"/>
                <w:szCs w:val="21"/>
              </w:rPr>
              <w:t>'Starting Date</w:t>
            </w:r>
            <w:proofErr w:type="gramStart"/>
            <w:r w:rsidRPr="00B40E7B">
              <w:rPr>
                <w:rFonts w:ascii="Consolas" w:eastAsia="Times New Roman" w:hAnsi="Consolas" w:cs="Times New Roman"/>
                <w:color w:val="A31515"/>
                <w:sz w:val="21"/>
                <w:szCs w:val="21"/>
              </w:rPr>
              <w:t>'</w:t>
            </w:r>
            <w:r w:rsidRPr="00B40E7B">
              <w:rPr>
                <w:rFonts w:ascii="Consolas" w:eastAsia="Times New Roman" w:hAnsi="Consolas" w:cs="Times New Roman"/>
                <w:color w:val="000000"/>
                <w:sz w:val="21"/>
                <w:szCs w:val="21"/>
              </w:rPr>
              <w:t>;</w:t>
            </w:r>
            <w:proofErr w:type="gramEnd"/>
          </w:p>
          <w:p w14:paraId="2CC83740"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w:t>
            </w:r>
          </w:p>
          <w:p w14:paraId="17FC4AAC"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w:t>
            </w:r>
            <w:proofErr w:type="gramStart"/>
            <w:r w:rsidRPr="00B40E7B">
              <w:rPr>
                <w:rFonts w:ascii="Consolas" w:eastAsia="Times New Roman" w:hAnsi="Consolas" w:cs="Times New Roman"/>
                <w:color w:val="0000FF"/>
                <w:sz w:val="21"/>
                <w:szCs w:val="21"/>
              </w:rPr>
              <w:t>field(</w:t>
            </w:r>
            <w:proofErr w:type="gramEnd"/>
            <w:r w:rsidRPr="00B40E7B">
              <w:rPr>
                <w:rFonts w:ascii="Consolas" w:eastAsia="Times New Roman" w:hAnsi="Consolas" w:cs="Times New Roman"/>
                <w:color w:val="098658"/>
                <w:sz w:val="21"/>
                <w:szCs w:val="21"/>
              </w:rPr>
              <w:t>4</w:t>
            </w:r>
            <w:r w:rsidRPr="00B40E7B">
              <w:rPr>
                <w:rFonts w:ascii="Consolas" w:eastAsia="Times New Roman" w:hAnsi="Consolas" w:cs="Times New Roman"/>
                <w:color w:val="000000"/>
                <w:sz w:val="21"/>
                <w:szCs w:val="21"/>
              </w:rPr>
              <w:t xml:space="preserve">; "Ending Date"; </w:t>
            </w:r>
            <w:r w:rsidRPr="00B40E7B">
              <w:rPr>
                <w:rFonts w:ascii="Consolas" w:eastAsia="Times New Roman" w:hAnsi="Consolas" w:cs="Times New Roman"/>
                <w:color w:val="0000FF"/>
                <w:sz w:val="21"/>
                <w:szCs w:val="21"/>
              </w:rPr>
              <w:t>Date)</w:t>
            </w:r>
          </w:p>
          <w:p w14:paraId="44C979B5"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w:t>
            </w:r>
          </w:p>
          <w:p w14:paraId="004EEAB3"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w:t>
            </w:r>
            <w:r w:rsidRPr="00B40E7B">
              <w:rPr>
                <w:rFonts w:ascii="Consolas" w:eastAsia="Times New Roman" w:hAnsi="Consolas" w:cs="Times New Roman"/>
                <w:color w:val="0000FF"/>
                <w:sz w:val="21"/>
                <w:szCs w:val="21"/>
              </w:rPr>
              <w:t>DataClassification</w:t>
            </w:r>
            <w:r w:rsidRPr="00B40E7B">
              <w:rPr>
                <w:rFonts w:ascii="Consolas" w:eastAsia="Times New Roman" w:hAnsi="Consolas" w:cs="Times New Roman"/>
                <w:color w:val="000000"/>
                <w:sz w:val="21"/>
                <w:szCs w:val="21"/>
              </w:rPr>
              <w:t xml:space="preserve"> = </w:t>
            </w:r>
            <w:proofErr w:type="gramStart"/>
            <w:r w:rsidRPr="00B40E7B">
              <w:rPr>
                <w:rFonts w:ascii="Consolas" w:eastAsia="Times New Roman" w:hAnsi="Consolas" w:cs="Times New Roman"/>
                <w:color w:val="000000"/>
                <w:sz w:val="21"/>
                <w:szCs w:val="21"/>
              </w:rPr>
              <w:t>CustomerContent;</w:t>
            </w:r>
            <w:proofErr w:type="gramEnd"/>
          </w:p>
          <w:p w14:paraId="6E8E959D"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Caption = </w:t>
            </w:r>
            <w:r w:rsidRPr="00B40E7B">
              <w:rPr>
                <w:rFonts w:ascii="Consolas" w:eastAsia="Times New Roman" w:hAnsi="Consolas" w:cs="Times New Roman"/>
                <w:color w:val="A31515"/>
                <w:sz w:val="21"/>
                <w:szCs w:val="21"/>
              </w:rPr>
              <w:t>'Ending Date</w:t>
            </w:r>
            <w:proofErr w:type="gramStart"/>
            <w:r w:rsidRPr="00B40E7B">
              <w:rPr>
                <w:rFonts w:ascii="Consolas" w:eastAsia="Times New Roman" w:hAnsi="Consolas" w:cs="Times New Roman"/>
                <w:color w:val="A31515"/>
                <w:sz w:val="21"/>
                <w:szCs w:val="21"/>
              </w:rPr>
              <w:t>'</w:t>
            </w:r>
            <w:r w:rsidRPr="00B40E7B">
              <w:rPr>
                <w:rFonts w:ascii="Consolas" w:eastAsia="Times New Roman" w:hAnsi="Consolas" w:cs="Times New Roman"/>
                <w:color w:val="000000"/>
                <w:sz w:val="21"/>
                <w:szCs w:val="21"/>
              </w:rPr>
              <w:t>;</w:t>
            </w:r>
            <w:proofErr w:type="gramEnd"/>
          </w:p>
          <w:p w14:paraId="6F0E97E7"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w:t>
            </w:r>
          </w:p>
          <w:p w14:paraId="1DE6687D" w14:textId="58B71917" w:rsid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w:t>
            </w:r>
          </w:p>
          <w:p w14:paraId="7416FE66" w14:textId="730E5022" w:rsidR="0007643A" w:rsidRPr="0007643A" w:rsidRDefault="0007643A" w:rsidP="0007643A">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 xml:space="preserve">    </w:t>
            </w:r>
            <w:r w:rsidRPr="0007643A">
              <w:rPr>
                <w:rFonts w:ascii="Consolas" w:eastAsia="Times New Roman" w:hAnsi="Consolas" w:cs="Times New Roman"/>
                <w:color w:val="0000FF"/>
                <w:sz w:val="21"/>
                <w:szCs w:val="21"/>
              </w:rPr>
              <w:t>keys</w:t>
            </w:r>
          </w:p>
          <w:p w14:paraId="312A9660" w14:textId="77777777" w:rsidR="0007643A" w:rsidRPr="0007643A" w:rsidRDefault="0007643A" w:rsidP="0007643A">
            <w:pPr>
              <w:shd w:val="clear" w:color="auto" w:fill="FFFFFF"/>
              <w:spacing w:line="285" w:lineRule="atLeast"/>
              <w:jc w:val="left"/>
              <w:rPr>
                <w:rFonts w:ascii="Consolas" w:eastAsia="Times New Roman" w:hAnsi="Consolas" w:cs="Times New Roman"/>
                <w:color w:val="000000"/>
                <w:sz w:val="21"/>
                <w:szCs w:val="21"/>
              </w:rPr>
            </w:pPr>
            <w:r w:rsidRPr="0007643A">
              <w:rPr>
                <w:rFonts w:ascii="Consolas" w:eastAsia="Times New Roman" w:hAnsi="Consolas" w:cs="Times New Roman"/>
                <w:color w:val="000000"/>
                <w:sz w:val="21"/>
                <w:szCs w:val="21"/>
              </w:rPr>
              <w:t>    {</w:t>
            </w:r>
          </w:p>
          <w:p w14:paraId="49D7BC83" w14:textId="77777777" w:rsidR="0007643A" w:rsidRPr="0007643A" w:rsidRDefault="0007643A" w:rsidP="0007643A">
            <w:pPr>
              <w:shd w:val="clear" w:color="auto" w:fill="FFFFFF"/>
              <w:spacing w:line="285" w:lineRule="atLeast"/>
              <w:jc w:val="left"/>
              <w:rPr>
                <w:rFonts w:ascii="Consolas" w:eastAsia="Times New Roman" w:hAnsi="Consolas" w:cs="Times New Roman"/>
                <w:color w:val="000000"/>
                <w:sz w:val="21"/>
                <w:szCs w:val="21"/>
              </w:rPr>
            </w:pPr>
            <w:r w:rsidRPr="0007643A">
              <w:rPr>
                <w:rFonts w:ascii="Consolas" w:eastAsia="Times New Roman" w:hAnsi="Consolas" w:cs="Times New Roman"/>
                <w:color w:val="000000"/>
                <w:sz w:val="21"/>
                <w:szCs w:val="21"/>
              </w:rPr>
              <w:t xml:space="preserve">        </w:t>
            </w:r>
            <w:proofErr w:type="gramStart"/>
            <w:r w:rsidRPr="0007643A">
              <w:rPr>
                <w:rFonts w:ascii="Consolas" w:eastAsia="Times New Roman" w:hAnsi="Consolas" w:cs="Times New Roman"/>
                <w:color w:val="0000FF"/>
                <w:sz w:val="21"/>
                <w:szCs w:val="21"/>
              </w:rPr>
              <w:t>key(</w:t>
            </w:r>
            <w:proofErr w:type="gramEnd"/>
            <w:r w:rsidRPr="0007643A">
              <w:rPr>
                <w:rFonts w:ascii="Consolas" w:eastAsia="Times New Roman" w:hAnsi="Consolas" w:cs="Times New Roman"/>
                <w:color w:val="000000"/>
                <w:sz w:val="21"/>
                <w:szCs w:val="21"/>
              </w:rPr>
              <w:t>PK; "No."</w:t>
            </w:r>
            <w:r w:rsidRPr="0007643A">
              <w:rPr>
                <w:rFonts w:ascii="Consolas" w:eastAsia="Times New Roman" w:hAnsi="Consolas" w:cs="Times New Roman"/>
                <w:color w:val="0000FF"/>
                <w:sz w:val="21"/>
                <w:szCs w:val="21"/>
              </w:rPr>
              <w:t>)</w:t>
            </w:r>
          </w:p>
          <w:p w14:paraId="7467CD0C" w14:textId="77777777" w:rsidR="0007643A" w:rsidRPr="0007643A" w:rsidRDefault="0007643A" w:rsidP="0007643A">
            <w:pPr>
              <w:shd w:val="clear" w:color="auto" w:fill="FFFFFF"/>
              <w:spacing w:line="285" w:lineRule="atLeast"/>
              <w:jc w:val="left"/>
              <w:rPr>
                <w:rFonts w:ascii="Consolas" w:eastAsia="Times New Roman" w:hAnsi="Consolas" w:cs="Times New Roman"/>
                <w:color w:val="000000"/>
                <w:sz w:val="21"/>
                <w:szCs w:val="21"/>
              </w:rPr>
            </w:pPr>
            <w:r w:rsidRPr="0007643A">
              <w:rPr>
                <w:rFonts w:ascii="Consolas" w:eastAsia="Times New Roman" w:hAnsi="Consolas" w:cs="Times New Roman"/>
                <w:color w:val="000000"/>
                <w:sz w:val="21"/>
                <w:szCs w:val="21"/>
              </w:rPr>
              <w:t>        {</w:t>
            </w:r>
          </w:p>
          <w:p w14:paraId="4D322EEF" w14:textId="77777777" w:rsidR="0007643A" w:rsidRPr="0007643A" w:rsidRDefault="0007643A" w:rsidP="0007643A">
            <w:pPr>
              <w:shd w:val="clear" w:color="auto" w:fill="FFFFFF"/>
              <w:spacing w:line="285" w:lineRule="atLeast"/>
              <w:jc w:val="left"/>
              <w:rPr>
                <w:rFonts w:ascii="Consolas" w:eastAsia="Times New Roman" w:hAnsi="Consolas" w:cs="Times New Roman"/>
                <w:color w:val="000000"/>
                <w:sz w:val="21"/>
                <w:szCs w:val="21"/>
              </w:rPr>
            </w:pPr>
            <w:r w:rsidRPr="0007643A">
              <w:rPr>
                <w:rFonts w:ascii="Consolas" w:eastAsia="Times New Roman" w:hAnsi="Consolas" w:cs="Times New Roman"/>
                <w:color w:val="000000"/>
                <w:sz w:val="21"/>
                <w:szCs w:val="21"/>
              </w:rPr>
              <w:t xml:space="preserve">            Clustered = </w:t>
            </w:r>
            <w:proofErr w:type="gramStart"/>
            <w:r w:rsidRPr="0007643A">
              <w:rPr>
                <w:rFonts w:ascii="Consolas" w:eastAsia="Times New Roman" w:hAnsi="Consolas" w:cs="Times New Roman"/>
                <w:color w:val="000000"/>
                <w:sz w:val="21"/>
                <w:szCs w:val="21"/>
              </w:rPr>
              <w:t>true;</w:t>
            </w:r>
            <w:proofErr w:type="gramEnd"/>
          </w:p>
          <w:p w14:paraId="193F5E1E" w14:textId="77777777" w:rsidR="0007643A" w:rsidRPr="0007643A" w:rsidRDefault="0007643A" w:rsidP="0007643A">
            <w:pPr>
              <w:shd w:val="clear" w:color="auto" w:fill="FFFFFF"/>
              <w:spacing w:line="285" w:lineRule="atLeast"/>
              <w:jc w:val="left"/>
              <w:rPr>
                <w:rFonts w:ascii="Consolas" w:eastAsia="Times New Roman" w:hAnsi="Consolas" w:cs="Times New Roman"/>
                <w:color w:val="000000"/>
                <w:sz w:val="21"/>
                <w:szCs w:val="21"/>
              </w:rPr>
            </w:pPr>
            <w:r w:rsidRPr="0007643A">
              <w:rPr>
                <w:rFonts w:ascii="Consolas" w:eastAsia="Times New Roman" w:hAnsi="Consolas" w:cs="Times New Roman"/>
                <w:color w:val="000000"/>
                <w:sz w:val="21"/>
                <w:szCs w:val="21"/>
              </w:rPr>
              <w:t>        }</w:t>
            </w:r>
          </w:p>
          <w:p w14:paraId="2F0A6FD4" w14:textId="77777777" w:rsidR="0007643A" w:rsidRPr="0007643A" w:rsidRDefault="0007643A" w:rsidP="0007643A">
            <w:pPr>
              <w:shd w:val="clear" w:color="auto" w:fill="FFFFFF"/>
              <w:spacing w:line="285" w:lineRule="atLeast"/>
              <w:jc w:val="left"/>
              <w:rPr>
                <w:rFonts w:ascii="Consolas" w:eastAsia="Times New Roman" w:hAnsi="Consolas" w:cs="Times New Roman"/>
                <w:color w:val="000000"/>
                <w:sz w:val="21"/>
                <w:szCs w:val="21"/>
              </w:rPr>
            </w:pPr>
            <w:r w:rsidRPr="0007643A">
              <w:rPr>
                <w:rFonts w:ascii="Consolas" w:eastAsia="Times New Roman" w:hAnsi="Consolas" w:cs="Times New Roman"/>
                <w:color w:val="000000"/>
                <w:sz w:val="21"/>
                <w:szCs w:val="21"/>
              </w:rPr>
              <w:t>    }</w:t>
            </w:r>
          </w:p>
          <w:p w14:paraId="034A7940" w14:textId="77777777" w:rsidR="0007643A" w:rsidRPr="00B40E7B" w:rsidRDefault="0007643A" w:rsidP="00B40E7B">
            <w:pPr>
              <w:shd w:val="clear" w:color="auto" w:fill="FFFFFF"/>
              <w:spacing w:line="285" w:lineRule="atLeast"/>
              <w:jc w:val="left"/>
              <w:rPr>
                <w:rFonts w:ascii="Consolas" w:eastAsia="Times New Roman" w:hAnsi="Consolas" w:cs="Times New Roman"/>
                <w:color w:val="000000"/>
                <w:sz w:val="21"/>
                <w:szCs w:val="21"/>
              </w:rPr>
            </w:pPr>
          </w:p>
          <w:p w14:paraId="2B4348B8"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w:t>
            </w:r>
          </w:p>
          <w:p w14:paraId="502A1969" w14:textId="77777777" w:rsidR="00B40E7B" w:rsidRDefault="00B40E7B" w:rsidP="00A97A49">
            <w:pPr>
              <w:pStyle w:val="ListParagraph"/>
              <w:ind w:left="0"/>
              <w:rPr>
                <w:rStyle w:val="Heading3Char"/>
              </w:rPr>
            </w:pPr>
          </w:p>
        </w:tc>
      </w:tr>
    </w:tbl>
    <w:p w14:paraId="54623A78" w14:textId="77777777" w:rsidR="00FD3E26" w:rsidRDefault="00FD3E26" w:rsidP="009B5B3F">
      <w:pPr>
        <w:spacing w:line="480" w:lineRule="auto"/>
        <w:jc w:val="left"/>
        <w:rPr>
          <w:i/>
          <w:sz w:val="20"/>
        </w:rPr>
      </w:pPr>
    </w:p>
    <w:p w14:paraId="732A7AC3" w14:textId="7FF3FB90" w:rsidR="00061EDB" w:rsidRPr="001A244F" w:rsidRDefault="00125D04" w:rsidP="00061EDB">
      <w:pPr>
        <w:pStyle w:val="Heading2"/>
      </w:pPr>
      <w:r>
        <w:t>Permission Sets</w:t>
      </w:r>
    </w:p>
    <w:p w14:paraId="3FB48BF1" w14:textId="549A2C72" w:rsidR="00061EDB" w:rsidRDefault="00CA5713" w:rsidP="00FD3E26">
      <w:pPr>
        <w:spacing w:line="480" w:lineRule="auto"/>
      </w:pPr>
      <w:r>
        <w:t>Permission Set is a special object type that define</w:t>
      </w:r>
      <w:r w:rsidR="00024943">
        <w:t>s</w:t>
      </w:r>
      <w:r>
        <w:t xml:space="preserve"> which permissions are included in it. It is possible to add specific objects to it (such as tables, </w:t>
      </w:r>
      <w:proofErr w:type="spellStart"/>
      <w:r>
        <w:t>codeunits</w:t>
      </w:r>
      <w:proofErr w:type="spellEnd"/>
      <w:r>
        <w:t>, pages</w:t>
      </w:r>
      <w:r w:rsidR="00024943">
        <w:t>,</w:t>
      </w:r>
      <w:r>
        <w:t xml:space="preserve"> etc.)</w:t>
      </w:r>
      <w:r w:rsidR="009E4F70">
        <w:t xml:space="preserve"> or other permission sets. </w:t>
      </w:r>
    </w:p>
    <w:p w14:paraId="3C8C5157" w14:textId="7D29498E" w:rsidR="009E4F70" w:rsidRDefault="006E0BDB" w:rsidP="00FD3E26">
      <w:pPr>
        <w:spacing w:line="480" w:lineRule="auto"/>
      </w:pPr>
      <w:r>
        <w:t xml:space="preserve">Parameter </w:t>
      </w:r>
      <w:r w:rsidR="00DC5831" w:rsidRPr="00DC5831">
        <w:rPr>
          <w:b/>
        </w:rPr>
        <w:t>Assignable</w:t>
      </w:r>
      <w:r w:rsidR="00DC5831">
        <w:t xml:space="preserve"> allows </w:t>
      </w:r>
      <w:r w:rsidR="00024943">
        <w:t>specifying</w:t>
      </w:r>
      <w:r w:rsidR="00DC5831">
        <w:t xml:space="preserve"> if the Permission set can be assigned directly to the users.</w:t>
      </w:r>
    </w:p>
    <w:p w14:paraId="545D2124" w14:textId="3D24526E" w:rsidR="00DC5831" w:rsidRDefault="00DC5831" w:rsidP="00FD3E26">
      <w:pPr>
        <w:spacing w:line="480" w:lineRule="auto"/>
      </w:pPr>
      <w:r>
        <w:t xml:space="preserve">When adding </w:t>
      </w:r>
      <w:r w:rsidR="002564C0">
        <w:t>the permission to the object it is possible to define if permission allow</w:t>
      </w:r>
      <w:r w:rsidR="00024943">
        <w:t>s</w:t>
      </w:r>
      <w:r w:rsidR="002564C0">
        <w:t xml:space="preserve"> executing it (X), or in </w:t>
      </w:r>
      <w:r w:rsidR="00024943">
        <w:t xml:space="preserve">the </w:t>
      </w:r>
      <w:r w:rsidR="002564C0">
        <w:t xml:space="preserve">case of table data if </w:t>
      </w:r>
      <w:r w:rsidR="00024943">
        <w:t xml:space="preserve">the </w:t>
      </w:r>
      <w:r w:rsidR="002564C0">
        <w:t>user would have permission to read (R), modify (M), insert (I), delete (D).</w:t>
      </w:r>
    </w:p>
    <w:p w14:paraId="3581A1DB" w14:textId="3BD43645" w:rsidR="002564C0" w:rsidRDefault="002564C0" w:rsidP="002564C0">
      <w:pPr>
        <w:spacing w:line="480" w:lineRule="auto"/>
        <w:jc w:val="left"/>
        <w:rPr>
          <w:i/>
          <w:sz w:val="20"/>
        </w:rPr>
      </w:pPr>
      <w:r w:rsidRPr="00E016E8">
        <w:rPr>
          <w:rStyle w:val="Heading3Char"/>
          <w:noProof/>
        </w:rPr>
        <w:drawing>
          <wp:inline distT="0" distB="0" distL="0" distR="0" wp14:anchorId="492B1B36" wp14:editId="15BFB97E">
            <wp:extent cx="252412" cy="252412"/>
            <wp:effectExtent l="0" t="0" r="0"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1D528E">
        <w:rPr>
          <w:rFonts w:ascii="Bahnschrift Condensed" w:eastAsiaTheme="majorEastAsia" w:hAnsi="Bahnschrift Condensed" w:cstheme="majorBidi"/>
          <w:smallCaps/>
          <w:spacing w:val="40"/>
          <w:sz w:val="32"/>
          <w:szCs w:val="26"/>
        </w:rPr>
        <w:cr/>
      </w:r>
      <w:r w:rsidR="00FD3E26">
        <w:rPr>
          <w:i/>
          <w:sz w:val="20"/>
        </w:rPr>
        <w:t>Not all objects require assignment in permission sets</w:t>
      </w:r>
      <w:r>
        <w:rPr>
          <w:i/>
          <w:sz w:val="20"/>
        </w:rPr>
        <w:t>.</w:t>
      </w:r>
      <w:r w:rsidR="00FD3E26">
        <w:rPr>
          <w:i/>
          <w:sz w:val="20"/>
        </w:rPr>
        <w:t xml:space="preserve"> </w:t>
      </w:r>
      <w:proofErr w:type="gramStart"/>
      <w:r w:rsidR="00FD3E26">
        <w:rPr>
          <w:i/>
          <w:sz w:val="20"/>
        </w:rPr>
        <w:t>One of</w:t>
      </w:r>
      <w:proofErr w:type="gramEnd"/>
      <w:r w:rsidR="00FD3E26">
        <w:rPr>
          <w:i/>
          <w:sz w:val="20"/>
        </w:rPr>
        <w:t xml:space="preserve"> such objects </w:t>
      </w:r>
      <w:r w:rsidR="00024943">
        <w:rPr>
          <w:i/>
          <w:sz w:val="20"/>
        </w:rPr>
        <w:t>is</w:t>
      </w:r>
      <w:r w:rsidR="00FD3E26">
        <w:rPr>
          <w:i/>
          <w:sz w:val="20"/>
        </w:rPr>
        <w:t xml:space="preserve"> Enums which you will </w:t>
      </w:r>
      <w:r w:rsidR="00217469">
        <w:rPr>
          <w:i/>
          <w:sz w:val="20"/>
        </w:rPr>
        <w:t xml:space="preserve">create in </w:t>
      </w:r>
      <w:r w:rsidR="00024943">
        <w:rPr>
          <w:i/>
          <w:sz w:val="20"/>
        </w:rPr>
        <w:t xml:space="preserve">the </w:t>
      </w:r>
      <w:r w:rsidR="00217469">
        <w:rPr>
          <w:i/>
          <w:sz w:val="20"/>
        </w:rPr>
        <w:t xml:space="preserve">next steps. </w:t>
      </w:r>
    </w:p>
    <w:p w14:paraId="26DC85AA" w14:textId="546FE62A" w:rsidR="00217469" w:rsidRDefault="00217469" w:rsidP="002564C0">
      <w:pPr>
        <w:spacing w:line="480" w:lineRule="auto"/>
        <w:jc w:val="left"/>
        <w:rPr>
          <w:i/>
          <w:sz w:val="20"/>
        </w:rPr>
      </w:pPr>
      <w:r>
        <w:rPr>
          <w:i/>
          <w:sz w:val="20"/>
        </w:rPr>
        <w:lastRenderedPageBreak/>
        <w:t xml:space="preserve">There is </w:t>
      </w:r>
      <w:r w:rsidR="00024943">
        <w:rPr>
          <w:i/>
          <w:sz w:val="20"/>
        </w:rPr>
        <w:t xml:space="preserve">a </w:t>
      </w:r>
      <w:r>
        <w:rPr>
          <w:i/>
          <w:sz w:val="20"/>
        </w:rPr>
        <w:t>difference</w:t>
      </w:r>
      <w:r w:rsidR="00E40356">
        <w:rPr>
          <w:i/>
          <w:sz w:val="20"/>
        </w:rPr>
        <w:t xml:space="preserve"> between adding permission to </w:t>
      </w:r>
      <w:r w:rsidR="00024943">
        <w:rPr>
          <w:i/>
          <w:sz w:val="20"/>
        </w:rPr>
        <w:t xml:space="preserve">a </w:t>
      </w:r>
      <w:r w:rsidR="00E40356">
        <w:rPr>
          <w:i/>
          <w:sz w:val="20"/>
        </w:rPr>
        <w:t xml:space="preserve">table as </w:t>
      </w:r>
      <w:r w:rsidR="00024943">
        <w:rPr>
          <w:i/>
          <w:sz w:val="20"/>
        </w:rPr>
        <w:t xml:space="preserve">an </w:t>
      </w:r>
      <w:r w:rsidR="00E40356">
        <w:rPr>
          <w:i/>
          <w:sz w:val="20"/>
        </w:rPr>
        <w:t xml:space="preserve">object (then it is possible to assign only Execution permission) or to </w:t>
      </w:r>
      <w:r w:rsidR="00E40356" w:rsidRPr="00E40356">
        <w:rPr>
          <w:b/>
          <w:i/>
          <w:sz w:val="20"/>
        </w:rPr>
        <w:t>table data</w:t>
      </w:r>
      <w:r w:rsidR="00E40356">
        <w:rPr>
          <w:i/>
          <w:sz w:val="20"/>
        </w:rPr>
        <w:t xml:space="preserve"> (then it is possible to add Read, Insert, Modify and Delete permissions.</w:t>
      </w:r>
    </w:p>
    <w:p w14:paraId="176E5C13" w14:textId="7FCF1393" w:rsidR="004232A9" w:rsidRDefault="004232A9" w:rsidP="009B5B3F">
      <w:pPr>
        <w:spacing w:line="480" w:lineRule="auto"/>
        <w:jc w:val="left"/>
        <w:rPr>
          <w:i/>
          <w:sz w:val="20"/>
        </w:rPr>
      </w:pPr>
    </w:p>
    <w:p w14:paraId="0FEC546C" w14:textId="0042A285" w:rsidR="004232A9" w:rsidRPr="001A244F" w:rsidRDefault="004232A9" w:rsidP="004232A9">
      <w:pPr>
        <w:pStyle w:val="Heading2"/>
      </w:pPr>
      <w:r w:rsidRPr="00E016E8">
        <w:rPr>
          <w:rStyle w:val="BalloonTextChar"/>
          <w:noProof/>
        </w:rPr>
        <w:drawing>
          <wp:inline distT="0" distB="0" distL="0" distR="0" wp14:anchorId="4D9A521F" wp14:editId="344D4907">
            <wp:extent cx="267618" cy="267618"/>
            <wp:effectExtent l="0" t="0" r="0" b="0"/>
            <wp:docPr id="75" name="Graphic 75"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w:t>
      </w:r>
      <w:r w:rsidR="00A718C6">
        <w:t>Permission Set</w:t>
      </w:r>
      <w:r>
        <w:t xml:space="preserve"> </w:t>
      </w:r>
    </w:p>
    <w:p w14:paraId="786F76F7" w14:textId="73202528" w:rsidR="004232A9" w:rsidRDefault="00D52C98" w:rsidP="004232A9">
      <w:pPr>
        <w:spacing w:line="480" w:lineRule="auto"/>
        <w:jc w:val="left"/>
      </w:pPr>
      <w:r>
        <w:t xml:space="preserve">To remove </w:t>
      </w:r>
      <w:r w:rsidR="00024943">
        <w:t xml:space="preserve">the </w:t>
      </w:r>
      <w:r>
        <w:t xml:space="preserve">error related to the missing permission for </w:t>
      </w:r>
      <w:r w:rsidR="00024943">
        <w:t xml:space="preserve">the </w:t>
      </w:r>
      <w:r>
        <w:t xml:space="preserve">Bonus Header table add </w:t>
      </w:r>
      <w:r w:rsidR="00024943">
        <w:t xml:space="preserve">a </w:t>
      </w:r>
      <w:r>
        <w:t>new permission set.</w:t>
      </w:r>
    </w:p>
    <w:p w14:paraId="034E670E" w14:textId="7B3D890A" w:rsidR="00735E54" w:rsidRDefault="00735E54" w:rsidP="004232A9">
      <w:pPr>
        <w:pStyle w:val="ListParagraph"/>
        <w:numPr>
          <w:ilvl w:val="0"/>
          <w:numId w:val="11"/>
        </w:numPr>
        <w:spacing w:line="480" w:lineRule="auto"/>
        <w:jc w:val="left"/>
      </w:pPr>
      <w:r>
        <w:t xml:space="preserve">Create </w:t>
      </w:r>
      <w:r w:rsidR="00024943">
        <w:t xml:space="preserve">a </w:t>
      </w:r>
      <w:r>
        <w:t xml:space="preserve">new subfolder in </w:t>
      </w:r>
      <w:r w:rsidR="00024943">
        <w:t xml:space="preserve">the </w:t>
      </w:r>
      <w:proofErr w:type="spellStart"/>
      <w:r w:rsidRPr="000949B7">
        <w:rPr>
          <w:b/>
        </w:rPr>
        <w:t>src</w:t>
      </w:r>
      <w:proofErr w:type="spellEnd"/>
      <w:r>
        <w:t xml:space="preserve"> folder and name it: </w:t>
      </w:r>
      <w:r w:rsidRPr="00735E54">
        <w:rPr>
          <w:b/>
        </w:rPr>
        <w:t>Permissions</w:t>
      </w:r>
      <w:r>
        <w:t>.</w:t>
      </w:r>
    </w:p>
    <w:p w14:paraId="462EE3F7" w14:textId="000B28B2" w:rsidR="004232A9" w:rsidRDefault="004232A9" w:rsidP="00DF5A8D">
      <w:pPr>
        <w:pStyle w:val="ListParagraph"/>
        <w:numPr>
          <w:ilvl w:val="0"/>
          <w:numId w:val="11"/>
        </w:numPr>
        <w:spacing w:line="480" w:lineRule="auto"/>
        <w:jc w:val="left"/>
      </w:pPr>
      <w:r>
        <w:t xml:space="preserve">Create </w:t>
      </w:r>
      <w:r w:rsidR="00024943">
        <w:t xml:space="preserve">a </w:t>
      </w:r>
      <w:r>
        <w:t xml:space="preserve">new file </w:t>
      </w:r>
      <w:r w:rsidR="00D52C98" w:rsidRPr="00735E54">
        <w:rPr>
          <w:b/>
        </w:rPr>
        <w:t>BonusReg</w:t>
      </w:r>
      <w:r w:rsidRPr="00735E54">
        <w:rPr>
          <w:b/>
        </w:rPr>
        <w:t>.</w:t>
      </w:r>
      <w:r w:rsidR="00D52C98" w:rsidRPr="00735E54">
        <w:rPr>
          <w:b/>
        </w:rPr>
        <w:t>PermissionSet</w:t>
      </w:r>
      <w:r w:rsidRPr="00735E54">
        <w:rPr>
          <w:b/>
        </w:rPr>
        <w:t>.al</w:t>
      </w:r>
      <w:r>
        <w:t xml:space="preserve"> in </w:t>
      </w:r>
      <w:r w:rsidR="00024943">
        <w:t xml:space="preserve">the </w:t>
      </w:r>
      <w:r w:rsidR="00735E54">
        <w:t>Permissions folder</w:t>
      </w:r>
      <w:r>
        <w:t xml:space="preserve">. </w:t>
      </w:r>
    </w:p>
    <w:p w14:paraId="282F8BF0" w14:textId="5B8F87AF" w:rsidR="002932F5" w:rsidRDefault="002932F5" w:rsidP="002932F5">
      <w:pPr>
        <w:pStyle w:val="ListParagraph"/>
        <w:numPr>
          <w:ilvl w:val="0"/>
          <w:numId w:val="11"/>
        </w:numPr>
        <w:spacing w:line="480" w:lineRule="auto"/>
        <w:jc w:val="left"/>
      </w:pPr>
      <w:r>
        <w:t xml:space="preserve">Use a snippet </w:t>
      </w:r>
      <w:proofErr w:type="spellStart"/>
      <w:proofErr w:type="gramStart"/>
      <w:r>
        <w:rPr>
          <w:b/>
        </w:rPr>
        <w:t>t</w:t>
      </w:r>
      <w:r w:rsidRPr="002932F5">
        <w:rPr>
          <w:b/>
        </w:rPr>
        <w:t>permissionset</w:t>
      </w:r>
      <w:proofErr w:type="spellEnd"/>
      <w:proofErr w:type="gramEnd"/>
      <w:r w:rsidRPr="002932F5">
        <w:rPr>
          <w:b/>
        </w:rPr>
        <w:t xml:space="preserve"> </w:t>
      </w:r>
      <w:r>
        <w:t>to create a new permission set. Add number and name "</w:t>
      </w:r>
      <w:r w:rsidRPr="009B5B3F">
        <w:rPr>
          <w:b/>
        </w:rPr>
        <w:t xml:space="preserve">MNB Bonus </w:t>
      </w:r>
      <w:r>
        <w:rPr>
          <w:b/>
        </w:rPr>
        <w:t>Reg.</w:t>
      </w:r>
      <w:r>
        <w:t>".</w:t>
      </w:r>
    </w:p>
    <w:p w14:paraId="2A814FE7" w14:textId="7D33DCF9" w:rsidR="00735E54" w:rsidRPr="00340986" w:rsidRDefault="008D360E" w:rsidP="00DF5A8D">
      <w:pPr>
        <w:pStyle w:val="ListParagraph"/>
        <w:numPr>
          <w:ilvl w:val="0"/>
          <w:numId w:val="11"/>
        </w:numPr>
        <w:spacing w:line="480" w:lineRule="auto"/>
        <w:jc w:val="left"/>
      </w:pPr>
      <w:r>
        <w:t>Set</w:t>
      </w:r>
      <w:r w:rsidRPr="008D360E">
        <w:t xml:space="preserve"> </w:t>
      </w:r>
      <w:r w:rsidRPr="008D360E">
        <w:rPr>
          <w:b/>
        </w:rPr>
        <w:t>Assignable</w:t>
      </w:r>
      <w:r>
        <w:t xml:space="preserve"> property to true and add </w:t>
      </w:r>
      <w:r>
        <w:rPr>
          <w:b/>
        </w:rPr>
        <w:t>C</w:t>
      </w:r>
      <w:r w:rsidRPr="008D360E">
        <w:rPr>
          <w:b/>
        </w:rPr>
        <w:t>aption</w:t>
      </w:r>
      <w:r>
        <w:t xml:space="preserve"> property </w:t>
      </w:r>
      <w:r w:rsidRPr="008D360E">
        <w:rPr>
          <w:b/>
        </w:rPr>
        <w:t>Bonus Registration</w:t>
      </w:r>
    </w:p>
    <w:p w14:paraId="49B12A4D" w14:textId="33E063B8" w:rsidR="00340986" w:rsidRPr="00340986" w:rsidRDefault="00340986" w:rsidP="00DF5A8D">
      <w:pPr>
        <w:pStyle w:val="ListParagraph"/>
        <w:numPr>
          <w:ilvl w:val="0"/>
          <w:numId w:val="11"/>
        </w:numPr>
        <w:spacing w:line="480" w:lineRule="auto"/>
        <w:jc w:val="left"/>
      </w:pPr>
      <w:r w:rsidRPr="00340986">
        <w:t>Add Read, Insert, Modify and Delete permission to table data</w:t>
      </w:r>
      <w:r>
        <w:rPr>
          <w:b/>
        </w:rPr>
        <w:t xml:space="preserve"> "MNB Bonus Header"</w:t>
      </w:r>
    </w:p>
    <w:p w14:paraId="425E6123" w14:textId="4724E811" w:rsidR="00340986" w:rsidRDefault="00340986" w:rsidP="00DF5A8D">
      <w:pPr>
        <w:pStyle w:val="ListParagraph"/>
        <w:numPr>
          <w:ilvl w:val="0"/>
          <w:numId w:val="11"/>
        </w:numPr>
        <w:spacing w:line="480" w:lineRule="auto"/>
        <w:jc w:val="left"/>
      </w:pPr>
      <w:r w:rsidRPr="00340986">
        <w:t xml:space="preserve">Publish the extension and check if </w:t>
      </w:r>
      <w:r w:rsidR="00024943">
        <w:t xml:space="preserve">the </w:t>
      </w:r>
      <w:r w:rsidRPr="00340986">
        <w:t>permission set exists</w:t>
      </w:r>
    </w:p>
    <w:p w14:paraId="40D6BD17" w14:textId="77777777" w:rsidR="00340986" w:rsidRDefault="00340986" w:rsidP="00043EEB">
      <w:pPr>
        <w:rPr>
          <w:rStyle w:val="Heading3Char"/>
        </w:rPr>
      </w:pPr>
      <w:r w:rsidRPr="00E016E8">
        <w:rPr>
          <w:rStyle w:val="BalloonTextChar"/>
          <w:noProof/>
        </w:rPr>
        <w:drawing>
          <wp:inline distT="0" distB="0" distL="0" distR="0" wp14:anchorId="10A58C00" wp14:editId="39F8A581">
            <wp:extent cx="267618" cy="267618"/>
            <wp:effectExtent l="0" t="0" r="0" b="0"/>
            <wp:docPr id="77" name="Graphic 77"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340986" w14:paraId="451D507C" w14:textId="77777777" w:rsidTr="000B213F">
        <w:tc>
          <w:tcPr>
            <w:tcW w:w="9016" w:type="dxa"/>
            <w:tcBorders>
              <w:top w:val="double" w:sz="4" w:space="0" w:color="auto"/>
              <w:left w:val="double" w:sz="4" w:space="0" w:color="auto"/>
              <w:bottom w:val="double" w:sz="4" w:space="0" w:color="auto"/>
              <w:right w:val="double" w:sz="4" w:space="0" w:color="auto"/>
            </w:tcBorders>
          </w:tcPr>
          <w:p w14:paraId="656D32A4" w14:textId="77777777" w:rsidR="00340986" w:rsidRDefault="00340986" w:rsidP="000B213F">
            <w:pPr>
              <w:pStyle w:val="ListParagraph"/>
              <w:ind w:left="0"/>
              <w:rPr>
                <w:rStyle w:val="Heading3Char"/>
              </w:rPr>
            </w:pPr>
          </w:p>
          <w:p w14:paraId="0AA20F75" w14:textId="77777777" w:rsidR="00340986" w:rsidRPr="00340986" w:rsidRDefault="00340986" w:rsidP="00340986">
            <w:pPr>
              <w:shd w:val="clear" w:color="auto" w:fill="FFFFFF"/>
              <w:spacing w:line="285" w:lineRule="atLeast"/>
              <w:jc w:val="left"/>
              <w:rPr>
                <w:rFonts w:ascii="Consolas" w:eastAsia="Times New Roman" w:hAnsi="Consolas" w:cs="Times New Roman"/>
                <w:color w:val="000000"/>
                <w:sz w:val="21"/>
                <w:szCs w:val="21"/>
              </w:rPr>
            </w:pPr>
            <w:proofErr w:type="spellStart"/>
            <w:r w:rsidRPr="00340986">
              <w:rPr>
                <w:rFonts w:ascii="Consolas" w:eastAsia="Times New Roman" w:hAnsi="Consolas" w:cs="Times New Roman"/>
                <w:color w:val="0000FF"/>
                <w:sz w:val="21"/>
                <w:szCs w:val="21"/>
              </w:rPr>
              <w:t>permissionset</w:t>
            </w:r>
            <w:proofErr w:type="spellEnd"/>
            <w:r w:rsidRPr="00340986">
              <w:rPr>
                <w:rFonts w:ascii="Consolas" w:eastAsia="Times New Roman" w:hAnsi="Consolas" w:cs="Times New Roman"/>
                <w:color w:val="000000"/>
                <w:sz w:val="21"/>
                <w:szCs w:val="21"/>
              </w:rPr>
              <w:t xml:space="preserve"> </w:t>
            </w:r>
            <w:r w:rsidRPr="00340986">
              <w:rPr>
                <w:rFonts w:ascii="Consolas" w:eastAsia="Times New Roman" w:hAnsi="Consolas" w:cs="Times New Roman"/>
                <w:color w:val="098658"/>
                <w:sz w:val="21"/>
                <w:szCs w:val="21"/>
              </w:rPr>
              <w:t>65400</w:t>
            </w:r>
            <w:r w:rsidRPr="00340986">
              <w:rPr>
                <w:rFonts w:ascii="Consolas" w:eastAsia="Times New Roman" w:hAnsi="Consolas" w:cs="Times New Roman"/>
                <w:color w:val="000000"/>
                <w:sz w:val="21"/>
                <w:szCs w:val="21"/>
              </w:rPr>
              <w:t xml:space="preserve"> "MNB Bonus Reg."</w:t>
            </w:r>
          </w:p>
          <w:p w14:paraId="0637A551" w14:textId="77777777" w:rsidR="00340986" w:rsidRPr="00340986" w:rsidRDefault="00340986" w:rsidP="00340986">
            <w:pPr>
              <w:shd w:val="clear" w:color="auto" w:fill="FFFFFF"/>
              <w:spacing w:line="285" w:lineRule="atLeast"/>
              <w:jc w:val="left"/>
              <w:rPr>
                <w:rFonts w:ascii="Consolas" w:eastAsia="Times New Roman" w:hAnsi="Consolas" w:cs="Times New Roman"/>
                <w:color w:val="000000"/>
                <w:sz w:val="21"/>
                <w:szCs w:val="21"/>
              </w:rPr>
            </w:pPr>
            <w:r w:rsidRPr="00340986">
              <w:rPr>
                <w:rFonts w:ascii="Consolas" w:eastAsia="Times New Roman" w:hAnsi="Consolas" w:cs="Times New Roman"/>
                <w:color w:val="000000"/>
                <w:sz w:val="21"/>
                <w:szCs w:val="21"/>
              </w:rPr>
              <w:t>{</w:t>
            </w:r>
          </w:p>
          <w:p w14:paraId="1FCDD58A" w14:textId="77777777" w:rsidR="00340986" w:rsidRPr="00340986" w:rsidRDefault="00340986" w:rsidP="00340986">
            <w:pPr>
              <w:shd w:val="clear" w:color="auto" w:fill="FFFFFF"/>
              <w:spacing w:line="285" w:lineRule="atLeast"/>
              <w:jc w:val="left"/>
              <w:rPr>
                <w:rFonts w:ascii="Consolas" w:eastAsia="Times New Roman" w:hAnsi="Consolas" w:cs="Times New Roman"/>
                <w:color w:val="000000"/>
                <w:sz w:val="21"/>
                <w:szCs w:val="21"/>
              </w:rPr>
            </w:pPr>
            <w:r w:rsidRPr="00340986">
              <w:rPr>
                <w:rFonts w:ascii="Consolas" w:eastAsia="Times New Roman" w:hAnsi="Consolas" w:cs="Times New Roman"/>
                <w:color w:val="000000"/>
                <w:sz w:val="21"/>
                <w:szCs w:val="21"/>
              </w:rPr>
              <w:t xml:space="preserve">    Caption = </w:t>
            </w:r>
            <w:r w:rsidRPr="00340986">
              <w:rPr>
                <w:rFonts w:ascii="Consolas" w:eastAsia="Times New Roman" w:hAnsi="Consolas" w:cs="Times New Roman"/>
                <w:color w:val="A31515"/>
                <w:sz w:val="21"/>
                <w:szCs w:val="21"/>
              </w:rPr>
              <w:t>'Bonus Registration</w:t>
            </w:r>
            <w:proofErr w:type="gramStart"/>
            <w:r w:rsidRPr="00340986">
              <w:rPr>
                <w:rFonts w:ascii="Consolas" w:eastAsia="Times New Roman" w:hAnsi="Consolas" w:cs="Times New Roman"/>
                <w:color w:val="A31515"/>
                <w:sz w:val="21"/>
                <w:szCs w:val="21"/>
              </w:rPr>
              <w:t>'</w:t>
            </w:r>
            <w:r w:rsidRPr="00340986">
              <w:rPr>
                <w:rFonts w:ascii="Consolas" w:eastAsia="Times New Roman" w:hAnsi="Consolas" w:cs="Times New Roman"/>
                <w:color w:val="000000"/>
                <w:sz w:val="21"/>
                <w:szCs w:val="21"/>
              </w:rPr>
              <w:t>;</w:t>
            </w:r>
            <w:proofErr w:type="gramEnd"/>
          </w:p>
          <w:p w14:paraId="3685E30E" w14:textId="77777777" w:rsidR="00340986" w:rsidRPr="00340986" w:rsidRDefault="00340986" w:rsidP="00340986">
            <w:pPr>
              <w:shd w:val="clear" w:color="auto" w:fill="FFFFFF"/>
              <w:spacing w:line="285" w:lineRule="atLeast"/>
              <w:jc w:val="left"/>
              <w:rPr>
                <w:rFonts w:ascii="Consolas" w:eastAsia="Times New Roman" w:hAnsi="Consolas" w:cs="Times New Roman"/>
                <w:color w:val="000000"/>
                <w:sz w:val="21"/>
                <w:szCs w:val="21"/>
              </w:rPr>
            </w:pPr>
            <w:r w:rsidRPr="00340986">
              <w:rPr>
                <w:rFonts w:ascii="Consolas" w:eastAsia="Times New Roman" w:hAnsi="Consolas" w:cs="Times New Roman"/>
                <w:color w:val="000000"/>
                <w:sz w:val="21"/>
                <w:szCs w:val="21"/>
              </w:rPr>
              <w:t xml:space="preserve">    Assignable = </w:t>
            </w:r>
            <w:proofErr w:type="gramStart"/>
            <w:r w:rsidRPr="00340986">
              <w:rPr>
                <w:rFonts w:ascii="Consolas" w:eastAsia="Times New Roman" w:hAnsi="Consolas" w:cs="Times New Roman"/>
                <w:color w:val="000000"/>
                <w:sz w:val="21"/>
                <w:szCs w:val="21"/>
              </w:rPr>
              <w:t>true;</w:t>
            </w:r>
            <w:proofErr w:type="gramEnd"/>
          </w:p>
          <w:p w14:paraId="49645458" w14:textId="77777777" w:rsidR="00340986" w:rsidRPr="00340986" w:rsidRDefault="00340986" w:rsidP="00340986">
            <w:pPr>
              <w:shd w:val="clear" w:color="auto" w:fill="FFFFFF"/>
              <w:spacing w:line="285" w:lineRule="atLeast"/>
              <w:jc w:val="left"/>
              <w:rPr>
                <w:rFonts w:ascii="Consolas" w:eastAsia="Times New Roman" w:hAnsi="Consolas" w:cs="Times New Roman"/>
                <w:color w:val="000000"/>
                <w:sz w:val="21"/>
                <w:szCs w:val="21"/>
              </w:rPr>
            </w:pPr>
            <w:r w:rsidRPr="00340986">
              <w:rPr>
                <w:rFonts w:ascii="Consolas" w:eastAsia="Times New Roman" w:hAnsi="Consolas" w:cs="Times New Roman"/>
                <w:color w:val="000000"/>
                <w:sz w:val="21"/>
                <w:szCs w:val="21"/>
              </w:rPr>
              <w:t>    Permissions =</w:t>
            </w:r>
          </w:p>
          <w:p w14:paraId="2904A004" w14:textId="77777777" w:rsidR="00340986" w:rsidRPr="00340986" w:rsidRDefault="00340986" w:rsidP="00340986">
            <w:pPr>
              <w:shd w:val="clear" w:color="auto" w:fill="FFFFFF"/>
              <w:spacing w:line="285" w:lineRule="atLeast"/>
              <w:jc w:val="left"/>
              <w:rPr>
                <w:rFonts w:ascii="Consolas" w:eastAsia="Times New Roman" w:hAnsi="Consolas" w:cs="Times New Roman"/>
                <w:color w:val="000000"/>
                <w:sz w:val="21"/>
                <w:szCs w:val="21"/>
              </w:rPr>
            </w:pPr>
            <w:r w:rsidRPr="00340986">
              <w:rPr>
                <w:rFonts w:ascii="Consolas" w:eastAsia="Times New Roman" w:hAnsi="Consolas" w:cs="Times New Roman"/>
                <w:color w:val="000000"/>
                <w:sz w:val="21"/>
                <w:szCs w:val="21"/>
              </w:rPr>
              <w:t xml:space="preserve">        </w:t>
            </w:r>
            <w:proofErr w:type="spellStart"/>
            <w:r w:rsidRPr="00340986">
              <w:rPr>
                <w:rFonts w:ascii="Consolas" w:eastAsia="Times New Roman" w:hAnsi="Consolas" w:cs="Times New Roman"/>
                <w:color w:val="0000FF"/>
                <w:sz w:val="21"/>
                <w:szCs w:val="21"/>
              </w:rPr>
              <w:t>tabledata</w:t>
            </w:r>
            <w:proofErr w:type="spellEnd"/>
            <w:r w:rsidRPr="00340986">
              <w:rPr>
                <w:rFonts w:ascii="Consolas" w:eastAsia="Times New Roman" w:hAnsi="Consolas" w:cs="Times New Roman"/>
                <w:color w:val="000000"/>
                <w:sz w:val="21"/>
                <w:szCs w:val="21"/>
              </w:rPr>
              <w:t xml:space="preserve"> "MNB Bonus Header" = </w:t>
            </w:r>
            <w:proofErr w:type="gramStart"/>
            <w:r w:rsidRPr="00340986">
              <w:rPr>
                <w:rFonts w:ascii="Consolas" w:eastAsia="Times New Roman" w:hAnsi="Consolas" w:cs="Times New Roman"/>
                <w:color w:val="000000"/>
                <w:sz w:val="21"/>
                <w:szCs w:val="21"/>
              </w:rPr>
              <w:t>RMID;</w:t>
            </w:r>
            <w:proofErr w:type="gramEnd"/>
          </w:p>
          <w:p w14:paraId="317B9072" w14:textId="77777777" w:rsidR="00340986" w:rsidRPr="00340986" w:rsidRDefault="00340986" w:rsidP="00340986">
            <w:pPr>
              <w:shd w:val="clear" w:color="auto" w:fill="FFFFFF"/>
              <w:spacing w:line="285" w:lineRule="atLeast"/>
              <w:jc w:val="left"/>
              <w:rPr>
                <w:rFonts w:ascii="Consolas" w:eastAsia="Times New Roman" w:hAnsi="Consolas" w:cs="Times New Roman"/>
                <w:color w:val="000000"/>
                <w:sz w:val="21"/>
                <w:szCs w:val="21"/>
              </w:rPr>
            </w:pPr>
            <w:r w:rsidRPr="00340986">
              <w:rPr>
                <w:rFonts w:ascii="Consolas" w:eastAsia="Times New Roman" w:hAnsi="Consolas" w:cs="Times New Roman"/>
                <w:color w:val="000000"/>
                <w:sz w:val="21"/>
                <w:szCs w:val="21"/>
              </w:rPr>
              <w:t>}</w:t>
            </w:r>
          </w:p>
          <w:p w14:paraId="40BA4607" w14:textId="72BD5B87" w:rsidR="00340986" w:rsidRDefault="00340986" w:rsidP="000B213F">
            <w:pPr>
              <w:pStyle w:val="ListParagraph"/>
              <w:ind w:left="0"/>
              <w:rPr>
                <w:rStyle w:val="Heading3Char"/>
              </w:rPr>
            </w:pPr>
          </w:p>
        </w:tc>
      </w:tr>
    </w:tbl>
    <w:p w14:paraId="4E33D6C2" w14:textId="68F97155" w:rsidR="00340986" w:rsidRDefault="00340986" w:rsidP="00340986">
      <w:pPr>
        <w:spacing w:line="480" w:lineRule="auto"/>
        <w:jc w:val="left"/>
      </w:pPr>
    </w:p>
    <w:p w14:paraId="5DE2828D" w14:textId="77777777" w:rsidR="00161D6C" w:rsidRDefault="00161D6C" w:rsidP="00340986">
      <w:pPr>
        <w:spacing w:line="480" w:lineRule="auto"/>
        <w:jc w:val="left"/>
      </w:pPr>
    </w:p>
    <w:p w14:paraId="4F82A482" w14:textId="286BFC70" w:rsidR="00C1445B" w:rsidRDefault="00161D6C" w:rsidP="00CF085F">
      <w:pPr>
        <w:spacing w:line="480" w:lineRule="auto"/>
        <w:jc w:val="right"/>
      </w:pPr>
      <w:r w:rsidRPr="00161D6C">
        <w:rPr>
          <w:noProof/>
        </w:rPr>
        <w:lastRenderedPageBreak/>
        <w:drawing>
          <wp:inline distT="0" distB="0" distL="0" distR="0" wp14:anchorId="680E933B" wp14:editId="35B7DF13">
            <wp:extent cx="4788535" cy="250196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565"/>
                    <a:stretch/>
                  </pic:blipFill>
                  <pic:spPr bwMode="auto">
                    <a:xfrm>
                      <a:off x="0" y="0"/>
                      <a:ext cx="4799920" cy="2507913"/>
                    </a:xfrm>
                    <a:prstGeom prst="rect">
                      <a:avLst/>
                    </a:prstGeom>
                    <a:ln>
                      <a:noFill/>
                    </a:ln>
                    <a:extLst>
                      <a:ext uri="{53640926-AAD7-44D8-BBD7-CCE9431645EC}">
                        <a14:shadowObscured xmlns:a14="http://schemas.microsoft.com/office/drawing/2010/main"/>
                      </a:ext>
                    </a:extLst>
                  </pic:spPr>
                </pic:pic>
              </a:graphicData>
            </a:graphic>
          </wp:inline>
        </w:drawing>
      </w:r>
    </w:p>
    <w:p w14:paraId="03250C85" w14:textId="67018B8F" w:rsidR="00C1445B" w:rsidRPr="001A244F" w:rsidRDefault="00C1445B" w:rsidP="00C1445B">
      <w:pPr>
        <w:pStyle w:val="Heading2"/>
      </w:pPr>
      <w:r>
        <w:t>Enums</w:t>
      </w:r>
    </w:p>
    <w:p w14:paraId="3F5DEBBD" w14:textId="399F9000" w:rsidR="00C1445B" w:rsidRDefault="00C1445B" w:rsidP="00C1445B">
      <w:pPr>
        <w:spacing w:line="480" w:lineRule="auto"/>
      </w:pPr>
      <w:r>
        <w:t xml:space="preserve">Enum is the object </w:t>
      </w:r>
      <w:r w:rsidR="00470F7A">
        <w:t xml:space="preserve">type that </w:t>
      </w:r>
      <w:r>
        <w:t>allow</w:t>
      </w:r>
      <w:r w:rsidR="00470F7A">
        <w:t xml:space="preserve">s </w:t>
      </w:r>
      <w:r w:rsidR="00024943">
        <w:t>specifying</w:t>
      </w:r>
      <w:r>
        <w:t xml:space="preserve"> the static </w:t>
      </w:r>
      <w:r w:rsidR="00470F7A">
        <w:t xml:space="preserve">(not defined by </w:t>
      </w:r>
      <w:r w:rsidR="00024943">
        <w:t xml:space="preserve">the </w:t>
      </w:r>
      <w:r w:rsidR="00470F7A">
        <w:t>user) options. It</w:t>
      </w:r>
      <w:r w:rsidR="00024943">
        <w:t xml:space="preserve"> is</w:t>
      </w:r>
      <w:r w:rsidR="00470F7A">
        <w:t xml:space="preserve"> possible to allow to extend the </w:t>
      </w:r>
      <w:proofErr w:type="spellStart"/>
      <w:r w:rsidR="00470F7A">
        <w:t>enum</w:t>
      </w:r>
      <w:proofErr w:type="spellEnd"/>
      <w:r w:rsidR="003E16C9">
        <w:t>. For that property</w:t>
      </w:r>
      <w:r w:rsidR="00024943">
        <w:t>,</w:t>
      </w:r>
      <w:r w:rsidR="003E16C9">
        <w:t xml:space="preserve"> </w:t>
      </w:r>
      <w:r w:rsidR="00164FA2" w:rsidRPr="00164FA2">
        <w:rPr>
          <w:b/>
        </w:rPr>
        <w:t>Extensible</w:t>
      </w:r>
      <w:r w:rsidR="00164FA2">
        <w:t xml:space="preserve"> should be set to true.</w:t>
      </w:r>
    </w:p>
    <w:p w14:paraId="42479F2D" w14:textId="0B8D5D7A" w:rsidR="005F519E" w:rsidRDefault="005F519E" w:rsidP="00C1445B">
      <w:pPr>
        <w:spacing w:line="480" w:lineRule="auto"/>
      </w:pPr>
      <w:r>
        <w:t xml:space="preserve">Each value of the </w:t>
      </w:r>
      <w:proofErr w:type="spellStart"/>
      <w:r>
        <w:t>enum</w:t>
      </w:r>
      <w:proofErr w:type="spellEnd"/>
      <w:r>
        <w:t xml:space="preserve"> has </w:t>
      </w:r>
      <w:r w:rsidR="00024943">
        <w:t xml:space="preserve">a </w:t>
      </w:r>
      <w:r>
        <w:t xml:space="preserve">number and name. Additionally, the values should have </w:t>
      </w:r>
      <w:r w:rsidRPr="005F519E">
        <w:rPr>
          <w:b/>
        </w:rPr>
        <w:t>Caption</w:t>
      </w:r>
      <w:r>
        <w:t xml:space="preserve"> property.</w:t>
      </w:r>
    </w:p>
    <w:p w14:paraId="1917128B" w14:textId="77777777" w:rsidR="00043EEB" w:rsidRDefault="00164FA2" w:rsidP="00164FA2">
      <w:pPr>
        <w:spacing w:line="480" w:lineRule="auto"/>
        <w:jc w:val="left"/>
        <w:rPr>
          <w:i/>
          <w:sz w:val="20"/>
        </w:rPr>
      </w:pPr>
      <w:r w:rsidRPr="00E016E8">
        <w:rPr>
          <w:rStyle w:val="Heading3Char"/>
          <w:noProof/>
        </w:rPr>
        <w:drawing>
          <wp:inline distT="0" distB="0" distL="0" distR="0" wp14:anchorId="267A1E4D" wp14:editId="35E93E0D">
            <wp:extent cx="252412" cy="252412"/>
            <wp:effectExtent l="0" t="0" r="0" b="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1D528E">
        <w:rPr>
          <w:rFonts w:ascii="Bahnschrift Condensed" w:eastAsiaTheme="majorEastAsia" w:hAnsi="Bahnschrift Condensed" w:cstheme="majorBidi"/>
          <w:smallCaps/>
          <w:spacing w:val="40"/>
          <w:sz w:val="32"/>
          <w:szCs w:val="26"/>
        </w:rPr>
        <w:cr/>
      </w:r>
      <w:r>
        <w:rPr>
          <w:i/>
          <w:sz w:val="20"/>
        </w:rPr>
        <w:t xml:space="preserve">Values in </w:t>
      </w:r>
      <w:proofErr w:type="spellStart"/>
      <w:r>
        <w:rPr>
          <w:i/>
          <w:sz w:val="20"/>
        </w:rPr>
        <w:t>enums</w:t>
      </w:r>
      <w:proofErr w:type="spellEnd"/>
      <w:r>
        <w:rPr>
          <w:i/>
          <w:sz w:val="20"/>
        </w:rPr>
        <w:t xml:space="preserve"> start from 0</w:t>
      </w:r>
      <w:r w:rsidR="005F519E">
        <w:rPr>
          <w:i/>
          <w:sz w:val="20"/>
        </w:rPr>
        <w:t xml:space="preserve">. </w:t>
      </w:r>
    </w:p>
    <w:p w14:paraId="67BE90EA" w14:textId="27E8DB62" w:rsidR="00043EEB" w:rsidRDefault="005F519E" w:rsidP="00164FA2">
      <w:pPr>
        <w:spacing w:line="480" w:lineRule="auto"/>
        <w:jc w:val="left"/>
        <w:rPr>
          <w:i/>
          <w:sz w:val="20"/>
        </w:rPr>
      </w:pPr>
      <w:r>
        <w:rPr>
          <w:i/>
          <w:sz w:val="20"/>
        </w:rPr>
        <w:t xml:space="preserve">If you want to show </w:t>
      </w:r>
      <w:r w:rsidR="00024943">
        <w:rPr>
          <w:i/>
          <w:sz w:val="20"/>
        </w:rPr>
        <w:t xml:space="preserve">an </w:t>
      </w:r>
      <w:r>
        <w:rPr>
          <w:i/>
          <w:sz w:val="20"/>
        </w:rPr>
        <w:t>empty option add</w:t>
      </w:r>
      <w:r w:rsidR="001602A9">
        <w:rPr>
          <w:i/>
          <w:sz w:val="20"/>
        </w:rPr>
        <w:t xml:space="preserve"> to the</w:t>
      </w:r>
      <w:r>
        <w:rPr>
          <w:i/>
          <w:sz w:val="20"/>
        </w:rPr>
        <w:t xml:space="preserve"> </w:t>
      </w:r>
      <w:proofErr w:type="spellStart"/>
      <w:r>
        <w:rPr>
          <w:i/>
          <w:sz w:val="20"/>
        </w:rPr>
        <w:t>enum</w:t>
      </w:r>
      <w:proofErr w:type="spellEnd"/>
      <w:r w:rsidR="001602A9">
        <w:rPr>
          <w:i/>
          <w:sz w:val="20"/>
        </w:rPr>
        <w:t xml:space="preserve"> value with </w:t>
      </w:r>
      <w:r w:rsidR="00024943">
        <w:rPr>
          <w:i/>
          <w:sz w:val="20"/>
        </w:rPr>
        <w:t xml:space="preserve">the </w:t>
      </w:r>
      <w:r w:rsidR="001602A9">
        <w:rPr>
          <w:i/>
          <w:sz w:val="20"/>
        </w:rPr>
        <w:t xml:space="preserve">name </w:t>
      </w:r>
      <w:r w:rsidR="001602A9" w:rsidRPr="001602A9">
        <w:rPr>
          <w:i/>
          <w:sz w:val="20"/>
          <w:u w:val="single"/>
        </w:rPr>
        <w:t>None</w:t>
      </w:r>
      <w:r w:rsidR="001602A9">
        <w:rPr>
          <w:i/>
          <w:sz w:val="20"/>
        </w:rPr>
        <w:t xml:space="preserve"> and with </w:t>
      </w:r>
      <w:r w:rsidR="001602A9" w:rsidRPr="001602A9">
        <w:rPr>
          <w:i/>
          <w:sz w:val="20"/>
          <w:u w:val="single"/>
        </w:rPr>
        <w:t xml:space="preserve">Caption = </w:t>
      </w:r>
      <w:proofErr w:type="gramStart"/>
      <w:r w:rsidR="001602A9" w:rsidRPr="001602A9">
        <w:rPr>
          <w:i/>
          <w:sz w:val="20"/>
          <w:u w:val="single"/>
        </w:rPr>
        <w:t>'</w:t>
      </w:r>
      <w:r w:rsidR="00043EEB">
        <w:rPr>
          <w:i/>
          <w:sz w:val="20"/>
          <w:u w:val="single"/>
        </w:rPr>
        <w:t xml:space="preserve"> </w:t>
      </w:r>
      <w:r w:rsidR="001602A9" w:rsidRPr="001602A9">
        <w:rPr>
          <w:i/>
          <w:sz w:val="20"/>
          <w:u w:val="single"/>
        </w:rPr>
        <w:t xml:space="preserve"> '</w:t>
      </w:r>
      <w:proofErr w:type="gramEnd"/>
      <w:r w:rsidR="001602A9">
        <w:rPr>
          <w:i/>
          <w:sz w:val="20"/>
        </w:rPr>
        <w:t xml:space="preserve"> (space between the single quote).</w:t>
      </w:r>
    </w:p>
    <w:p w14:paraId="19853620" w14:textId="40E9E337" w:rsidR="00164FA2" w:rsidRDefault="00D9132D" w:rsidP="00164FA2">
      <w:pPr>
        <w:spacing w:line="480" w:lineRule="auto"/>
        <w:jc w:val="left"/>
        <w:rPr>
          <w:i/>
          <w:sz w:val="20"/>
        </w:rPr>
      </w:pPr>
      <w:r>
        <w:rPr>
          <w:i/>
          <w:sz w:val="20"/>
        </w:rPr>
        <w:t xml:space="preserve">Remember to </w:t>
      </w:r>
      <w:proofErr w:type="gramStart"/>
      <w:r>
        <w:rPr>
          <w:i/>
          <w:sz w:val="20"/>
        </w:rPr>
        <w:t>ad</w:t>
      </w:r>
      <w:proofErr w:type="gramEnd"/>
      <w:r>
        <w:rPr>
          <w:i/>
          <w:sz w:val="20"/>
        </w:rPr>
        <w:t xml:space="preserve"> affix to the </w:t>
      </w:r>
      <w:proofErr w:type="spellStart"/>
      <w:r>
        <w:rPr>
          <w:i/>
          <w:sz w:val="20"/>
        </w:rPr>
        <w:t>enum</w:t>
      </w:r>
      <w:proofErr w:type="spellEnd"/>
      <w:r>
        <w:rPr>
          <w:i/>
          <w:sz w:val="20"/>
        </w:rPr>
        <w:t xml:space="preserve"> object. The values do not need the affix. </w:t>
      </w:r>
      <w:r w:rsidR="005F519E">
        <w:rPr>
          <w:i/>
          <w:sz w:val="20"/>
        </w:rPr>
        <w:t xml:space="preserve"> </w:t>
      </w:r>
      <w:r w:rsidR="00164FA2">
        <w:rPr>
          <w:i/>
          <w:sz w:val="20"/>
        </w:rPr>
        <w:t xml:space="preserve"> </w:t>
      </w:r>
    </w:p>
    <w:p w14:paraId="582CAEB0" w14:textId="76C15F6E" w:rsidR="00D9132D" w:rsidRPr="001A244F" w:rsidRDefault="00D9132D" w:rsidP="00D9132D">
      <w:pPr>
        <w:pStyle w:val="Heading2"/>
      </w:pPr>
      <w:r w:rsidRPr="00E016E8">
        <w:rPr>
          <w:rStyle w:val="BalloonTextChar"/>
          <w:noProof/>
        </w:rPr>
        <w:drawing>
          <wp:inline distT="0" distB="0" distL="0" distR="0" wp14:anchorId="4D55BB0A" wp14:editId="6CF54566">
            <wp:extent cx="267618" cy="267618"/>
            <wp:effectExtent l="0" t="0" r="0" b="0"/>
            <wp:docPr id="81" name="Graphic 81"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Bonus Header Status Enum </w:t>
      </w:r>
    </w:p>
    <w:p w14:paraId="45368881" w14:textId="2D156DBF" w:rsidR="00D9132D" w:rsidRDefault="00D9132D" w:rsidP="00D9132D">
      <w:pPr>
        <w:spacing w:line="480" w:lineRule="auto"/>
        <w:jc w:val="left"/>
      </w:pPr>
      <w:r>
        <w:t xml:space="preserve">To track the </w:t>
      </w:r>
      <w:r w:rsidR="000949B7">
        <w:t xml:space="preserve">status of the Bonus the new </w:t>
      </w:r>
      <w:proofErr w:type="spellStart"/>
      <w:r w:rsidR="000949B7">
        <w:t>enum</w:t>
      </w:r>
      <w:proofErr w:type="spellEnd"/>
      <w:r w:rsidR="000949B7">
        <w:t xml:space="preserve"> is needed with values </w:t>
      </w:r>
      <w:r w:rsidR="000949B7" w:rsidRPr="000949B7">
        <w:rPr>
          <w:b/>
        </w:rPr>
        <w:t>Open</w:t>
      </w:r>
      <w:r w:rsidR="000949B7">
        <w:t xml:space="preserve"> and </w:t>
      </w:r>
      <w:r w:rsidR="000949B7" w:rsidRPr="000949B7">
        <w:rPr>
          <w:b/>
        </w:rPr>
        <w:t>Released</w:t>
      </w:r>
      <w:r w:rsidR="000949B7">
        <w:t>.</w:t>
      </w:r>
    </w:p>
    <w:p w14:paraId="581F8C49" w14:textId="6F33C389" w:rsidR="00D9132D" w:rsidRDefault="00D9132D" w:rsidP="00D9132D">
      <w:pPr>
        <w:pStyle w:val="ListParagraph"/>
        <w:numPr>
          <w:ilvl w:val="0"/>
          <w:numId w:val="12"/>
        </w:numPr>
        <w:spacing w:line="480" w:lineRule="auto"/>
        <w:jc w:val="left"/>
      </w:pPr>
      <w:r>
        <w:t xml:space="preserve">Create </w:t>
      </w:r>
      <w:r w:rsidR="000949B7">
        <w:t xml:space="preserve">file </w:t>
      </w:r>
      <w:r w:rsidR="000949B7" w:rsidRPr="000949B7">
        <w:rPr>
          <w:b/>
        </w:rPr>
        <w:t>BonusHeaderStatus.Enum.al</w:t>
      </w:r>
      <w:r w:rsidR="000949B7">
        <w:t xml:space="preserve"> in the same folder as Bonus Header Table.</w:t>
      </w:r>
    </w:p>
    <w:p w14:paraId="6CAC01DC" w14:textId="4FEDBE51" w:rsidR="000949B7" w:rsidRDefault="000949B7" w:rsidP="000949B7">
      <w:pPr>
        <w:pStyle w:val="ListParagraph"/>
        <w:numPr>
          <w:ilvl w:val="0"/>
          <w:numId w:val="12"/>
        </w:numPr>
        <w:spacing w:line="480" w:lineRule="auto"/>
        <w:jc w:val="left"/>
      </w:pPr>
      <w:r>
        <w:t xml:space="preserve">Use a snippet </w:t>
      </w:r>
      <w:proofErr w:type="spellStart"/>
      <w:r>
        <w:rPr>
          <w:b/>
        </w:rPr>
        <w:t>tenum</w:t>
      </w:r>
      <w:proofErr w:type="spellEnd"/>
      <w:r>
        <w:t xml:space="preserve"> to create a new </w:t>
      </w:r>
      <w:proofErr w:type="spellStart"/>
      <w:r>
        <w:t>enum</w:t>
      </w:r>
      <w:proofErr w:type="spellEnd"/>
      <w:r>
        <w:t>. Add number and name "</w:t>
      </w:r>
      <w:r w:rsidRPr="009B5B3F">
        <w:rPr>
          <w:b/>
        </w:rPr>
        <w:t xml:space="preserve">MNB Bonus </w:t>
      </w:r>
      <w:r>
        <w:rPr>
          <w:b/>
        </w:rPr>
        <w:t>Header Status</w:t>
      </w:r>
      <w:r>
        <w:t xml:space="preserve">". </w:t>
      </w:r>
    </w:p>
    <w:p w14:paraId="2FE149FE" w14:textId="3FD34878" w:rsidR="000949B7" w:rsidRDefault="000949B7" w:rsidP="00D9132D">
      <w:pPr>
        <w:pStyle w:val="ListParagraph"/>
        <w:numPr>
          <w:ilvl w:val="0"/>
          <w:numId w:val="12"/>
        </w:numPr>
        <w:spacing w:line="480" w:lineRule="auto"/>
        <w:jc w:val="left"/>
      </w:pPr>
      <w:r>
        <w:t xml:space="preserve">Set property </w:t>
      </w:r>
      <w:r w:rsidR="008D5D80" w:rsidRPr="008D5D80">
        <w:rPr>
          <w:b/>
        </w:rPr>
        <w:t>Extensible</w:t>
      </w:r>
      <w:r w:rsidR="008D5D80">
        <w:t xml:space="preserve"> to false.</w:t>
      </w:r>
    </w:p>
    <w:p w14:paraId="6C732CA9" w14:textId="10FA0A6F" w:rsidR="00164FA2" w:rsidRDefault="008D5D80" w:rsidP="00C1445B">
      <w:pPr>
        <w:pStyle w:val="ListParagraph"/>
        <w:numPr>
          <w:ilvl w:val="0"/>
          <w:numId w:val="12"/>
        </w:numPr>
        <w:spacing w:line="480" w:lineRule="auto"/>
        <w:jc w:val="left"/>
      </w:pPr>
      <w:r>
        <w:lastRenderedPageBreak/>
        <w:t xml:space="preserve">Add two values to the </w:t>
      </w:r>
      <w:proofErr w:type="spellStart"/>
      <w:r>
        <w:t>enum</w:t>
      </w:r>
      <w:proofErr w:type="spellEnd"/>
      <w:r>
        <w:t xml:space="preserve"> – </w:t>
      </w:r>
      <w:r w:rsidRPr="008D5D80">
        <w:rPr>
          <w:b/>
        </w:rPr>
        <w:t>Open</w:t>
      </w:r>
      <w:r>
        <w:t xml:space="preserve">, </w:t>
      </w:r>
      <w:r w:rsidRPr="008D5D80">
        <w:rPr>
          <w:b/>
        </w:rPr>
        <w:t>Released</w:t>
      </w:r>
      <w:r>
        <w:t>.</w:t>
      </w:r>
    </w:p>
    <w:p w14:paraId="2C35B53E" w14:textId="77777777" w:rsidR="008D5D80" w:rsidRDefault="008D5D80" w:rsidP="00043EEB">
      <w:pPr>
        <w:rPr>
          <w:rStyle w:val="Heading3Char"/>
        </w:rPr>
      </w:pPr>
      <w:r w:rsidRPr="00E016E8">
        <w:rPr>
          <w:rStyle w:val="BalloonTextChar"/>
          <w:noProof/>
        </w:rPr>
        <w:drawing>
          <wp:inline distT="0" distB="0" distL="0" distR="0" wp14:anchorId="2E0F199D" wp14:editId="14567162">
            <wp:extent cx="267618" cy="267618"/>
            <wp:effectExtent l="0" t="0" r="0" b="0"/>
            <wp:docPr id="82" name="Graphic 82"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8D5D80" w14:paraId="7918234C" w14:textId="77777777" w:rsidTr="000B213F">
        <w:tc>
          <w:tcPr>
            <w:tcW w:w="9016" w:type="dxa"/>
            <w:tcBorders>
              <w:top w:val="double" w:sz="4" w:space="0" w:color="auto"/>
              <w:left w:val="double" w:sz="4" w:space="0" w:color="auto"/>
              <w:bottom w:val="double" w:sz="4" w:space="0" w:color="auto"/>
              <w:right w:val="double" w:sz="4" w:space="0" w:color="auto"/>
            </w:tcBorders>
          </w:tcPr>
          <w:p w14:paraId="2376C67E" w14:textId="77777777" w:rsidR="008D5D80" w:rsidRDefault="008D5D80" w:rsidP="000B213F">
            <w:pPr>
              <w:pStyle w:val="ListParagraph"/>
              <w:ind w:left="0"/>
              <w:rPr>
                <w:rStyle w:val="Heading3Char"/>
              </w:rPr>
            </w:pPr>
          </w:p>
          <w:p w14:paraId="1B28E563"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proofErr w:type="spellStart"/>
            <w:r w:rsidRPr="008D5D80">
              <w:rPr>
                <w:rFonts w:ascii="Consolas" w:eastAsia="Times New Roman" w:hAnsi="Consolas" w:cs="Times New Roman"/>
                <w:color w:val="0000FF"/>
                <w:sz w:val="21"/>
                <w:szCs w:val="21"/>
              </w:rPr>
              <w:t>enum</w:t>
            </w:r>
            <w:proofErr w:type="spellEnd"/>
            <w:r w:rsidRPr="008D5D80">
              <w:rPr>
                <w:rFonts w:ascii="Consolas" w:eastAsia="Times New Roman" w:hAnsi="Consolas" w:cs="Times New Roman"/>
                <w:color w:val="000000"/>
                <w:sz w:val="21"/>
                <w:szCs w:val="21"/>
              </w:rPr>
              <w:t xml:space="preserve"> </w:t>
            </w:r>
            <w:r w:rsidRPr="008D5D80">
              <w:rPr>
                <w:rFonts w:ascii="Consolas" w:eastAsia="Times New Roman" w:hAnsi="Consolas" w:cs="Times New Roman"/>
                <w:color w:val="098658"/>
                <w:sz w:val="21"/>
                <w:szCs w:val="21"/>
              </w:rPr>
              <w:t>65400</w:t>
            </w:r>
            <w:r w:rsidRPr="008D5D80">
              <w:rPr>
                <w:rFonts w:ascii="Consolas" w:eastAsia="Times New Roman" w:hAnsi="Consolas" w:cs="Times New Roman"/>
                <w:color w:val="000000"/>
                <w:sz w:val="21"/>
                <w:szCs w:val="21"/>
              </w:rPr>
              <w:t xml:space="preserve"> "MNB Bonus Header Status"</w:t>
            </w:r>
          </w:p>
          <w:p w14:paraId="0AF4D904"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00"/>
                <w:sz w:val="21"/>
                <w:szCs w:val="21"/>
              </w:rPr>
              <w:t>{</w:t>
            </w:r>
          </w:p>
          <w:p w14:paraId="6E361DF5"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00"/>
                <w:sz w:val="21"/>
                <w:szCs w:val="21"/>
              </w:rPr>
              <w:t xml:space="preserve">    Extensible = </w:t>
            </w:r>
            <w:proofErr w:type="gramStart"/>
            <w:r w:rsidRPr="008D5D80">
              <w:rPr>
                <w:rFonts w:ascii="Consolas" w:eastAsia="Times New Roman" w:hAnsi="Consolas" w:cs="Times New Roman"/>
                <w:color w:val="000000"/>
                <w:sz w:val="21"/>
                <w:szCs w:val="21"/>
              </w:rPr>
              <w:t>false;</w:t>
            </w:r>
            <w:proofErr w:type="gramEnd"/>
          </w:p>
          <w:p w14:paraId="2D281FFD"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00"/>
                <w:sz w:val="21"/>
                <w:szCs w:val="21"/>
              </w:rPr>
              <w:t xml:space="preserve">    </w:t>
            </w:r>
            <w:proofErr w:type="gramStart"/>
            <w:r w:rsidRPr="008D5D80">
              <w:rPr>
                <w:rFonts w:ascii="Consolas" w:eastAsia="Times New Roman" w:hAnsi="Consolas" w:cs="Times New Roman"/>
                <w:color w:val="0000FF"/>
                <w:sz w:val="21"/>
                <w:szCs w:val="21"/>
              </w:rPr>
              <w:t>value(</w:t>
            </w:r>
            <w:proofErr w:type="gramEnd"/>
            <w:r w:rsidRPr="008D5D80">
              <w:rPr>
                <w:rFonts w:ascii="Consolas" w:eastAsia="Times New Roman" w:hAnsi="Consolas" w:cs="Times New Roman"/>
                <w:color w:val="098658"/>
                <w:sz w:val="21"/>
                <w:szCs w:val="21"/>
              </w:rPr>
              <w:t>0</w:t>
            </w:r>
            <w:r w:rsidRPr="008D5D80">
              <w:rPr>
                <w:rFonts w:ascii="Consolas" w:eastAsia="Times New Roman" w:hAnsi="Consolas" w:cs="Times New Roman"/>
                <w:color w:val="000000"/>
                <w:sz w:val="21"/>
                <w:szCs w:val="21"/>
              </w:rPr>
              <w:t>; Open</w:t>
            </w:r>
            <w:r w:rsidRPr="008D5D80">
              <w:rPr>
                <w:rFonts w:ascii="Consolas" w:eastAsia="Times New Roman" w:hAnsi="Consolas" w:cs="Times New Roman"/>
                <w:color w:val="0000FF"/>
                <w:sz w:val="21"/>
                <w:szCs w:val="21"/>
              </w:rPr>
              <w:t>)</w:t>
            </w:r>
          </w:p>
          <w:p w14:paraId="775FFA9C"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00"/>
                <w:sz w:val="21"/>
                <w:szCs w:val="21"/>
              </w:rPr>
              <w:t>    {</w:t>
            </w:r>
          </w:p>
          <w:p w14:paraId="381E1A60"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00"/>
                <w:sz w:val="21"/>
                <w:szCs w:val="21"/>
              </w:rPr>
              <w:t xml:space="preserve">        Caption = </w:t>
            </w:r>
            <w:r w:rsidRPr="008D5D80">
              <w:rPr>
                <w:rFonts w:ascii="Consolas" w:eastAsia="Times New Roman" w:hAnsi="Consolas" w:cs="Times New Roman"/>
                <w:color w:val="A31515"/>
                <w:sz w:val="21"/>
                <w:szCs w:val="21"/>
              </w:rPr>
              <w:t>'Open</w:t>
            </w:r>
            <w:proofErr w:type="gramStart"/>
            <w:r w:rsidRPr="008D5D80">
              <w:rPr>
                <w:rFonts w:ascii="Consolas" w:eastAsia="Times New Roman" w:hAnsi="Consolas" w:cs="Times New Roman"/>
                <w:color w:val="A31515"/>
                <w:sz w:val="21"/>
                <w:szCs w:val="21"/>
              </w:rPr>
              <w:t>'</w:t>
            </w:r>
            <w:r w:rsidRPr="008D5D80">
              <w:rPr>
                <w:rFonts w:ascii="Consolas" w:eastAsia="Times New Roman" w:hAnsi="Consolas" w:cs="Times New Roman"/>
                <w:color w:val="000000"/>
                <w:sz w:val="21"/>
                <w:szCs w:val="21"/>
              </w:rPr>
              <w:t>;</w:t>
            </w:r>
            <w:proofErr w:type="gramEnd"/>
          </w:p>
          <w:p w14:paraId="75E69755"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00"/>
                <w:sz w:val="21"/>
                <w:szCs w:val="21"/>
              </w:rPr>
              <w:t>    }</w:t>
            </w:r>
          </w:p>
          <w:p w14:paraId="2A489C81"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00"/>
                <w:sz w:val="21"/>
                <w:szCs w:val="21"/>
              </w:rPr>
              <w:t xml:space="preserve">    </w:t>
            </w:r>
            <w:proofErr w:type="gramStart"/>
            <w:r w:rsidRPr="008D5D80">
              <w:rPr>
                <w:rFonts w:ascii="Consolas" w:eastAsia="Times New Roman" w:hAnsi="Consolas" w:cs="Times New Roman"/>
                <w:color w:val="0000FF"/>
                <w:sz w:val="21"/>
                <w:szCs w:val="21"/>
              </w:rPr>
              <w:t>value(</w:t>
            </w:r>
            <w:proofErr w:type="gramEnd"/>
            <w:r w:rsidRPr="008D5D80">
              <w:rPr>
                <w:rFonts w:ascii="Consolas" w:eastAsia="Times New Roman" w:hAnsi="Consolas" w:cs="Times New Roman"/>
                <w:color w:val="098658"/>
                <w:sz w:val="21"/>
                <w:szCs w:val="21"/>
              </w:rPr>
              <w:t>1</w:t>
            </w:r>
            <w:r w:rsidRPr="008D5D80">
              <w:rPr>
                <w:rFonts w:ascii="Consolas" w:eastAsia="Times New Roman" w:hAnsi="Consolas" w:cs="Times New Roman"/>
                <w:color w:val="000000"/>
                <w:sz w:val="21"/>
                <w:szCs w:val="21"/>
              </w:rPr>
              <w:t>; Released</w:t>
            </w:r>
            <w:r w:rsidRPr="008D5D80">
              <w:rPr>
                <w:rFonts w:ascii="Consolas" w:eastAsia="Times New Roman" w:hAnsi="Consolas" w:cs="Times New Roman"/>
                <w:color w:val="0000FF"/>
                <w:sz w:val="21"/>
                <w:szCs w:val="21"/>
              </w:rPr>
              <w:t>)</w:t>
            </w:r>
          </w:p>
          <w:p w14:paraId="3EA8C7D2"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00"/>
                <w:sz w:val="21"/>
                <w:szCs w:val="21"/>
              </w:rPr>
              <w:t>    {</w:t>
            </w:r>
          </w:p>
          <w:p w14:paraId="6C069DA6"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00"/>
                <w:sz w:val="21"/>
                <w:szCs w:val="21"/>
              </w:rPr>
              <w:t xml:space="preserve">        Caption = </w:t>
            </w:r>
            <w:r w:rsidRPr="008D5D80">
              <w:rPr>
                <w:rFonts w:ascii="Consolas" w:eastAsia="Times New Roman" w:hAnsi="Consolas" w:cs="Times New Roman"/>
                <w:color w:val="A31515"/>
                <w:sz w:val="21"/>
                <w:szCs w:val="21"/>
              </w:rPr>
              <w:t>'Released</w:t>
            </w:r>
            <w:proofErr w:type="gramStart"/>
            <w:r w:rsidRPr="008D5D80">
              <w:rPr>
                <w:rFonts w:ascii="Consolas" w:eastAsia="Times New Roman" w:hAnsi="Consolas" w:cs="Times New Roman"/>
                <w:color w:val="A31515"/>
                <w:sz w:val="21"/>
                <w:szCs w:val="21"/>
              </w:rPr>
              <w:t>'</w:t>
            </w:r>
            <w:r w:rsidRPr="008D5D80">
              <w:rPr>
                <w:rFonts w:ascii="Consolas" w:eastAsia="Times New Roman" w:hAnsi="Consolas" w:cs="Times New Roman"/>
                <w:color w:val="000000"/>
                <w:sz w:val="21"/>
                <w:szCs w:val="21"/>
              </w:rPr>
              <w:t>;</w:t>
            </w:r>
            <w:proofErr w:type="gramEnd"/>
          </w:p>
          <w:p w14:paraId="54DAEBC1"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00"/>
                <w:sz w:val="21"/>
                <w:szCs w:val="21"/>
              </w:rPr>
              <w:t>    }</w:t>
            </w:r>
          </w:p>
          <w:p w14:paraId="6D932E17"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00"/>
                <w:sz w:val="21"/>
                <w:szCs w:val="21"/>
              </w:rPr>
              <w:t>}</w:t>
            </w:r>
          </w:p>
          <w:p w14:paraId="582AB2BF" w14:textId="77777777" w:rsidR="008D5D80" w:rsidRDefault="008D5D80" w:rsidP="000B213F">
            <w:pPr>
              <w:pStyle w:val="ListParagraph"/>
              <w:ind w:left="0"/>
              <w:rPr>
                <w:rStyle w:val="Heading3Char"/>
              </w:rPr>
            </w:pPr>
          </w:p>
        </w:tc>
      </w:tr>
    </w:tbl>
    <w:p w14:paraId="02549D59" w14:textId="7AFFA865" w:rsidR="00C1445B" w:rsidRDefault="00C1445B" w:rsidP="00161D6C">
      <w:pPr>
        <w:spacing w:line="480" w:lineRule="auto"/>
        <w:jc w:val="right"/>
      </w:pPr>
    </w:p>
    <w:p w14:paraId="4C69F72D" w14:textId="211013FE" w:rsidR="008D5D80" w:rsidRPr="001A244F" w:rsidRDefault="008D5D80" w:rsidP="008D5D80">
      <w:pPr>
        <w:pStyle w:val="Heading2"/>
      </w:pPr>
      <w:r w:rsidRPr="00E016E8">
        <w:rPr>
          <w:rStyle w:val="BalloonTextChar"/>
          <w:noProof/>
        </w:rPr>
        <w:drawing>
          <wp:inline distT="0" distB="0" distL="0" distR="0" wp14:anchorId="50257CBC" wp14:editId="492F1F06">
            <wp:extent cx="267618" cy="267618"/>
            <wp:effectExtent l="0" t="0" r="0" b="0"/>
            <wp:docPr id="83" name="Graphic 83"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Add </w:t>
      </w:r>
      <w:r w:rsidR="00024943">
        <w:t xml:space="preserve">the </w:t>
      </w:r>
      <w:r>
        <w:t xml:space="preserve">Status field to the Bonus Header </w:t>
      </w:r>
    </w:p>
    <w:p w14:paraId="183C4DB8" w14:textId="73179EAA" w:rsidR="008D5D80" w:rsidRDefault="008D5D80" w:rsidP="008D5D80">
      <w:pPr>
        <w:spacing w:line="480" w:lineRule="auto"/>
        <w:jc w:val="left"/>
      </w:pPr>
      <w:r>
        <w:t xml:space="preserve">The new field with the status </w:t>
      </w:r>
      <w:r w:rsidR="00A93C1D">
        <w:t>needs</w:t>
      </w:r>
      <w:r>
        <w:t xml:space="preserve"> to be added to the </w:t>
      </w:r>
      <w:r w:rsidR="006C0F66" w:rsidRPr="006C0F66">
        <w:rPr>
          <w:b/>
        </w:rPr>
        <w:t>Bonus Header</w:t>
      </w:r>
      <w:r w:rsidR="006C0F66">
        <w:t xml:space="preserve"> table.</w:t>
      </w:r>
    </w:p>
    <w:p w14:paraId="75581B8A" w14:textId="2AADAB7D" w:rsidR="008D5D80" w:rsidRDefault="006C0F66" w:rsidP="008D5D80">
      <w:pPr>
        <w:pStyle w:val="ListParagraph"/>
        <w:numPr>
          <w:ilvl w:val="0"/>
          <w:numId w:val="13"/>
        </w:numPr>
        <w:spacing w:line="480" w:lineRule="auto"/>
        <w:jc w:val="left"/>
      </w:pPr>
      <w:r>
        <w:t xml:space="preserve">In </w:t>
      </w:r>
      <w:r w:rsidR="00024943">
        <w:t xml:space="preserve">the </w:t>
      </w:r>
      <w:r w:rsidRPr="00421174">
        <w:rPr>
          <w:b/>
        </w:rPr>
        <w:t xml:space="preserve">Bonus Header </w:t>
      </w:r>
      <w:r w:rsidRPr="00024943">
        <w:t>table</w:t>
      </w:r>
      <w:r>
        <w:t xml:space="preserve"> add new field </w:t>
      </w:r>
      <w:r w:rsidRPr="006C0F66">
        <w:rPr>
          <w:b/>
        </w:rPr>
        <w:t>Status</w:t>
      </w:r>
      <w:r>
        <w:t xml:space="preserve">. Set the type to Enum and specify the </w:t>
      </w:r>
      <w:proofErr w:type="spellStart"/>
      <w:r>
        <w:t>enum</w:t>
      </w:r>
      <w:proofErr w:type="spellEnd"/>
      <w:r>
        <w:t xml:space="preserve"> that was created in </w:t>
      </w:r>
      <w:r w:rsidR="00024943">
        <w:t xml:space="preserve">the </w:t>
      </w:r>
      <w:r>
        <w:t>previous task.</w:t>
      </w:r>
    </w:p>
    <w:p w14:paraId="08C05C94" w14:textId="05CB74A9" w:rsidR="009D0A8C" w:rsidRPr="00421174" w:rsidRDefault="009D0A8C" w:rsidP="008D5D80">
      <w:pPr>
        <w:pStyle w:val="ListParagraph"/>
        <w:numPr>
          <w:ilvl w:val="0"/>
          <w:numId w:val="13"/>
        </w:numPr>
        <w:spacing w:line="480" w:lineRule="auto"/>
        <w:jc w:val="left"/>
      </w:pPr>
      <w:r>
        <w:t xml:space="preserve">Remember about mandatory properties such as </w:t>
      </w:r>
      <w:r w:rsidRPr="009D0A8C">
        <w:rPr>
          <w:b/>
        </w:rPr>
        <w:t>DataClassification</w:t>
      </w:r>
      <w:r>
        <w:t xml:space="preserve"> and </w:t>
      </w:r>
      <w:r w:rsidRPr="009D0A8C">
        <w:rPr>
          <w:b/>
        </w:rPr>
        <w:t>Caption</w:t>
      </w:r>
    </w:p>
    <w:p w14:paraId="4023DBFA" w14:textId="77777777" w:rsidR="00421174" w:rsidRDefault="00421174" w:rsidP="00043EEB">
      <w:pPr>
        <w:rPr>
          <w:rStyle w:val="Heading3Char"/>
        </w:rPr>
      </w:pPr>
      <w:r w:rsidRPr="00E016E8">
        <w:rPr>
          <w:rStyle w:val="BalloonTextChar"/>
          <w:noProof/>
        </w:rPr>
        <w:drawing>
          <wp:inline distT="0" distB="0" distL="0" distR="0" wp14:anchorId="0DB1D6C4" wp14:editId="7A88D565">
            <wp:extent cx="267618" cy="267618"/>
            <wp:effectExtent l="0" t="0" r="0" b="0"/>
            <wp:docPr id="84" name="Graphic 84"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421174" w14:paraId="15D7AA6D" w14:textId="77777777" w:rsidTr="000B213F">
        <w:tc>
          <w:tcPr>
            <w:tcW w:w="9016" w:type="dxa"/>
            <w:tcBorders>
              <w:top w:val="double" w:sz="4" w:space="0" w:color="auto"/>
              <w:left w:val="double" w:sz="4" w:space="0" w:color="auto"/>
              <w:bottom w:val="double" w:sz="4" w:space="0" w:color="auto"/>
              <w:right w:val="double" w:sz="4" w:space="0" w:color="auto"/>
            </w:tcBorders>
          </w:tcPr>
          <w:p w14:paraId="3ABAD2B3" w14:textId="77777777" w:rsidR="00421174" w:rsidRDefault="00421174" w:rsidP="000B213F">
            <w:pPr>
              <w:pStyle w:val="ListParagraph"/>
              <w:ind w:left="0"/>
              <w:rPr>
                <w:rStyle w:val="Heading3Char"/>
              </w:rPr>
            </w:pPr>
          </w:p>
          <w:p w14:paraId="317623F2" w14:textId="77777777" w:rsidR="00421174" w:rsidRPr="00421174" w:rsidRDefault="00421174" w:rsidP="00421174">
            <w:pPr>
              <w:shd w:val="clear" w:color="auto" w:fill="FFFFFF"/>
              <w:spacing w:line="285" w:lineRule="atLeast"/>
              <w:jc w:val="left"/>
              <w:rPr>
                <w:rFonts w:ascii="Consolas" w:eastAsia="Times New Roman" w:hAnsi="Consolas" w:cs="Times New Roman"/>
                <w:color w:val="000000"/>
                <w:sz w:val="21"/>
                <w:szCs w:val="21"/>
              </w:rPr>
            </w:pPr>
            <w:proofErr w:type="gramStart"/>
            <w:r w:rsidRPr="00421174">
              <w:rPr>
                <w:rFonts w:ascii="Consolas" w:eastAsia="Times New Roman" w:hAnsi="Consolas" w:cs="Times New Roman"/>
                <w:color w:val="0000FF"/>
                <w:sz w:val="21"/>
                <w:szCs w:val="21"/>
              </w:rPr>
              <w:t>field(</w:t>
            </w:r>
            <w:proofErr w:type="gramEnd"/>
            <w:r w:rsidRPr="00421174">
              <w:rPr>
                <w:rFonts w:ascii="Consolas" w:eastAsia="Times New Roman" w:hAnsi="Consolas" w:cs="Times New Roman"/>
                <w:color w:val="098658"/>
                <w:sz w:val="21"/>
                <w:szCs w:val="21"/>
              </w:rPr>
              <w:t>5</w:t>
            </w:r>
            <w:r w:rsidRPr="00421174">
              <w:rPr>
                <w:rFonts w:ascii="Consolas" w:eastAsia="Times New Roman" w:hAnsi="Consolas" w:cs="Times New Roman"/>
                <w:color w:val="000000"/>
                <w:sz w:val="21"/>
                <w:szCs w:val="21"/>
              </w:rPr>
              <w:t xml:space="preserve">; Status; </w:t>
            </w:r>
            <w:r w:rsidRPr="00421174">
              <w:rPr>
                <w:rFonts w:ascii="Consolas" w:eastAsia="Times New Roman" w:hAnsi="Consolas" w:cs="Times New Roman"/>
                <w:color w:val="0000FF"/>
                <w:sz w:val="21"/>
                <w:szCs w:val="21"/>
              </w:rPr>
              <w:t>Enum</w:t>
            </w:r>
            <w:r w:rsidRPr="00421174">
              <w:rPr>
                <w:rFonts w:ascii="Consolas" w:eastAsia="Times New Roman" w:hAnsi="Consolas" w:cs="Times New Roman"/>
                <w:color w:val="000000"/>
                <w:sz w:val="21"/>
                <w:szCs w:val="21"/>
              </w:rPr>
              <w:t xml:space="preserve"> "MNB Bonus Header Status"</w:t>
            </w:r>
            <w:r w:rsidRPr="00421174">
              <w:rPr>
                <w:rFonts w:ascii="Consolas" w:eastAsia="Times New Roman" w:hAnsi="Consolas" w:cs="Times New Roman"/>
                <w:color w:val="0000FF"/>
                <w:sz w:val="21"/>
                <w:szCs w:val="21"/>
              </w:rPr>
              <w:t>)</w:t>
            </w:r>
          </w:p>
          <w:p w14:paraId="1C4DBBBB" w14:textId="77777777" w:rsidR="00421174" w:rsidRPr="00421174" w:rsidRDefault="00421174" w:rsidP="00421174">
            <w:pPr>
              <w:shd w:val="clear" w:color="auto" w:fill="FFFFFF"/>
              <w:spacing w:line="285" w:lineRule="atLeast"/>
              <w:jc w:val="left"/>
              <w:rPr>
                <w:rFonts w:ascii="Consolas" w:eastAsia="Times New Roman" w:hAnsi="Consolas" w:cs="Times New Roman"/>
                <w:color w:val="000000"/>
                <w:sz w:val="21"/>
                <w:szCs w:val="21"/>
              </w:rPr>
            </w:pPr>
            <w:r w:rsidRPr="00421174">
              <w:rPr>
                <w:rFonts w:ascii="Consolas" w:eastAsia="Times New Roman" w:hAnsi="Consolas" w:cs="Times New Roman"/>
                <w:color w:val="000000"/>
                <w:sz w:val="21"/>
                <w:szCs w:val="21"/>
              </w:rPr>
              <w:t>        {</w:t>
            </w:r>
          </w:p>
          <w:p w14:paraId="6D27ACFA" w14:textId="77777777" w:rsidR="00421174" w:rsidRPr="00421174" w:rsidRDefault="00421174" w:rsidP="00421174">
            <w:pPr>
              <w:shd w:val="clear" w:color="auto" w:fill="FFFFFF"/>
              <w:spacing w:line="285" w:lineRule="atLeast"/>
              <w:jc w:val="left"/>
              <w:rPr>
                <w:rFonts w:ascii="Consolas" w:eastAsia="Times New Roman" w:hAnsi="Consolas" w:cs="Times New Roman"/>
                <w:color w:val="000000"/>
                <w:sz w:val="21"/>
                <w:szCs w:val="21"/>
              </w:rPr>
            </w:pPr>
            <w:r w:rsidRPr="00421174">
              <w:rPr>
                <w:rFonts w:ascii="Consolas" w:eastAsia="Times New Roman" w:hAnsi="Consolas" w:cs="Times New Roman"/>
                <w:color w:val="000000"/>
                <w:sz w:val="21"/>
                <w:szCs w:val="21"/>
              </w:rPr>
              <w:t xml:space="preserve">            </w:t>
            </w:r>
            <w:r w:rsidRPr="00421174">
              <w:rPr>
                <w:rFonts w:ascii="Consolas" w:eastAsia="Times New Roman" w:hAnsi="Consolas" w:cs="Times New Roman"/>
                <w:color w:val="0000FF"/>
                <w:sz w:val="21"/>
                <w:szCs w:val="21"/>
              </w:rPr>
              <w:t>DataClassification</w:t>
            </w:r>
            <w:r w:rsidRPr="00421174">
              <w:rPr>
                <w:rFonts w:ascii="Consolas" w:eastAsia="Times New Roman" w:hAnsi="Consolas" w:cs="Times New Roman"/>
                <w:color w:val="000000"/>
                <w:sz w:val="21"/>
                <w:szCs w:val="21"/>
              </w:rPr>
              <w:t xml:space="preserve"> = </w:t>
            </w:r>
            <w:proofErr w:type="gramStart"/>
            <w:r w:rsidRPr="00421174">
              <w:rPr>
                <w:rFonts w:ascii="Consolas" w:eastAsia="Times New Roman" w:hAnsi="Consolas" w:cs="Times New Roman"/>
                <w:color w:val="000000"/>
                <w:sz w:val="21"/>
                <w:szCs w:val="21"/>
              </w:rPr>
              <w:t>CustomerContent;</w:t>
            </w:r>
            <w:proofErr w:type="gramEnd"/>
          </w:p>
          <w:p w14:paraId="2623EDEE" w14:textId="77777777" w:rsidR="00421174" w:rsidRPr="00421174" w:rsidRDefault="00421174" w:rsidP="00421174">
            <w:pPr>
              <w:shd w:val="clear" w:color="auto" w:fill="FFFFFF"/>
              <w:spacing w:line="285" w:lineRule="atLeast"/>
              <w:jc w:val="left"/>
              <w:rPr>
                <w:rFonts w:ascii="Consolas" w:eastAsia="Times New Roman" w:hAnsi="Consolas" w:cs="Times New Roman"/>
                <w:color w:val="000000"/>
                <w:sz w:val="21"/>
                <w:szCs w:val="21"/>
              </w:rPr>
            </w:pPr>
            <w:r w:rsidRPr="00421174">
              <w:rPr>
                <w:rFonts w:ascii="Consolas" w:eastAsia="Times New Roman" w:hAnsi="Consolas" w:cs="Times New Roman"/>
                <w:color w:val="000000"/>
                <w:sz w:val="21"/>
                <w:szCs w:val="21"/>
              </w:rPr>
              <w:t xml:space="preserve">            Caption = </w:t>
            </w:r>
            <w:r w:rsidRPr="00421174">
              <w:rPr>
                <w:rFonts w:ascii="Consolas" w:eastAsia="Times New Roman" w:hAnsi="Consolas" w:cs="Times New Roman"/>
                <w:color w:val="A31515"/>
                <w:sz w:val="21"/>
                <w:szCs w:val="21"/>
              </w:rPr>
              <w:t>'Status</w:t>
            </w:r>
            <w:proofErr w:type="gramStart"/>
            <w:r w:rsidRPr="00421174">
              <w:rPr>
                <w:rFonts w:ascii="Consolas" w:eastAsia="Times New Roman" w:hAnsi="Consolas" w:cs="Times New Roman"/>
                <w:color w:val="A31515"/>
                <w:sz w:val="21"/>
                <w:szCs w:val="21"/>
              </w:rPr>
              <w:t>'</w:t>
            </w:r>
            <w:r w:rsidRPr="00421174">
              <w:rPr>
                <w:rFonts w:ascii="Consolas" w:eastAsia="Times New Roman" w:hAnsi="Consolas" w:cs="Times New Roman"/>
                <w:color w:val="000000"/>
                <w:sz w:val="21"/>
                <w:szCs w:val="21"/>
              </w:rPr>
              <w:t>;</w:t>
            </w:r>
            <w:proofErr w:type="gramEnd"/>
          </w:p>
          <w:p w14:paraId="4B6B87B8" w14:textId="77777777" w:rsidR="00421174" w:rsidRPr="00421174" w:rsidRDefault="00421174" w:rsidP="00421174">
            <w:pPr>
              <w:shd w:val="clear" w:color="auto" w:fill="FFFFFF"/>
              <w:spacing w:line="285" w:lineRule="atLeast"/>
              <w:jc w:val="left"/>
              <w:rPr>
                <w:rFonts w:ascii="Consolas" w:eastAsia="Times New Roman" w:hAnsi="Consolas" w:cs="Times New Roman"/>
                <w:color w:val="000000"/>
                <w:sz w:val="21"/>
                <w:szCs w:val="21"/>
              </w:rPr>
            </w:pPr>
            <w:r w:rsidRPr="00421174">
              <w:rPr>
                <w:rFonts w:ascii="Consolas" w:eastAsia="Times New Roman" w:hAnsi="Consolas" w:cs="Times New Roman"/>
                <w:color w:val="000000"/>
                <w:sz w:val="21"/>
                <w:szCs w:val="21"/>
              </w:rPr>
              <w:t>        }</w:t>
            </w:r>
          </w:p>
          <w:p w14:paraId="2289A6FB" w14:textId="77777777" w:rsidR="00421174" w:rsidRDefault="00421174" w:rsidP="000B213F">
            <w:pPr>
              <w:pStyle w:val="ListParagraph"/>
              <w:ind w:left="0"/>
              <w:rPr>
                <w:rStyle w:val="Heading3Char"/>
              </w:rPr>
            </w:pPr>
          </w:p>
        </w:tc>
      </w:tr>
    </w:tbl>
    <w:p w14:paraId="69472506" w14:textId="77777777" w:rsidR="00421174" w:rsidRDefault="00421174" w:rsidP="00421174">
      <w:pPr>
        <w:spacing w:line="480" w:lineRule="auto"/>
        <w:jc w:val="left"/>
      </w:pPr>
    </w:p>
    <w:p w14:paraId="7D846C3B" w14:textId="6398B06D" w:rsidR="00666A1E" w:rsidRPr="001A244F" w:rsidRDefault="00666A1E" w:rsidP="00666A1E">
      <w:pPr>
        <w:pStyle w:val="Heading2"/>
      </w:pPr>
      <w:r w:rsidRPr="00E016E8">
        <w:rPr>
          <w:rStyle w:val="BalloonTextChar"/>
          <w:noProof/>
        </w:rPr>
        <w:lastRenderedPageBreak/>
        <w:drawing>
          <wp:inline distT="0" distB="0" distL="0" distR="0" wp14:anchorId="6F7366A6" wp14:editId="3935E478">
            <wp:extent cx="267618" cy="267618"/>
            <wp:effectExtent l="0" t="0" r="0" b="0"/>
            <wp:docPr id="85" name="Graphic 85"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Create </w:t>
      </w:r>
      <w:r w:rsidR="00024943">
        <w:t xml:space="preserve">a </w:t>
      </w:r>
      <w:r>
        <w:t xml:space="preserve">Bonus Line table </w:t>
      </w:r>
    </w:p>
    <w:p w14:paraId="1E1C1A54" w14:textId="324FC75A" w:rsidR="008A15B5" w:rsidRDefault="008A15B5" w:rsidP="008A15B5">
      <w:pPr>
        <w:spacing w:line="480" w:lineRule="auto"/>
        <w:jc w:val="left"/>
      </w:pPr>
      <w:r>
        <w:t xml:space="preserve">The Bonus Line table will store information about </w:t>
      </w:r>
      <w:proofErr w:type="gramStart"/>
      <w:r>
        <w:t>granted</w:t>
      </w:r>
      <w:proofErr w:type="gramEnd"/>
      <w:r>
        <w:t xml:space="preserve"> bonus percent. It will relate to the header by using </w:t>
      </w:r>
      <w:r w:rsidRPr="00F27274">
        <w:rPr>
          <w:b/>
        </w:rPr>
        <w:t>Document No.</w:t>
      </w:r>
      <w:r>
        <w:t xml:space="preserve"> field. Users will be able to put bonuses either for all items or for one specified item. If a user would choose a</w:t>
      </w:r>
      <w:r w:rsidR="00024943">
        <w:t>n</w:t>
      </w:r>
      <w:r>
        <w:t xml:space="preserve"> item, it will be possible to choose a number from the list. </w:t>
      </w:r>
    </w:p>
    <w:p w14:paraId="5C38FDC1" w14:textId="0071AECF" w:rsidR="00666A1E" w:rsidRDefault="008A15B5" w:rsidP="008A15B5">
      <w:pPr>
        <w:spacing w:line="480" w:lineRule="auto"/>
        <w:jc w:val="left"/>
      </w:pPr>
      <w:r>
        <w:t>This table will have multiple fields in the primary key.</w:t>
      </w:r>
    </w:p>
    <w:p w14:paraId="746BFF52" w14:textId="2E2D4E4B" w:rsidR="00E80815" w:rsidRDefault="00E80815" w:rsidP="004C6005">
      <w:pPr>
        <w:pStyle w:val="ListParagraph"/>
        <w:numPr>
          <w:ilvl w:val="0"/>
          <w:numId w:val="14"/>
        </w:numPr>
        <w:spacing w:line="480" w:lineRule="auto"/>
      </w:pPr>
      <w:r>
        <w:t xml:space="preserve">Create new file </w:t>
      </w:r>
      <w:r w:rsidRPr="00E80815">
        <w:rPr>
          <w:b/>
        </w:rPr>
        <w:t>BonusLineType.Enum.al</w:t>
      </w:r>
      <w:r>
        <w:t xml:space="preserve"> in the same folder as Bonus Header table and create new </w:t>
      </w:r>
      <w:proofErr w:type="spellStart"/>
      <w:r>
        <w:t>enum</w:t>
      </w:r>
      <w:proofErr w:type="spellEnd"/>
      <w:r>
        <w:t xml:space="preserve"> "MNB Bonus Line Type"</w:t>
      </w:r>
    </w:p>
    <w:p w14:paraId="6E2ED04B" w14:textId="09863AB4" w:rsidR="00E80815" w:rsidRDefault="00E80815" w:rsidP="004C6005">
      <w:pPr>
        <w:pStyle w:val="ListParagraph"/>
        <w:numPr>
          <w:ilvl w:val="0"/>
          <w:numId w:val="14"/>
        </w:numPr>
        <w:spacing w:line="480" w:lineRule="auto"/>
      </w:pPr>
      <w:r>
        <w:t xml:space="preserve">Create value 0 with </w:t>
      </w:r>
      <w:r w:rsidR="00024943">
        <w:t xml:space="preserve">the </w:t>
      </w:r>
      <w:r>
        <w:t xml:space="preserve">Caption </w:t>
      </w:r>
      <w:r w:rsidRPr="00B47F4D">
        <w:rPr>
          <w:b/>
        </w:rPr>
        <w:t>"All Items"</w:t>
      </w:r>
    </w:p>
    <w:p w14:paraId="11748A41" w14:textId="2F23EB40" w:rsidR="00E744F3" w:rsidRDefault="00E80815" w:rsidP="00043EEB">
      <w:pPr>
        <w:pStyle w:val="ListParagraph"/>
        <w:numPr>
          <w:ilvl w:val="0"/>
          <w:numId w:val="14"/>
        </w:numPr>
        <w:spacing w:line="480" w:lineRule="auto"/>
        <w:jc w:val="left"/>
      </w:pPr>
      <w:r>
        <w:t xml:space="preserve">Create value 1 with </w:t>
      </w:r>
      <w:r w:rsidR="00024943">
        <w:t xml:space="preserve">the </w:t>
      </w:r>
      <w:r>
        <w:t xml:space="preserve">Caption </w:t>
      </w:r>
      <w:r w:rsidRPr="00B47F4D">
        <w:rPr>
          <w:b/>
        </w:rPr>
        <w:t>"Item"</w:t>
      </w:r>
    </w:p>
    <w:p w14:paraId="32F2007C" w14:textId="62B7BB0D" w:rsidR="00AF4D0B" w:rsidRDefault="00AF4D0B" w:rsidP="00043EEB">
      <w:pPr>
        <w:rPr>
          <w:rStyle w:val="Heading3Char"/>
        </w:rPr>
      </w:pPr>
      <w:r w:rsidRPr="00E016E8">
        <w:rPr>
          <w:rStyle w:val="BalloonTextChar"/>
          <w:noProof/>
        </w:rPr>
        <w:drawing>
          <wp:inline distT="0" distB="0" distL="0" distR="0" wp14:anchorId="6C8F3083" wp14:editId="4C44FDA3">
            <wp:extent cx="267618" cy="267618"/>
            <wp:effectExtent l="0" t="0" r="0" b="0"/>
            <wp:docPr id="86" name="Graphic 86"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AF4D0B" w14:paraId="5166B734" w14:textId="77777777" w:rsidTr="000B213F">
        <w:tc>
          <w:tcPr>
            <w:tcW w:w="9016" w:type="dxa"/>
            <w:tcBorders>
              <w:top w:val="double" w:sz="4" w:space="0" w:color="auto"/>
              <w:left w:val="double" w:sz="4" w:space="0" w:color="auto"/>
              <w:bottom w:val="double" w:sz="4" w:space="0" w:color="auto"/>
              <w:right w:val="double" w:sz="4" w:space="0" w:color="auto"/>
            </w:tcBorders>
          </w:tcPr>
          <w:p w14:paraId="09096D9E" w14:textId="77777777" w:rsidR="00AF4D0B" w:rsidRDefault="00AF4D0B" w:rsidP="000B213F">
            <w:pPr>
              <w:pStyle w:val="ListParagraph"/>
              <w:ind w:left="0"/>
              <w:rPr>
                <w:rStyle w:val="Heading3Char"/>
              </w:rPr>
            </w:pPr>
          </w:p>
          <w:p w14:paraId="7B5A7ACB"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proofErr w:type="spellStart"/>
            <w:r w:rsidRPr="00E24552">
              <w:rPr>
                <w:rFonts w:ascii="Consolas" w:eastAsia="Times New Roman" w:hAnsi="Consolas" w:cs="Times New Roman"/>
                <w:color w:val="0000FF"/>
                <w:sz w:val="21"/>
                <w:szCs w:val="21"/>
              </w:rPr>
              <w:t>enum</w:t>
            </w:r>
            <w:proofErr w:type="spellEnd"/>
            <w:r w:rsidRPr="00E24552">
              <w:rPr>
                <w:rFonts w:ascii="Consolas" w:eastAsia="Times New Roman" w:hAnsi="Consolas" w:cs="Times New Roman"/>
                <w:color w:val="000000"/>
                <w:sz w:val="21"/>
                <w:szCs w:val="21"/>
              </w:rPr>
              <w:t xml:space="preserve"> </w:t>
            </w:r>
            <w:r w:rsidRPr="00E24552">
              <w:rPr>
                <w:rFonts w:ascii="Consolas" w:eastAsia="Times New Roman" w:hAnsi="Consolas" w:cs="Times New Roman"/>
                <w:color w:val="098658"/>
                <w:sz w:val="21"/>
                <w:szCs w:val="21"/>
              </w:rPr>
              <w:t>65401</w:t>
            </w:r>
            <w:r w:rsidRPr="00E24552">
              <w:rPr>
                <w:rFonts w:ascii="Consolas" w:eastAsia="Times New Roman" w:hAnsi="Consolas" w:cs="Times New Roman"/>
                <w:color w:val="000000"/>
                <w:sz w:val="21"/>
                <w:szCs w:val="21"/>
              </w:rPr>
              <w:t xml:space="preserve"> "MNB Bonus Line Type"</w:t>
            </w:r>
          </w:p>
          <w:p w14:paraId="5925BBA0"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00"/>
                <w:sz w:val="21"/>
                <w:szCs w:val="21"/>
              </w:rPr>
              <w:t>{</w:t>
            </w:r>
          </w:p>
          <w:p w14:paraId="179BC8F6"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00"/>
                <w:sz w:val="21"/>
                <w:szCs w:val="21"/>
              </w:rPr>
              <w:t xml:space="preserve">    Extensible = </w:t>
            </w:r>
            <w:proofErr w:type="gramStart"/>
            <w:r w:rsidRPr="00E24552">
              <w:rPr>
                <w:rFonts w:ascii="Consolas" w:eastAsia="Times New Roman" w:hAnsi="Consolas" w:cs="Times New Roman"/>
                <w:color w:val="000000"/>
                <w:sz w:val="21"/>
                <w:szCs w:val="21"/>
              </w:rPr>
              <w:t>false;</w:t>
            </w:r>
            <w:proofErr w:type="gramEnd"/>
          </w:p>
          <w:p w14:paraId="4E79450E"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00"/>
                <w:sz w:val="21"/>
                <w:szCs w:val="21"/>
              </w:rPr>
              <w:t xml:space="preserve">    </w:t>
            </w:r>
            <w:proofErr w:type="gramStart"/>
            <w:r w:rsidRPr="00E24552">
              <w:rPr>
                <w:rFonts w:ascii="Consolas" w:eastAsia="Times New Roman" w:hAnsi="Consolas" w:cs="Times New Roman"/>
                <w:color w:val="0000FF"/>
                <w:sz w:val="21"/>
                <w:szCs w:val="21"/>
              </w:rPr>
              <w:t>value(</w:t>
            </w:r>
            <w:proofErr w:type="gramEnd"/>
            <w:r w:rsidRPr="00E24552">
              <w:rPr>
                <w:rFonts w:ascii="Consolas" w:eastAsia="Times New Roman" w:hAnsi="Consolas" w:cs="Times New Roman"/>
                <w:color w:val="098658"/>
                <w:sz w:val="21"/>
                <w:szCs w:val="21"/>
              </w:rPr>
              <w:t>0</w:t>
            </w:r>
            <w:r w:rsidRPr="00E24552">
              <w:rPr>
                <w:rFonts w:ascii="Consolas" w:eastAsia="Times New Roman" w:hAnsi="Consolas" w:cs="Times New Roman"/>
                <w:color w:val="000000"/>
                <w:sz w:val="21"/>
                <w:szCs w:val="21"/>
              </w:rPr>
              <w:t>; "All Items"</w:t>
            </w:r>
            <w:r w:rsidRPr="00E24552">
              <w:rPr>
                <w:rFonts w:ascii="Consolas" w:eastAsia="Times New Roman" w:hAnsi="Consolas" w:cs="Times New Roman"/>
                <w:color w:val="0000FF"/>
                <w:sz w:val="21"/>
                <w:szCs w:val="21"/>
              </w:rPr>
              <w:t>)</w:t>
            </w:r>
          </w:p>
          <w:p w14:paraId="1D5B1310"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00"/>
                <w:sz w:val="21"/>
                <w:szCs w:val="21"/>
              </w:rPr>
              <w:t>    {</w:t>
            </w:r>
          </w:p>
          <w:p w14:paraId="49F712A5"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00"/>
                <w:sz w:val="21"/>
                <w:szCs w:val="21"/>
              </w:rPr>
              <w:t xml:space="preserve">        Caption = </w:t>
            </w:r>
            <w:r w:rsidRPr="00E24552">
              <w:rPr>
                <w:rFonts w:ascii="Consolas" w:eastAsia="Times New Roman" w:hAnsi="Consolas" w:cs="Times New Roman"/>
                <w:color w:val="A31515"/>
                <w:sz w:val="21"/>
                <w:szCs w:val="21"/>
              </w:rPr>
              <w:t>'All Items</w:t>
            </w:r>
            <w:proofErr w:type="gramStart"/>
            <w:r w:rsidRPr="00E24552">
              <w:rPr>
                <w:rFonts w:ascii="Consolas" w:eastAsia="Times New Roman" w:hAnsi="Consolas" w:cs="Times New Roman"/>
                <w:color w:val="A31515"/>
                <w:sz w:val="21"/>
                <w:szCs w:val="21"/>
              </w:rPr>
              <w:t>'</w:t>
            </w:r>
            <w:r w:rsidRPr="00E24552">
              <w:rPr>
                <w:rFonts w:ascii="Consolas" w:eastAsia="Times New Roman" w:hAnsi="Consolas" w:cs="Times New Roman"/>
                <w:color w:val="000000"/>
                <w:sz w:val="21"/>
                <w:szCs w:val="21"/>
              </w:rPr>
              <w:t>;</w:t>
            </w:r>
            <w:proofErr w:type="gramEnd"/>
          </w:p>
          <w:p w14:paraId="269328DF"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00"/>
                <w:sz w:val="21"/>
                <w:szCs w:val="21"/>
              </w:rPr>
              <w:t>    }</w:t>
            </w:r>
          </w:p>
          <w:p w14:paraId="7693C02F"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00"/>
                <w:sz w:val="21"/>
                <w:szCs w:val="21"/>
              </w:rPr>
              <w:t xml:space="preserve">    </w:t>
            </w:r>
            <w:proofErr w:type="gramStart"/>
            <w:r w:rsidRPr="00E24552">
              <w:rPr>
                <w:rFonts w:ascii="Consolas" w:eastAsia="Times New Roman" w:hAnsi="Consolas" w:cs="Times New Roman"/>
                <w:color w:val="0000FF"/>
                <w:sz w:val="21"/>
                <w:szCs w:val="21"/>
              </w:rPr>
              <w:t>value(</w:t>
            </w:r>
            <w:proofErr w:type="gramEnd"/>
            <w:r w:rsidRPr="00E24552">
              <w:rPr>
                <w:rFonts w:ascii="Consolas" w:eastAsia="Times New Roman" w:hAnsi="Consolas" w:cs="Times New Roman"/>
                <w:color w:val="098658"/>
                <w:sz w:val="21"/>
                <w:szCs w:val="21"/>
              </w:rPr>
              <w:t>1</w:t>
            </w:r>
            <w:r w:rsidRPr="00E24552">
              <w:rPr>
                <w:rFonts w:ascii="Consolas" w:eastAsia="Times New Roman" w:hAnsi="Consolas" w:cs="Times New Roman"/>
                <w:color w:val="000000"/>
                <w:sz w:val="21"/>
                <w:szCs w:val="21"/>
              </w:rPr>
              <w:t>; "Item"</w:t>
            </w:r>
            <w:r w:rsidRPr="00E24552">
              <w:rPr>
                <w:rFonts w:ascii="Consolas" w:eastAsia="Times New Roman" w:hAnsi="Consolas" w:cs="Times New Roman"/>
                <w:color w:val="0000FF"/>
                <w:sz w:val="21"/>
                <w:szCs w:val="21"/>
              </w:rPr>
              <w:t>)</w:t>
            </w:r>
          </w:p>
          <w:p w14:paraId="1D40CEBA"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00"/>
                <w:sz w:val="21"/>
                <w:szCs w:val="21"/>
              </w:rPr>
              <w:t>    {</w:t>
            </w:r>
          </w:p>
          <w:p w14:paraId="5A476E97"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00"/>
                <w:sz w:val="21"/>
                <w:szCs w:val="21"/>
              </w:rPr>
              <w:t xml:space="preserve">        Caption = </w:t>
            </w:r>
            <w:r w:rsidRPr="00E24552">
              <w:rPr>
                <w:rFonts w:ascii="Consolas" w:eastAsia="Times New Roman" w:hAnsi="Consolas" w:cs="Times New Roman"/>
                <w:color w:val="A31515"/>
                <w:sz w:val="21"/>
                <w:szCs w:val="21"/>
              </w:rPr>
              <w:t>'Item</w:t>
            </w:r>
            <w:proofErr w:type="gramStart"/>
            <w:r w:rsidRPr="00E24552">
              <w:rPr>
                <w:rFonts w:ascii="Consolas" w:eastAsia="Times New Roman" w:hAnsi="Consolas" w:cs="Times New Roman"/>
                <w:color w:val="A31515"/>
                <w:sz w:val="21"/>
                <w:szCs w:val="21"/>
              </w:rPr>
              <w:t>'</w:t>
            </w:r>
            <w:r w:rsidRPr="00E24552">
              <w:rPr>
                <w:rFonts w:ascii="Consolas" w:eastAsia="Times New Roman" w:hAnsi="Consolas" w:cs="Times New Roman"/>
                <w:color w:val="000000"/>
                <w:sz w:val="21"/>
                <w:szCs w:val="21"/>
              </w:rPr>
              <w:t>;</w:t>
            </w:r>
            <w:proofErr w:type="gramEnd"/>
          </w:p>
          <w:p w14:paraId="016A7977"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00"/>
                <w:sz w:val="21"/>
                <w:szCs w:val="21"/>
              </w:rPr>
              <w:t>    }</w:t>
            </w:r>
          </w:p>
          <w:p w14:paraId="6CC27F34"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00"/>
                <w:sz w:val="21"/>
                <w:szCs w:val="21"/>
              </w:rPr>
              <w:t>}</w:t>
            </w:r>
          </w:p>
          <w:p w14:paraId="0B6589DE" w14:textId="77777777" w:rsidR="00AF4D0B" w:rsidRDefault="00AF4D0B" w:rsidP="000B213F">
            <w:pPr>
              <w:pStyle w:val="ListParagraph"/>
              <w:ind w:left="0"/>
              <w:rPr>
                <w:rStyle w:val="Heading3Char"/>
              </w:rPr>
            </w:pPr>
          </w:p>
        </w:tc>
      </w:tr>
    </w:tbl>
    <w:p w14:paraId="1FB17D25" w14:textId="477D59FB" w:rsidR="00AF4D0B" w:rsidRDefault="00AF4D0B" w:rsidP="003624CE">
      <w:pPr>
        <w:spacing w:line="480" w:lineRule="auto"/>
        <w:jc w:val="left"/>
      </w:pPr>
    </w:p>
    <w:p w14:paraId="478AB717" w14:textId="69C753F5" w:rsidR="003624CE" w:rsidRDefault="003624CE" w:rsidP="004C6005">
      <w:pPr>
        <w:pStyle w:val="ListParagraph"/>
        <w:numPr>
          <w:ilvl w:val="0"/>
          <w:numId w:val="14"/>
        </w:numPr>
        <w:spacing w:line="480" w:lineRule="auto"/>
        <w:jc w:val="left"/>
      </w:pPr>
      <w:r>
        <w:t xml:space="preserve">Create </w:t>
      </w:r>
      <w:r w:rsidR="00024943">
        <w:t xml:space="preserve">a </w:t>
      </w:r>
      <w:r>
        <w:t xml:space="preserve">new file </w:t>
      </w:r>
      <w:r w:rsidRPr="00B47F4D">
        <w:rPr>
          <w:b/>
        </w:rPr>
        <w:t>BonusLine.Table.al</w:t>
      </w:r>
      <w:r w:rsidR="00B47F4D">
        <w:rPr>
          <w:b/>
        </w:rPr>
        <w:t xml:space="preserve"> </w:t>
      </w:r>
      <w:r w:rsidR="00B47F4D">
        <w:t xml:space="preserve">in the same folder as </w:t>
      </w:r>
      <w:r w:rsidR="00024943">
        <w:t xml:space="preserve">the </w:t>
      </w:r>
      <w:r w:rsidR="00B47F4D">
        <w:t>Bonus Header table</w:t>
      </w:r>
    </w:p>
    <w:p w14:paraId="2F9EB596" w14:textId="67B554D1" w:rsidR="003624CE" w:rsidRDefault="003624CE" w:rsidP="004C6005">
      <w:pPr>
        <w:pStyle w:val="ListParagraph"/>
        <w:numPr>
          <w:ilvl w:val="0"/>
          <w:numId w:val="14"/>
        </w:numPr>
        <w:spacing w:line="480" w:lineRule="auto"/>
        <w:jc w:val="left"/>
      </w:pPr>
      <w:r>
        <w:t xml:space="preserve">Use a snippet </w:t>
      </w:r>
      <w:proofErr w:type="spellStart"/>
      <w:proofErr w:type="gramStart"/>
      <w:r w:rsidRPr="00B47F4D">
        <w:rPr>
          <w:b/>
        </w:rPr>
        <w:t>ttable</w:t>
      </w:r>
      <w:proofErr w:type="spellEnd"/>
      <w:proofErr w:type="gramEnd"/>
      <w:r>
        <w:t xml:space="preserve"> to create a new table. Add table number and table name </w:t>
      </w:r>
      <w:r w:rsidRPr="00B47F4D">
        <w:rPr>
          <w:b/>
        </w:rPr>
        <w:t>"MNB Bonus Line"</w:t>
      </w:r>
    </w:p>
    <w:p w14:paraId="76A91939" w14:textId="22F61DA3" w:rsidR="003624CE" w:rsidRDefault="003624CE" w:rsidP="004C6005">
      <w:pPr>
        <w:pStyle w:val="ListParagraph"/>
        <w:numPr>
          <w:ilvl w:val="0"/>
          <w:numId w:val="14"/>
        </w:numPr>
        <w:spacing w:line="480" w:lineRule="auto"/>
        <w:jc w:val="left"/>
      </w:pPr>
      <w:r>
        <w:t xml:space="preserve">Create a new field </w:t>
      </w:r>
      <w:r w:rsidRPr="00B47F4D">
        <w:rPr>
          <w:b/>
        </w:rPr>
        <w:t>"Document No."</w:t>
      </w:r>
      <w:r>
        <w:t xml:space="preserve"> - use type </w:t>
      </w:r>
      <w:proofErr w:type="gramStart"/>
      <w:r w:rsidRPr="00B47F4D">
        <w:rPr>
          <w:b/>
        </w:rPr>
        <w:t>Code[</w:t>
      </w:r>
      <w:proofErr w:type="gramEnd"/>
      <w:r w:rsidRPr="00B47F4D">
        <w:rPr>
          <w:b/>
        </w:rPr>
        <w:t>20]</w:t>
      </w:r>
      <w:r>
        <w:t xml:space="preserve">. Remember about properties and add </w:t>
      </w:r>
      <w:r w:rsidRPr="00B47F4D">
        <w:rPr>
          <w:b/>
        </w:rPr>
        <w:t>TableRelation</w:t>
      </w:r>
      <w:r>
        <w:t xml:space="preserve"> to </w:t>
      </w:r>
      <w:r w:rsidRPr="00B47F4D">
        <w:rPr>
          <w:b/>
        </w:rPr>
        <w:t>"MNB Bonus Header"</w:t>
      </w:r>
    </w:p>
    <w:p w14:paraId="5039A8D3" w14:textId="097E961C" w:rsidR="003624CE" w:rsidRDefault="003624CE" w:rsidP="004C6005">
      <w:pPr>
        <w:pStyle w:val="ListParagraph"/>
        <w:numPr>
          <w:ilvl w:val="0"/>
          <w:numId w:val="14"/>
        </w:numPr>
        <w:spacing w:line="480" w:lineRule="auto"/>
        <w:jc w:val="left"/>
      </w:pPr>
      <w:r>
        <w:lastRenderedPageBreak/>
        <w:t xml:space="preserve">Create a new field </w:t>
      </w:r>
      <w:r w:rsidRPr="00B47F4D">
        <w:rPr>
          <w:b/>
        </w:rPr>
        <w:t>"Type"</w:t>
      </w:r>
      <w:r>
        <w:t xml:space="preserve"> - use type Enum. Remember about properties and add Enum </w:t>
      </w:r>
      <w:r w:rsidRPr="00B47F4D">
        <w:rPr>
          <w:b/>
        </w:rPr>
        <w:t xml:space="preserve">"MMNB Bonus </w:t>
      </w:r>
      <w:r w:rsidR="00B47F4D" w:rsidRPr="00B47F4D">
        <w:rPr>
          <w:b/>
        </w:rPr>
        <w:t xml:space="preserve">Line </w:t>
      </w:r>
      <w:r w:rsidRPr="00B47F4D">
        <w:rPr>
          <w:b/>
        </w:rPr>
        <w:t>Type"</w:t>
      </w:r>
    </w:p>
    <w:p w14:paraId="3231661C" w14:textId="4DD7D110" w:rsidR="007E7E59" w:rsidRPr="007E7E59" w:rsidRDefault="003624CE" w:rsidP="004C6005">
      <w:pPr>
        <w:pStyle w:val="ListParagraph"/>
        <w:numPr>
          <w:ilvl w:val="0"/>
          <w:numId w:val="14"/>
        </w:numPr>
        <w:spacing w:line="480" w:lineRule="auto"/>
        <w:jc w:val="left"/>
        <w:rPr>
          <w:rStyle w:val="Heading3Char"/>
          <w:rFonts w:asciiTheme="minorHAnsi" w:eastAsiaTheme="minorHAnsi" w:hAnsiTheme="minorHAnsi" w:cstheme="minorBidi"/>
          <w:smallCaps w:val="0"/>
          <w:spacing w:val="0"/>
          <w:sz w:val="22"/>
          <w:szCs w:val="22"/>
        </w:rPr>
      </w:pPr>
      <w:r>
        <w:t xml:space="preserve">Create a new field </w:t>
      </w:r>
      <w:r w:rsidRPr="00B47F4D">
        <w:rPr>
          <w:b/>
        </w:rPr>
        <w:t>"Item No."</w:t>
      </w:r>
      <w:r>
        <w:t xml:space="preserve"> - use type </w:t>
      </w:r>
      <w:proofErr w:type="gramStart"/>
      <w:r w:rsidRPr="00B47F4D">
        <w:rPr>
          <w:b/>
        </w:rPr>
        <w:t>Code[</w:t>
      </w:r>
      <w:proofErr w:type="gramEnd"/>
      <w:r w:rsidRPr="00B47F4D">
        <w:rPr>
          <w:b/>
        </w:rPr>
        <w:t>20]</w:t>
      </w:r>
      <w:r>
        <w:t xml:space="preserve"> and add </w:t>
      </w:r>
      <w:r w:rsidRPr="00B47F4D">
        <w:rPr>
          <w:b/>
        </w:rPr>
        <w:t>TableRelation</w:t>
      </w:r>
      <w:r>
        <w:t xml:space="preserve"> to </w:t>
      </w:r>
      <w:r w:rsidRPr="00B47F4D">
        <w:rPr>
          <w:b/>
        </w:rPr>
        <w:t>"Item"</w:t>
      </w:r>
      <w:r>
        <w:t xml:space="preserve"> but only if Type is Item</w:t>
      </w:r>
    </w:p>
    <w:p w14:paraId="4F7452D8" w14:textId="104D7F35" w:rsidR="00D804DA" w:rsidRDefault="007E7E59" w:rsidP="00D804DA">
      <w:pPr>
        <w:pStyle w:val="ListParagraph"/>
        <w:spacing w:line="480" w:lineRule="auto"/>
        <w:jc w:val="left"/>
        <w:rPr>
          <w:i/>
          <w:sz w:val="20"/>
        </w:rPr>
      </w:pPr>
      <w:r w:rsidRPr="00E016E8">
        <w:rPr>
          <w:rStyle w:val="Heading3Char"/>
          <w:noProof/>
        </w:rPr>
        <w:drawing>
          <wp:inline distT="0" distB="0" distL="0" distR="0" wp14:anchorId="53616C9F" wp14:editId="5B9103F9">
            <wp:extent cx="252412" cy="252412"/>
            <wp:effectExtent l="0" t="0" r="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Pr>
          <w:i/>
          <w:sz w:val="20"/>
        </w:rPr>
        <w:t xml:space="preserve">It is possible to add conditions in table relation. For </w:t>
      </w:r>
      <w:r w:rsidR="007F4D23">
        <w:rPr>
          <w:i/>
          <w:sz w:val="20"/>
        </w:rPr>
        <w:t>example,</w:t>
      </w:r>
      <w:r>
        <w:rPr>
          <w:i/>
          <w:sz w:val="20"/>
        </w:rPr>
        <w:t xml:space="preserve"> if one of the fields</w:t>
      </w:r>
      <w:r w:rsidR="004A2B4F">
        <w:rPr>
          <w:i/>
          <w:sz w:val="20"/>
        </w:rPr>
        <w:t xml:space="preserve"> (for example Partner Type)</w:t>
      </w:r>
      <w:r>
        <w:rPr>
          <w:i/>
          <w:sz w:val="20"/>
        </w:rPr>
        <w:t xml:space="preserve"> </w:t>
      </w:r>
      <w:r w:rsidR="004A2B4F">
        <w:rPr>
          <w:i/>
          <w:sz w:val="20"/>
        </w:rPr>
        <w:t>has</w:t>
      </w:r>
      <w:r>
        <w:rPr>
          <w:i/>
          <w:sz w:val="20"/>
        </w:rPr>
        <w:t xml:space="preserve"> </w:t>
      </w:r>
      <w:r w:rsidR="00024943">
        <w:rPr>
          <w:i/>
          <w:sz w:val="20"/>
        </w:rPr>
        <w:t xml:space="preserve">the </w:t>
      </w:r>
      <w:r>
        <w:rPr>
          <w:i/>
          <w:sz w:val="20"/>
        </w:rPr>
        <w:t xml:space="preserve">value </w:t>
      </w:r>
      <w:r w:rsidRPr="004A2B4F">
        <w:rPr>
          <w:i/>
          <w:sz w:val="20"/>
          <w:u w:val="single"/>
        </w:rPr>
        <w:t>Vendor</w:t>
      </w:r>
      <w:r>
        <w:rPr>
          <w:i/>
          <w:sz w:val="20"/>
        </w:rPr>
        <w:t xml:space="preserve"> then the Table Relation </w:t>
      </w:r>
      <w:r w:rsidR="004A2B4F">
        <w:rPr>
          <w:i/>
          <w:sz w:val="20"/>
        </w:rPr>
        <w:t xml:space="preserve">points to </w:t>
      </w:r>
      <w:r w:rsidR="00024943">
        <w:rPr>
          <w:i/>
          <w:sz w:val="20"/>
        </w:rPr>
        <w:t xml:space="preserve">the </w:t>
      </w:r>
      <w:r w:rsidR="004A2B4F">
        <w:rPr>
          <w:i/>
          <w:sz w:val="20"/>
        </w:rPr>
        <w:t xml:space="preserve">Vendor table and if the value is </w:t>
      </w:r>
      <w:r w:rsidR="004A2B4F" w:rsidRPr="00810F4E">
        <w:rPr>
          <w:i/>
          <w:sz w:val="20"/>
          <w:u w:val="single"/>
        </w:rPr>
        <w:t>Customer</w:t>
      </w:r>
      <w:r w:rsidR="004A2B4F">
        <w:rPr>
          <w:i/>
          <w:sz w:val="20"/>
        </w:rPr>
        <w:t xml:space="preserve"> it points to </w:t>
      </w:r>
      <w:r w:rsidR="00024943">
        <w:rPr>
          <w:i/>
          <w:sz w:val="20"/>
        </w:rPr>
        <w:t xml:space="preserve">the </w:t>
      </w:r>
      <w:r w:rsidR="00810F4E">
        <w:rPr>
          <w:i/>
          <w:sz w:val="20"/>
        </w:rPr>
        <w:t>Customer table.</w:t>
      </w:r>
    </w:p>
    <w:p w14:paraId="210ACA01" w14:textId="0815CABB" w:rsidR="00D804DA" w:rsidRDefault="00810F4E" w:rsidP="00D804DA">
      <w:pPr>
        <w:pStyle w:val="ListParagraph"/>
        <w:spacing w:line="480" w:lineRule="auto"/>
        <w:jc w:val="left"/>
        <w:rPr>
          <w:i/>
          <w:sz w:val="20"/>
        </w:rPr>
      </w:pPr>
      <w:r w:rsidRPr="00D804DA">
        <w:rPr>
          <w:i/>
          <w:sz w:val="20"/>
        </w:rPr>
        <w:t xml:space="preserve">To get more information </w:t>
      </w:r>
      <w:r w:rsidR="00024943">
        <w:rPr>
          <w:i/>
          <w:sz w:val="20"/>
        </w:rPr>
        <w:t xml:space="preserve">on </w:t>
      </w:r>
      <w:r w:rsidRPr="00D804DA">
        <w:rPr>
          <w:i/>
          <w:sz w:val="20"/>
        </w:rPr>
        <w:t xml:space="preserve">how to do </w:t>
      </w:r>
      <w:proofErr w:type="gramStart"/>
      <w:r w:rsidRPr="00D804DA">
        <w:rPr>
          <w:i/>
          <w:sz w:val="20"/>
        </w:rPr>
        <w:t>it</w:t>
      </w:r>
      <w:proofErr w:type="gramEnd"/>
      <w:r w:rsidRPr="00D804DA">
        <w:rPr>
          <w:i/>
          <w:sz w:val="20"/>
        </w:rPr>
        <w:t xml:space="preserve"> hover on property TableRelation and you will see the </w:t>
      </w:r>
      <w:r w:rsidR="00735370" w:rsidRPr="00D804DA">
        <w:rPr>
          <w:i/>
          <w:sz w:val="20"/>
        </w:rPr>
        <w:t>syntax</w:t>
      </w:r>
      <w:r w:rsidR="00D804DA" w:rsidRPr="00D804DA">
        <w:rPr>
          <w:i/>
          <w:sz w:val="20"/>
        </w:rPr>
        <w:t>.</w:t>
      </w:r>
    </w:p>
    <w:p w14:paraId="1D0570FB" w14:textId="1DC9BACA" w:rsidR="007E7E59" w:rsidRPr="00D804DA" w:rsidRDefault="00D804DA" w:rsidP="00D804DA">
      <w:pPr>
        <w:pStyle w:val="ListParagraph"/>
        <w:spacing w:line="480" w:lineRule="auto"/>
        <w:jc w:val="right"/>
        <w:rPr>
          <w:i/>
          <w:sz w:val="20"/>
        </w:rPr>
      </w:pPr>
      <w:r w:rsidRPr="00D804DA">
        <w:rPr>
          <w:i/>
          <w:sz w:val="20"/>
        </w:rPr>
        <w:br/>
      </w:r>
      <w:r w:rsidRPr="00D804DA">
        <w:rPr>
          <w:noProof/>
        </w:rPr>
        <w:drawing>
          <wp:inline distT="0" distB="0" distL="0" distR="0" wp14:anchorId="5C9E2C56" wp14:editId="35E40E5D">
            <wp:extent cx="4683760" cy="1531329"/>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9593" cy="1539775"/>
                    </a:xfrm>
                    <a:prstGeom prst="rect">
                      <a:avLst/>
                    </a:prstGeom>
                  </pic:spPr>
                </pic:pic>
              </a:graphicData>
            </a:graphic>
          </wp:inline>
        </w:drawing>
      </w:r>
    </w:p>
    <w:p w14:paraId="7CBA188B" w14:textId="339F952F" w:rsidR="003624CE" w:rsidRDefault="003624CE" w:rsidP="004C6005">
      <w:pPr>
        <w:pStyle w:val="ListParagraph"/>
        <w:numPr>
          <w:ilvl w:val="0"/>
          <w:numId w:val="14"/>
        </w:numPr>
        <w:spacing w:line="480" w:lineRule="auto"/>
        <w:jc w:val="left"/>
      </w:pPr>
      <w:r>
        <w:t xml:space="preserve">Create a new field </w:t>
      </w:r>
      <w:r w:rsidRPr="00B47F4D">
        <w:rPr>
          <w:b/>
        </w:rPr>
        <w:t>"Bonus Perc."</w:t>
      </w:r>
      <w:r>
        <w:t xml:space="preserve"> - use type Integer. Allow only values from 0 to 100</w:t>
      </w:r>
    </w:p>
    <w:p w14:paraId="2EF1CDBF" w14:textId="47CA10F1" w:rsidR="00E24552" w:rsidRDefault="003624CE" w:rsidP="004C6005">
      <w:pPr>
        <w:pStyle w:val="ListParagraph"/>
        <w:numPr>
          <w:ilvl w:val="0"/>
          <w:numId w:val="14"/>
        </w:numPr>
        <w:spacing w:line="480" w:lineRule="auto"/>
        <w:jc w:val="left"/>
      </w:pPr>
      <w:r>
        <w:t xml:space="preserve">Add fields </w:t>
      </w:r>
      <w:r w:rsidRPr="00B47F4D">
        <w:rPr>
          <w:b/>
        </w:rPr>
        <w:t>"Document No.", "Type"</w:t>
      </w:r>
      <w:r w:rsidR="00024943">
        <w:rPr>
          <w:b/>
        </w:rPr>
        <w:t>,</w:t>
      </w:r>
      <w:r w:rsidR="00B47F4D">
        <w:rPr>
          <w:b/>
        </w:rPr>
        <w:t xml:space="preserve"> </w:t>
      </w:r>
      <w:r>
        <w:t xml:space="preserve">and </w:t>
      </w:r>
      <w:r w:rsidRPr="00B47F4D">
        <w:rPr>
          <w:b/>
        </w:rPr>
        <w:t>"Item No."</w:t>
      </w:r>
      <w:r>
        <w:t xml:space="preserve"> to the primary key</w:t>
      </w:r>
      <w:r w:rsidR="00B47F4D">
        <w:t xml:space="preserve">. This table will have </w:t>
      </w:r>
      <w:r w:rsidR="00024943">
        <w:t xml:space="preserve">the </w:t>
      </w:r>
      <w:r w:rsidR="00B47F4D">
        <w:t xml:space="preserve">primary key </w:t>
      </w:r>
      <w:r w:rsidR="00024943">
        <w:t>that</w:t>
      </w:r>
      <w:r w:rsidR="00B47F4D">
        <w:t xml:space="preserve"> </w:t>
      </w:r>
      <w:r w:rsidR="00C61B63">
        <w:t>contains 3 fields</w:t>
      </w:r>
    </w:p>
    <w:p w14:paraId="2391EF96" w14:textId="7A7CD4C1" w:rsidR="004A25D2" w:rsidRDefault="003F644D" w:rsidP="00043EEB">
      <w:pPr>
        <w:pStyle w:val="ListParagraph"/>
        <w:numPr>
          <w:ilvl w:val="0"/>
          <w:numId w:val="14"/>
        </w:numPr>
        <w:spacing w:line="480" w:lineRule="auto"/>
        <w:jc w:val="left"/>
      </w:pPr>
      <w:r>
        <w:t xml:space="preserve">Add </w:t>
      </w:r>
      <w:r w:rsidR="00024943">
        <w:t xml:space="preserve">the </w:t>
      </w:r>
      <w:r>
        <w:t xml:space="preserve">table to </w:t>
      </w:r>
      <w:r w:rsidR="00024943">
        <w:t xml:space="preserve">the </w:t>
      </w:r>
      <w:r>
        <w:t>already existing permission set</w:t>
      </w:r>
    </w:p>
    <w:p w14:paraId="42E53D2A" w14:textId="77777777" w:rsidR="004A25D2" w:rsidRDefault="004A25D2" w:rsidP="00043EEB">
      <w:pPr>
        <w:rPr>
          <w:rStyle w:val="Heading3Char"/>
        </w:rPr>
      </w:pPr>
      <w:r w:rsidRPr="00E016E8">
        <w:rPr>
          <w:rStyle w:val="BalloonTextChar"/>
          <w:noProof/>
        </w:rPr>
        <w:drawing>
          <wp:inline distT="0" distB="0" distL="0" distR="0" wp14:anchorId="69BCA25D" wp14:editId="04ADCBF1">
            <wp:extent cx="267618" cy="267618"/>
            <wp:effectExtent l="0" t="0" r="0" b="0"/>
            <wp:docPr id="89" name="Graphic 89"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4A25D2" w14:paraId="79F29149" w14:textId="77777777" w:rsidTr="000B213F">
        <w:tc>
          <w:tcPr>
            <w:tcW w:w="9016" w:type="dxa"/>
            <w:tcBorders>
              <w:top w:val="double" w:sz="4" w:space="0" w:color="auto"/>
              <w:left w:val="double" w:sz="4" w:space="0" w:color="auto"/>
              <w:bottom w:val="double" w:sz="4" w:space="0" w:color="auto"/>
              <w:right w:val="double" w:sz="4" w:space="0" w:color="auto"/>
            </w:tcBorders>
          </w:tcPr>
          <w:p w14:paraId="6F683BD0" w14:textId="77777777" w:rsidR="004A25D2" w:rsidRDefault="004A25D2" w:rsidP="000B213F">
            <w:pPr>
              <w:pStyle w:val="ListParagraph"/>
              <w:ind w:left="0"/>
              <w:rPr>
                <w:rStyle w:val="Heading3Char"/>
              </w:rPr>
            </w:pPr>
          </w:p>
          <w:p w14:paraId="4ADE76FF"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FF"/>
                <w:sz w:val="21"/>
                <w:szCs w:val="21"/>
              </w:rPr>
              <w:t>table</w:t>
            </w:r>
            <w:r w:rsidRPr="007F4D23">
              <w:rPr>
                <w:rFonts w:ascii="Consolas" w:eastAsia="Times New Roman" w:hAnsi="Consolas" w:cs="Times New Roman"/>
                <w:color w:val="000000"/>
                <w:sz w:val="21"/>
                <w:szCs w:val="21"/>
              </w:rPr>
              <w:t xml:space="preserve"> </w:t>
            </w:r>
            <w:r w:rsidRPr="007F4D23">
              <w:rPr>
                <w:rFonts w:ascii="Consolas" w:eastAsia="Times New Roman" w:hAnsi="Consolas" w:cs="Times New Roman"/>
                <w:color w:val="098658"/>
                <w:sz w:val="21"/>
                <w:szCs w:val="21"/>
              </w:rPr>
              <w:t>65401</w:t>
            </w:r>
            <w:r w:rsidRPr="007F4D23">
              <w:rPr>
                <w:rFonts w:ascii="Consolas" w:eastAsia="Times New Roman" w:hAnsi="Consolas" w:cs="Times New Roman"/>
                <w:color w:val="000000"/>
                <w:sz w:val="21"/>
                <w:szCs w:val="21"/>
              </w:rPr>
              <w:t xml:space="preserve"> "MNB Bonus Line"</w:t>
            </w:r>
          </w:p>
          <w:p w14:paraId="5387FDAF"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w:t>
            </w:r>
          </w:p>
          <w:p w14:paraId="231C15BE"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w:t>
            </w:r>
            <w:r w:rsidRPr="007F4D23">
              <w:rPr>
                <w:rFonts w:ascii="Consolas" w:eastAsia="Times New Roman" w:hAnsi="Consolas" w:cs="Times New Roman"/>
                <w:color w:val="0000FF"/>
                <w:sz w:val="21"/>
                <w:szCs w:val="21"/>
              </w:rPr>
              <w:t>DataClassification</w:t>
            </w:r>
            <w:r w:rsidRPr="007F4D23">
              <w:rPr>
                <w:rFonts w:ascii="Consolas" w:eastAsia="Times New Roman" w:hAnsi="Consolas" w:cs="Times New Roman"/>
                <w:color w:val="000000"/>
                <w:sz w:val="21"/>
                <w:szCs w:val="21"/>
              </w:rPr>
              <w:t xml:space="preserve"> = </w:t>
            </w:r>
            <w:proofErr w:type="gramStart"/>
            <w:r w:rsidRPr="007F4D23">
              <w:rPr>
                <w:rFonts w:ascii="Consolas" w:eastAsia="Times New Roman" w:hAnsi="Consolas" w:cs="Times New Roman"/>
                <w:color w:val="000000"/>
                <w:sz w:val="21"/>
                <w:szCs w:val="21"/>
              </w:rPr>
              <w:t>CustomerContent;</w:t>
            </w:r>
            <w:proofErr w:type="gramEnd"/>
          </w:p>
          <w:p w14:paraId="077AD479"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Caption = </w:t>
            </w:r>
            <w:r w:rsidRPr="007F4D23">
              <w:rPr>
                <w:rFonts w:ascii="Consolas" w:eastAsia="Times New Roman" w:hAnsi="Consolas" w:cs="Times New Roman"/>
                <w:color w:val="A31515"/>
                <w:sz w:val="21"/>
                <w:szCs w:val="21"/>
              </w:rPr>
              <w:t>'Bonus Line</w:t>
            </w:r>
            <w:proofErr w:type="gramStart"/>
            <w:r w:rsidRPr="007F4D23">
              <w:rPr>
                <w:rFonts w:ascii="Consolas" w:eastAsia="Times New Roman" w:hAnsi="Consolas" w:cs="Times New Roman"/>
                <w:color w:val="A31515"/>
                <w:sz w:val="21"/>
                <w:szCs w:val="21"/>
              </w:rPr>
              <w:t>'</w:t>
            </w:r>
            <w:r w:rsidRPr="007F4D23">
              <w:rPr>
                <w:rFonts w:ascii="Consolas" w:eastAsia="Times New Roman" w:hAnsi="Consolas" w:cs="Times New Roman"/>
                <w:color w:val="000000"/>
                <w:sz w:val="21"/>
                <w:szCs w:val="21"/>
              </w:rPr>
              <w:t>;</w:t>
            </w:r>
            <w:proofErr w:type="gramEnd"/>
          </w:p>
          <w:p w14:paraId="0E35CD26"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p>
          <w:p w14:paraId="410BDE35"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w:t>
            </w:r>
            <w:r w:rsidRPr="007F4D23">
              <w:rPr>
                <w:rFonts w:ascii="Consolas" w:eastAsia="Times New Roman" w:hAnsi="Consolas" w:cs="Times New Roman"/>
                <w:color w:val="0000FF"/>
                <w:sz w:val="21"/>
                <w:szCs w:val="21"/>
              </w:rPr>
              <w:t>fields</w:t>
            </w:r>
          </w:p>
          <w:p w14:paraId="7F5861F4"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7CB2D183"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lastRenderedPageBreak/>
              <w:t xml:space="preserve">        </w:t>
            </w:r>
            <w:proofErr w:type="gramStart"/>
            <w:r w:rsidRPr="007F4D23">
              <w:rPr>
                <w:rFonts w:ascii="Consolas" w:eastAsia="Times New Roman" w:hAnsi="Consolas" w:cs="Times New Roman"/>
                <w:color w:val="0000FF"/>
                <w:sz w:val="21"/>
                <w:szCs w:val="21"/>
              </w:rPr>
              <w:t>field(</w:t>
            </w:r>
            <w:proofErr w:type="gramEnd"/>
            <w:r w:rsidRPr="007F4D23">
              <w:rPr>
                <w:rFonts w:ascii="Consolas" w:eastAsia="Times New Roman" w:hAnsi="Consolas" w:cs="Times New Roman"/>
                <w:color w:val="098658"/>
                <w:sz w:val="21"/>
                <w:szCs w:val="21"/>
              </w:rPr>
              <w:t>1</w:t>
            </w:r>
            <w:r w:rsidRPr="007F4D23">
              <w:rPr>
                <w:rFonts w:ascii="Consolas" w:eastAsia="Times New Roman" w:hAnsi="Consolas" w:cs="Times New Roman"/>
                <w:color w:val="000000"/>
                <w:sz w:val="21"/>
                <w:szCs w:val="21"/>
              </w:rPr>
              <w:t xml:space="preserve">; "Document No."; </w:t>
            </w:r>
            <w:r w:rsidRPr="007F4D23">
              <w:rPr>
                <w:rFonts w:ascii="Consolas" w:eastAsia="Times New Roman" w:hAnsi="Consolas" w:cs="Times New Roman"/>
                <w:color w:val="0000FF"/>
                <w:sz w:val="21"/>
                <w:szCs w:val="21"/>
              </w:rPr>
              <w:t>Code</w:t>
            </w:r>
            <w:r w:rsidRPr="007F4D23">
              <w:rPr>
                <w:rFonts w:ascii="Consolas" w:eastAsia="Times New Roman" w:hAnsi="Consolas" w:cs="Times New Roman"/>
                <w:color w:val="000000"/>
                <w:sz w:val="21"/>
                <w:szCs w:val="21"/>
              </w:rPr>
              <w:t>[</w:t>
            </w:r>
            <w:r w:rsidRPr="007F4D23">
              <w:rPr>
                <w:rFonts w:ascii="Consolas" w:eastAsia="Times New Roman" w:hAnsi="Consolas" w:cs="Times New Roman"/>
                <w:color w:val="098658"/>
                <w:sz w:val="21"/>
                <w:szCs w:val="21"/>
              </w:rPr>
              <w:t>20</w:t>
            </w:r>
            <w:r w:rsidRPr="007F4D23">
              <w:rPr>
                <w:rFonts w:ascii="Consolas" w:eastAsia="Times New Roman" w:hAnsi="Consolas" w:cs="Times New Roman"/>
                <w:color w:val="000000"/>
                <w:sz w:val="21"/>
                <w:szCs w:val="21"/>
              </w:rPr>
              <w:t>]</w:t>
            </w:r>
            <w:r w:rsidRPr="007F4D23">
              <w:rPr>
                <w:rFonts w:ascii="Consolas" w:eastAsia="Times New Roman" w:hAnsi="Consolas" w:cs="Times New Roman"/>
                <w:color w:val="0000FF"/>
                <w:sz w:val="21"/>
                <w:szCs w:val="21"/>
              </w:rPr>
              <w:t>)</w:t>
            </w:r>
          </w:p>
          <w:p w14:paraId="731C82CD" w14:textId="77777777" w:rsidR="007F4D23" w:rsidRPr="00723FF0" w:rsidRDefault="007F4D23" w:rsidP="007F4D23">
            <w:pPr>
              <w:shd w:val="clear" w:color="auto" w:fill="FFFFFF"/>
              <w:spacing w:line="285" w:lineRule="atLeast"/>
              <w:jc w:val="left"/>
              <w:rPr>
                <w:rFonts w:ascii="Consolas" w:eastAsia="Times New Roman" w:hAnsi="Consolas" w:cs="Times New Roman"/>
                <w:color w:val="000000"/>
                <w:sz w:val="21"/>
                <w:szCs w:val="21"/>
                <w:lang w:val="fr-FR"/>
              </w:rPr>
            </w:pPr>
            <w:r w:rsidRPr="007F4D23">
              <w:rPr>
                <w:rFonts w:ascii="Consolas" w:eastAsia="Times New Roman" w:hAnsi="Consolas" w:cs="Times New Roman"/>
                <w:color w:val="000000"/>
                <w:sz w:val="21"/>
                <w:szCs w:val="21"/>
              </w:rPr>
              <w:t xml:space="preserve">        </w:t>
            </w:r>
            <w:r w:rsidRPr="00723FF0">
              <w:rPr>
                <w:rFonts w:ascii="Consolas" w:eastAsia="Times New Roman" w:hAnsi="Consolas" w:cs="Times New Roman"/>
                <w:color w:val="000000"/>
                <w:sz w:val="21"/>
                <w:szCs w:val="21"/>
                <w:lang w:val="fr-FR"/>
              </w:rPr>
              <w:t>{</w:t>
            </w:r>
          </w:p>
          <w:p w14:paraId="27D2E830" w14:textId="77777777" w:rsidR="007F4D23" w:rsidRPr="00723FF0" w:rsidRDefault="007F4D23" w:rsidP="007F4D23">
            <w:pPr>
              <w:shd w:val="clear" w:color="auto" w:fill="FFFFFF"/>
              <w:spacing w:line="285" w:lineRule="atLeast"/>
              <w:jc w:val="left"/>
              <w:rPr>
                <w:rFonts w:ascii="Consolas" w:eastAsia="Times New Roman" w:hAnsi="Consolas" w:cs="Times New Roman"/>
                <w:color w:val="000000"/>
                <w:sz w:val="21"/>
                <w:szCs w:val="21"/>
                <w:lang w:val="fr-FR"/>
              </w:rPr>
            </w:pPr>
            <w:r w:rsidRPr="00723FF0">
              <w:rPr>
                <w:rFonts w:ascii="Consolas" w:eastAsia="Times New Roman" w:hAnsi="Consolas" w:cs="Times New Roman"/>
                <w:color w:val="000000"/>
                <w:sz w:val="21"/>
                <w:szCs w:val="21"/>
                <w:lang w:val="fr-FR"/>
              </w:rPr>
              <w:t xml:space="preserve">            </w:t>
            </w:r>
            <w:proofErr w:type="spellStart"/>
            <w:r w:rsidRPr="00723FF0">
              <w:rPr>
                <w:rFonts w:ascii="Consolas" w:eastAsia="Times New Roman" w:hAnsi="Consolas" w:cs="Times New Roman"/>
                <w:color w:val="0000FF"/>
                <w:sz w:val="21"/>
                <w:szCs w:val="21"/>
                <w:lang w:val="fr-FR"/>
              </w:rPr>
              <w:t>DataClassification</w:t>
            </w:r>
            <w:proofErr w:type="spellEnd"/>
            <w:r w:rsidRPr="00723FF0">
              <w:rPr>
                <w:rFonts w:ascii="Consolas" w:eastAsia="Times New Roman" w:hAnsi="Consolas" w:cs="Times New Roman"/>
                <w:color w:val="000000"/>
                <w:sz w:val="21"/>
                <w:szCs w:val="21"/>
                <w:lang w:val="fr-FR"/>
              </w:rPr>
              <w:t xml:space="preserve"> = </w:t>
            </w:r>
            <w:proofErr w:type="spellStart"/>
            <w:proofErr w:type="gramStart"/>
            <w:r w:rsidRPr="00723FF0">
              <w:rPr>
                <w:rFonts w:ascii="Consolas" w:eastAsia="Times New Roman" w:hAnsi="Consolas" w:cs="Times New Roman"/>
                <w:color w:val="000000"/>
                <w:sz w:val="21"/>
                <w:szCs w:val="21"/>
                <w:lang w:val="fr-FR"/>
              </w:rPr>
              <w:t>CustomerContent</w:t>
            </w:r>
            <w:proofErr w:type="spellEnd"/>
            <w:r w:rsidRPr="00723FF0">
              <w:rPr>
                <w:rFonts w:ascii="Consolas" w:eastAsia="Times New Roman" w:hAnsi="Consolas" w:cs="Times New Roman"/>
                <w:color w:val="000000"/>
                <w:sz w:val="21"/>
                <w:szCs w:val="21"/>
                <w:lang w:val="fr-FR"/>
              </w:rPr>
              <w:t>;</w:t>
            </w:r>
            <w:proofErr w:type="gramEnd"/>
          </w:p>
          <w:p w14:paraId="61223AB3" w14:textId="77777777" w:rsidR="007F4D23" w:rsidRPr="00723FF0" w:rsidRDefault="007F4D23" w:rsidP="007F4D23">
            <w:pPr>
              <w:shd w:val="clear" w:color="auto" w:fill="FFFFFF"/>
              <w:spacing w:line="285" w:lineRule="atLeast"/>
              <w:jc w:val="left"/>
              <w:rPr>
                <w:rFonts w:ascii="Consolas" w:eastAsia="Times New Roman" w:hAnsi="Consolas" w:cs="Times New Roman"/>
                <w:color w:val="000000"/>
                <w:sz w:val="21"/>
                <w:szCs w:val="21"/>
                <w:lang w:val="fr-FR"/>
              </w:rPr>
            </w:pPr>
            <w:r w:rsidRPr="00723FF0">
              <w:rPr>
                <w:rFonts w:ascii="Consolas" w:eastAsia="Times New Roman" w:hAnsi="Consolas" w:cs="Times New Roman"/>
                <w:color w:val="000000"/>
                <w:sz w:val="21"/>
                <w:szCs w:val="21"/>
                <w:lang w:val="fr-FR"/>
              </w:rPr>
              <w:t xml:space="preserve">            </w:t>
            </w:r>
            <w:proofErr w:type="spellStart"/>
            <w:r w:rsidRPr="00723FF0">
              <w:rPr>
                <w:rFonts w:ascii="Consolas" w:eastAsia="Times New Roman" w:hAnsi="Consolas" w:cs="Times New Roman"/>
                <w:color w:val="000000"/>
                <w:sz w:val="21"/>
                <w:szCs w:val="21"/>
                <w:lang w:val="fr-FR"/>
              </w:rPr>
              <w:t>Caption</w:t>
            </w:r>
            <w:proofErr w:type="spellEnd"/>
            <w:r w:rsidRPr="00723FF0">
              <w:rPr>
                <w:rFonts w:ascii="Consolas" w:eastAsia="Times New Roman" w:hAnsi="Consolas" w:cs="Times New Roman"/>
                <w:color w:val="000000"/>
                <w:sz w:val="21"/>
                <w:szCs w:val="21"/>
                <w:lang w:val="fr-FR"/>
              </w:rPr>
              <w:t xml:space="preserve"> = </w:t>
            </w:r>
            <w:r w:rsidRPr="00723FF0">
              <w:rPr>
                <w:rFonts w:ascii="Consolas" w:eastAsia="Times New Roman" w:hAnsi="Consolas" w:cs="Times New Roman"/>
                <w:color w:val="A31515"/>
                <w:sz w:val="21"/>
                <w:szCs w:val="21"/>
                <w:lang w:val="fr-FR"/>
              </w:rPr>
              <w:t>'Document No.</w:t>
            </w:r>
            <w:proofErr w:type="gramStart"/>
            <w:r w:rsidRPr="00723FF0">
              <w:rPr>
                <w:rFonts w:ascii="Consolas" w:eastAsia="Times New Roman" w:hAnsi="Consolas" w:cs="Times New Roman"/>
                <w:color w:val="A31515"/>
                <w:sz w:val="21"/>
                <w:szCs w:val="21"/>
                <w:lang w:val="fr-FR"/>
              </w:rPr>
              <w:t>'</w:t>
            </w:r>
            <w:r w:rsidRPr="00723FF0">
              <w:rPr>
                <w:rFonts w:ascii="Consolas" w:eastAsia="Times New Roman" w:hAnsi="Consolas" w:cs="Times New Roman"/>
                <w:color w:val="000000"/>
                <w:sz w:val="21"/>
                <w:szCs w:val="21"/>
                <w:lang w:val="fr-FR"/>
              </w:rPr>
              <w:t>;</w:t>
            </w:r>
            <w:proofErr w:type="gramEnd"/>
          </w:p>
          <w:p w14:paraId="7932C6E1"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23FF0">
              <w:rPr>
                <w:rFonts w:ascii="Consolas" w:eastAsia="Times New Roman" w:hAnsi="Consolas" w:cs="Times New Roman"/>
                <w:color w:val="000000"/>
                <w:sz w:val="21"/>
                <w:szCs w:val="21"/>
                <w:lang w:val="fr-FR"/>
              </w:rPr>
              <w:t xml:space="preserve">            </w:t>
            </w:r>
            <w:r w:rsidRPr="007F4D23">
              <w:rPr>
                <w:rFonts w:ascii="Consolas" w:eastAsia="Times New Roman" w:hAnsi="Consolas" w:cs="Times New Roman"/>
                <w:color w:val="000000"/>
                <w:sz w:val="21"/>
                <w:szCs w:val="21"/>
              </w:rPr>
              <w:t>TableRelation = "MNB Bonus Header</w:t>
            </w:r>
            <w:proofErr w:type="gramStart"/>
            <w:r w:rsidRPr="007F4D23">
              <w:rPr>
                <w:rFonts w:ascii="Consolas" w:eastAsia="Times New Roman" w:hAnsi="Consolas" w:cs="Times New Roman"/>
                <w:color w:val="000000"/>
                <w:sz w:val="21"/>
                <w:szCs w:val="21"/>
              </w:rPr>
              <w:t>";</w:t>
            </w:r>
            <w:proofErr w:type="gramEnd"/>
          </w:p>
          <w:p w14:paraId="2C04AE7C"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4AA6918E"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w:t>
            </w:r>
            <w:proofErr w:type="gramStart"/>
            <w:r w:rsidRPr="007F4D23">
              <w:rPr>
                <w:rFonts w:ascii="Consolas" w:eastAsia="Times New Roman" w:hAnsi="Consolas" w:cs="Times New Roman"/>
                <w:color w:val="0000FF"/>
                <w:sz w:val="21"/>
                <w:szCs w:val="21"/>
              </w:rPr>
              <w:t>field(</w:t>
            </w:r>
            <w:proofErr w:type="gramEnd"/>
            <w:r w:rsidRPr="007F4D23">
              <w:rPr>
                <w:rFonts w:ascii="Consolas" w:eastAsia="Times New Roman" w:hAnsi="Consolas" w:cs="Times New Roman"/>
                <w:color w:val="098658"/>
                <w:sz w:val="21"/>
                <w:szCs w:val="21"/>
              </w:rPr>
              <w:t>2</w:t>
            </w:r>
            <w:r w:rsidRPr="007F4D23">
              <w:rPr>
                <w:rFonts w:ascii="Consolas" w:eastAsia="Times New Roman" w:hAnsi="Consolas" w:cs="Times New Roman"/>
                <w:color w:val="000000"/>
                <w:sz w:val="21"/>
                <w:szCs w:val="21"/>
              </w:rPr>
              <w:t xml:space="preserve">; </w:t>
            </w:r>
            <w:r w:rsidRPr="007F4D23">
              <w:rPr>
                <w:rFonts w:ascii="Consolas" w:eastAsia="Times New Roman" w:hAnsi="Consolas" w:cs="Times New Roman"/>
                <w:color w:val="0000FF"/>
                <w:sz w:val="21"/>
                <w:szCs w:val="21"/>
              </w:rPr>
              <w:t>Type</w:t>
            </w:r>
            <w:r w:rsidRPr="007F4D23">
              <w:rPr>
                <w:rFonts w:ascii="Consolas" w:eastAsia="Times New Roman" w:hAnsi="Consolas" w:cs="Times New Roman"/>
                <w:color w:val="000000"/>
                <w:sz w:val="21"/>
                <w:szCs w:val="21"/>
              </w:rPr>
              <w:t xml:space="preserve">; </w:t>
            </w:r>
            <w:r w:rsidRPr="007F4D23">
              <w:rPr>
                <w:rFonts w:ascii="Consolas" w:eastAsia="Times New Roman" w:hAnsi="Consolas" w:cs="Times New Roman"/>
                <w:color w:val="0000FF"/>
                <w:sz w:val="21"/>
                <w:szCs w:val="21"/>
              </w:rPr>
              <w:t>Enum</w:t>
            </w:r>
            <w:r w:rsidRPr="007F4D23">
              <w:rPr>
                <w:rFonts w:ascii="Consolas" w:eastAsia="Times New Roman" w:hAnsi="Consolas" w:cs="Times New Roman"/>
                <w:color w:val="000000"/>
                <w:sz w:val="21"/>
                <w:szCs w:val="21"/>
              </w:rPr>
              <w:t xml:space="preserve"> "MNB Bonus Line Type"</w:t>
            </w:r>
            <w:r w:rsidRPr="007F4D23">
              <w:rPr>
                <w:rFonts w:ascii="Consolas" w:eastAsia="Times New Roman" w:hAnsi="Consolas" w:cs="Times New Roman"/>
                <w:color w:val="0000FF"/>
                <w:sz w:val="21"/>
                <w:szCs w:val="21"/>
              </w:rPr>
              <w:t>)</w:t>
            </w:r>
          </w:p>
          <w:p w14:paraId="732ACB80"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4BCDE250"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w:t>
            </w:r>
            <w:r w:rsidRPr="007F4D23">
              <w:rPr>
                <w:rFonts w:ascii="Consolas" w:eastAsia="Times New Roman" w:hAnsi="Consolas" w:cs="Times New Roman"/>
                <w:color w:val="0000FF"/>
                <w:sz w:val="21"/>
                <w:szCs w:val="21"/>
              </w:rPr>
              <w:t>DataClassification</w:t>
            </w:r>
            <w:r w:rsidRPr="007F4D23">
              <w:rPr>
                <w:rFonts w:ascii="Consolas" w:eastAsia="Times New Roman" w:hAnsi="Consolas" w:cs="Times New Roman"/>
                <w:color w:val="000000"/>
                <w:sz w:val="21"/>
                <w:szCs w:val="21"/>
              </w:rPr>
              <w:t xml:space="preserve"> = </w:t>
            </w:r>
            <w:proofErr w:type="gramStart"/>
            <w:r w:rsidRPr="007F4D23">
              <w:rPr>
                <w:rFonts w:ascii="Consolas" w:eastAsia="Times New Roman" w:hAnsi="Consolas" w:cs="Times New Roman"/>
                <w:color w:val="000000"/>
                <w:sz w:val="21"/>
                <w:szCs w:val="21"/>
              </w:rPr>
              <w:t>CustomerContent;</w:t>
            </w:r>
            <w:proofErr w:type="gramEnd"/>
          </w:p>
          <w:p w14:paraId="346FF7CC"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Caption = </w:t>
            </w:r>
            <w:r w:rsidRPr="007F4D23">
              <w:rPr>
                <w:rFonts w:ascii="Consolas" w:eastAsia="Times New Roman" w:hAnsi="Consolas" w:cs="Times New Roman"/>
                <w:color w:val="A31515"/>
                <w:sz w:val="21"/>
                <w:szCs w:val="21"/>
              </w:rPr>
              <w:t>'Type</w:t>
            </w:r>
            <w:proofErr w:type="gramStart"/>
            <w:r w:rsidRPr="007F4D23">
              <w:rPr>
                <w:rFonts w:ascii="Consolas" w:eastAsia="Times New Roman" w:hAnsi="Consolas" w:cs="Times New Roman"/>
                <w:color w:val="A31515"/>
                <w:sz w:val="21"/>
                <w:szCs w:val="21"/>
              </w:rPr>
              <w:t>'</w:t>
            </w:r>
            <w:r w:rsidRPr="007F4D23">
              <w:rPr>
                <w:rFonts w:ascii="Consolas" w:eastAsia="Times New Roman" w:hAnsi="Consolas" w:cs="Times New Roman"/>
                <w:color w:val="000000"/>
                <w:sz w:val="21"/>
                <w:szCs w:val="21"/>
              </w:rPr>
              <w:t>;</w:t>
            </w:r>
            <w:proofErr w:type="gramEnd"/>
          </w:p>
          <w:p w14:paraId="468213B1"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073A4B31"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w:t>
            </w:r>
            <w:proofErr w:type="gramStart"/>
            <w:r w:rsidRPr="007F4D23">
              <w:rPr>
                <w:rFonts w:ascii="Consolas" w:eastAsia="Times New Roman" w:hAnsi="Consolas" w:cs="Times New Roman"/>
                <w:color w:val="0000FF"/>
                <w:sz w:val="21"/>
                <w:szCs w:val="21"/>
              </w:rPr>
              <w:t>field(</w:t>
            </w:r>
            <w:proofErr w:type="gramEnd"/>
            <w:r w:rsidRPr="007F4D23">
              <w:rPr>
                <w:rFonts w:ascii="Consolas" w:eastAsia="Times New Roman" w:hAnsi="Consolas" w:cs="Times New Roman"/>
                <w:color w:val="098658"/>
                <w:sz w:val="21"/>
                <w:szCs w:val="21"/>
              </w:rPr>
              <w:t>3</w:t>
            </w:r>
            <w:r w:rsidRPr="007F4D23">
              <w:rPr>
                <w:rFonts w:ascii="Consolas" w:eastAsia="Times New Roman" w:hAnsi="Consolas" w:cs="Times New Roman"/>
                <w:color w:val="000000"/>
                <w:sz w:val="21"/>
                <w:szCs w:val="21"/>
              </w:rPr>
              <w:t xml:space="preserve">; "Item No."; </w:t>
            </w:r>
            <w:r w:rsidRPr="007F4D23">
              <w:rPr>
                <w:rFonts w:ascii="Consolas" w:eastAsia="Times New Roman" w:hAnsi="Consolas" w:cs="Times New Roman"/>
                <w:color w:val="0000FF"/>
                <w:sz w:val="21"/>
                <w:szCs w:val="21"/>
              </w:rPr>
              <w:t>Code</w:t>
            </w:r>
            <w:r w:rsidRPr="007F4D23">
              <w:rPr>
                <w:rFonts w:ascii="Consolas" w:eastAsia="Times New Roman" w:hAnsi="Consolas" w:cs="Times New Roman"/>
                <w:color w:val="000000"/>
                <w:sz w:val="21"/>
                <w:szCs w:val="21"/>
              </w:rPr>
              <w:t>[</w:t>
            </w:r>
            <w:r w:rsidRPr="007F4D23">
              <w:rPr>
                <w:rFonts w:ascii="Consolas" w:eastAsia="Times New Roman" w:hAnsi="Consolas" w:cs="Times New Roman"/>
                <w:color w:val="098658"/>
                <w:sz w:val="21"/>
                <w:szCs w:val="21"/>
              </w:rPr>
              <w:t>20</w:t>
            </w:r>
            <w:r w:rsidRPr="007F4D23">
              <w:rPr>
                <w:rFonts w:ascii="Consolas" w:eastAsia="Times New Roman" w:hAnsi="Consolas" w:cs="Times New Roman"/>
                <w:color w:val="000000"/>
                <w:sz w:val="21"/>
                <w:szCs w:val="21"/>
              </w:rPr>
              <w:t>]</w:t>
            </w:r>
            <w:r w:rsidRPr="007F4D23">
              <w:rPr>
                <w:rFonts w:ascii="Consolas" w:eastAsia="Times New Roman" w:hAnsi="Consolas" w:cs="Times New Roman"/>
                <w:color w:val="0000FF"/>
                <w:sz w:val="21"/>
                <w:szCs w:val="21"/>
              </w:rPr>
              <w:t>)</w:t>
            </w:r>
          </w:p>
          <w:p w14:paraId="62633AC4"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13D2523D"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w:t>
            </w:r>
            <w:r w:rsidRPr="007F4D23">
              <w:rPr>
                <w:rFonts w:ascii="Consolas" w:eastAsia="Times New Roman" w:hAnsi="Consolas" w:cs="Times New Roman"/>
                <w:color w:val="0000FF"/>
                <w:sz w:val="21"/>
                <w:szCs w:val="21"/>
              </w:rPr>
              <w:t>DataClassification</w:t>
            </w:r>
            <w:r w:rsidRPr="007F4D23">
              <w:rPr>
                <w:rFonts w:ascii="Consolas" w:eastAsia="Times New Roman" w:hAnsi="Consolas" w:cs="Times New Roman"/>
                <w:color w:val="000000"/>
                <w:sz w:val="21"/>
                <w:szCs w:val="21"/>
              </w:rPr>
              <w:t xml:space="preserve"> = </w:t>
            </w:r>
            <w:proofErr w:type="gramStart"/>
            <w:r w:rsidRPr="007F4D23">
              <w:rPr>
                <w:rFonts w:ascii="Consolas" w:eastAsia="Times New Roman" w:hAnsi="Consolas" w:cs="Times New Roman"/>
                <w:color w:val="000000"/>
                <w:sz w:val="21"/>
                <w:szCs w:val="21"/>
              </w:rPr>
              <w:t>CustomerContent;</w:t>
            </w:r>
            <w:proofErr w:type="gramEnd"/>
          </w:p>
          <w:p w14:paraId="06A9AA42"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Caption = </w:t>
            </w:r>
            <w:r w:rsidRPr="007F4D23">
              <w:rPr>
                <w:rFonts w:ascii="Consolas" w:eastAsia="Times New Roman" w:hAnsi="Consolas" w:cs="Times New Roman"/>
                <w:color w:val="A31515"/>
                <w:sz w:val="21"/>
                <w:szCs w:val="21"/>
              </w:rPr>
              <w:t>'Item No.</w:t>
            </w:r>
            <w:proofErr w:type="gramStart"/>
            <w:r w:rsidRPr="007F4D23">
              <w:rPr>
                <w:rFonts w:ascii="Consolas" w:eastAsia="Times New Roman" w:hAnsi="Consolas" w:cs="Times New Roman"/>
                <w:color w:val="A31515"/>
                <w:sz w:val="21"/>
                <w:szCs w:val="21"/>
              </w:rPr>
              <w:t>'</w:t>
            </w:r>
            <w:r w:rsidRPr="007F4D23">
              <w:rPr>
                <w:rFonts w:ascii="Consolas" w:eastAsia="Times New Roman" w:hAnsi="Consolas" w:cs="Times New Roman"/>
                <w:color w:val="000000"/>
                <w:sz w:val="21"/>
                <w:szCs w:val="21"/>
              </w:rPr>
              <w:t>;</w:t>
            </w:r>
            <w:proofErr w:type="gramEnd"/>
          </w:p>
          <w:p w14:paraId="35F54D04"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TableRelation = </w:t>
            </w:r>
            <w:r w:rsidRPr="007F4D23">
              <w:rPr>
                <w:rFonts w:ascii="Consolas" w:eastAsia="Times New Roman" w:hAnsi="Consolas" w:cs="Times New Roman"/>
                <w:color w:val="AF00DB"/>
                <w:sz w:val="21"/>
                <w:szCs w:val="21"/>
              </w:rPr>
              <w:t>if</w:t>
            </w:r>
            <w:r w:rsidRPr="007F4D23">
              <w:rPr>
                <w:rFonts w:ascii="Consolas" w:eastAsia="Times New Roman" w:hAnsi="Consolas" w:cs="Times New Roman"/>
                <w:color w:val="0000FF"/>
                <w:sz w:val="21"/>
                <w:szCs w:val="21"/>
              </w:rPr>
              <w:t xml:space="preserve"> (Type</w:t>
            </w:r>
            <w:r w:rsidRPr="007F4D23">
              <w:rPr>
                <w:rFonts w:ascii="Consolas" w:eastAsia="Times New Roman" w:hAnsi="Consolas" w:cs="Times New Roman"/>
                <w:color w:val="000000"/>
                <w:sz w:val="21"/>
                <w:szCs w:val="21"/>
              </w:rPr>
              <w:t xml:space="preserve"> = </w:t>
            </w:r>
            <w:proofErr w:type="gramStart"/>
            <w:r w:rsidRPr="007F4D23">
              <w:rPr>
                <w:rFonts w:ascii="Consolas" w:eastAsia="Times New Roman" w:hAnsi="Consolas" w:cs="Times New Roman"/>
                <w:color w:val="0000FF"/>
                <w:sz w:val="21"/>
                <w:szCs w:val="21"/>
              </w:rPr>
              <w:t>filter(</w:t>
            </w:r>
            <w:proofErr w:type="gramEnd"/>
            <w:r w:rsidRPr="007F4D23">
              <w:rPr>
                <w:rFonts w:ascii="Consolas" w:eastAsia="Times New Roman" w:hAnsi="Consolas" w:cs="Times New Roman"/>
                <w:color w:val="000000"/>
                <w:sz w:val="21"/>
                <w:szCs w:val="21"/>
              </w:rPr>
              <w:t>Item</w:t>
            </w:r>
            <w:r w:rsidRPr="007F4D23">
              <w:rPr>
                <w:rFonts w:ascii="Consolas" w:eastAsia="Times New Roman" w:hAnsi="Consolas" w:cs="Times New Roman"/>
                <w:color w:val="0000FF"/>
                <w:sz w:val="21"/>
                <w:szCs w:val="21"/>
              </w:rPr>
              <w:t xml:space="preserve">)) </w:t>
            </w:r>
            <w:r w:rsidRPr="007F4D23">
              <w:rPr>
                <w:rFonts w:ascii="Consolas" w:eastAsia="Times New Roman" w:hAnsi="Consolas" w:cs="Times New Roman"/>
                <w:color w:val="000000"/>
                <w:sz w:val="21"/>
                <w:szCs w:val="21"/>
              </w:rPr>
              <w:t>Item;</w:t>
            </w:r>
          </w:p>
          <w:p w14:paraId="1E985E48"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5665C31A"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w:t>
            </w:r>
            <w:proofErr w:type="gramStart"/>
            <w:r w:rsidRPr="007F4D23">
              <w:rPr>
                <w:rFonts w:ascii="Consolas" w:eastAsia="Times New Roman" w:hAnsi="Consolas" w:cs="Times New Roman"/>
                <w:color w:val="0000FF"/>
                <w:sz w:val="21"/>
                <w:szCs w:val="21"/>
              </w:rPr>
              <w:t>field(</w:t>
            </w:r>
            <w:proofErr w:type="gramEnd"/>
            <w:r w:rsidRPr="007F4D23">
              <w:rPr>
                <w:rFonts w:ascii="Consolas" w:eastAsia="Times New Roman" w:hAnsi="Consolas" w:cs="Times New Roman"/>
                <w:color w:val="098658"/>
                <w:sz w:val="21"/>
                <w:szCs w:val="21"/>
              </w:rPr>
              <w:t>4</w:t>
            </w:r>
            <w:r w:rsidRPr="007F4D23">
              <w:rPr>
                <w:rFonts w:ascii="Consolas" w:eastAsia="Times New Roman" w:hAnsi="Consolas" w:cs="Times New Roman"/>
                <w:color w:val="000000"/>
                <w:sz w:val="21"/>
                <w:szCs w:val="21"/>
              </w:rPr>
              <w:t xml:space="preserve">; "Bonus Perc."; </w:t>
            </w:r>
            <w:r w:rsidRPr="007F4D23">
              <w:rPr>
                <w:rFonts w:ascii="Consolas" w:eastAsia="Times New Roman" w:hAnsi="Consolas" w:cs="Times New Roman"/>
                <w:color w:val="0000FF"/>
                <w:sz w:val="21"/>
                <w:szCs w:val="21"/>
              </w:rPr>
              <w:t>Integer)</w:t>
            </w:r>
          </w:p>
          <w:p w14:paraId="18FA9936"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60D45B25"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w:t>
            </w:r>
            <w:r w:rsidRPr="007F4D23">
              <w:rPr>
                <w:rFonts w:ascii="Consolas" w:eastAsia="Times New Roman" w:hAnsi="Consolas" w:cs="Times New Roman"/>
                <w:color w:val="0000FF"/>
                <w:sz w:val="21"/>
                <w:szCs w:val="21"/>
              </w:rPr>
              <w:t>DataClassification</w:t>
            </w:r>
            <w:r w:rsidRPr="007F4D23">
              <w:rPr>
                <w:rFonts w:ascii="Consolas" w:eastAsia="Times New Roman" w:hAnsi="Consolas" w:cs="Times New Roman"/>
                <w:color w:val="000000"/>
                <w:sz w:val="21"/>
                <w:szCs w:val="21"/>
              </w:rPr>
              <w:t xml:space="preserve"> = </w:t>
            </w:r>
            <w:proofErr w:type="gramStart"/>
            <w:r w:rsidRPr="007F4D23">
              <w:rPr>
                <w:rFonts w:ascii="Consolas" w:eastAsia="Times New Roman" w:hAnsi="Consolas" w:cs="Times New Roman"/>
                <w:color w:val="000000"/>
                <w:sz w:val="21"/>
                <w:szCs w:val="21"/>
              </w:rPr>
              <w:t>CustomerContent;</w:t>
            </w:r>
            <w:proofErr w:type="gramEnd"/>
          </w:p>
          <w:p w14:paraId="4DB992ED"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Caption = </w:t>
            </w:r>
            <w:r w:rsidRPr="007F4D23">
              <w:rPr>
                <w:rFonts w:ascii="Consolas" w:eastAsia="Times New Roman" w:hAnsi="Consolas" w:cs="Times New Roman"/>
                <w:color w:val="A31515"/>
                <w:sz w:val="21"/>
                <w:szCs w:val="21"/>
              </w:rPr>
              <w:t>'Bonus Perc.</w:t>
            </w:r>
            <w:proofErr w:type="gramStart"/>
            <w:r w:rsidRPr="007F4D23">
              <w:rPr>
                <w:rFonts w:ascii="Consolas" w:eastAsia="Times New Roman" w:hAnsi="Consolas" w:cs="Times New Roman"/>
                <w:color w:val="A31515"/>
                <w:sz w:val="21"/>
                <w:szCs w:val="21"/>
              </w:rPr>
              <w:t>'</w:t>
            </w:r>
            <w:r w:rsidRPr="007F4D23">
              <w:rPr>
                <w:rFonts w:ascii="Consolas" w:eastAsia="Times New Roman" w:hAnsi="Consolas" w:cs="Times New Roman"/>
                <w:color w:val="000000"/>
                <w:sz w:val="21"/>
                <w:szCs w:val="21"/>
              </w:rPr>
              <w:t>;</w:t>
            </w:r>
            <w:proofErr w:type="gramEnd"/>
          </w:p>
          <w:p w14:paraId="63466AEF"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w:t>
            </w:r>
            <w:proofErr w:type="spellStart"/>
            <w:r w:rsidRPr="007F4D23">
              <w:rPr>
                <w:rFonts w:ascii="Consolas" w:eastAsia="Times New Roman" w:hAnsi="Consolas" w:cs="Times New Roman"/>
                <w:color w:val="000000"/>
                <w:sz w:val="21"/>
                <w:szCs w:val="21"/>
              </w:rPr>
              <w:t>MinValue</w:t>
            </w:r>
            <w:proofErr w:type="spellEnd"/>
            <w:r w:rsidRPr="007F4D23">
              <w:rPr>
                <w:rFonts w:ascii="Consolas" w:eastAsia="Times New Roman" w:hAnsi="Consolas" w:cs="Times New Roman"/>
                <w:color w:val="000000"/>
                <w:sz w:val="21"/>
                <w:szCs w:val="21"/>
              </w:rPr>
              <w:t xml:space="preserve"> = </w:t>
            </w:r>
            <w:proofErr w:type="gramStart"/>
            <w:r w:rsidRPr="007F4D23">
              <w:rPr>
                <w:rFonts w:ascii="Consolas" w:eastAsia="Times New Roman" w:hAnsi="Consolas" w:cs="Times New Roman"/>
                <w:color w:val="098658"/>
                <w:sz w:val="21"/>
                <w:szCs w:val="21"/>
              </w:rPr>
              <w:t>0</w:t>
            </w:r>
            <w:r w:rsidRPr="007F4D23">
              <w:rPr>
                <w:rFonts w:ascii="Consolas" w:eastAsia="Times New Roman" w:hAnsi="Consolas" w:cs="Times New Roman"/>
                <w:color w:val="000000"/>
                <w:sz w:val="21"/>
                <w:szCs w:val="21"/>
              </w:rPr>
              <w:t>;</w:t>
            </w:r>
            <w:proofErr w:type="gramEnd"/>
          </w:p>
          <w:p w14:paraId="1F812EB0"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w:t>
            </w:r>
            <w:proofErr w:type="spellStart"/>
            <w:r w:rsidRPr="007F4D23">
              <w:rPr>
                <w:rFonts w:ascii="Consolas" w:eastAsia="Times New Roman" w:hAnsi="Consolas" w:cs="Times New Roman"/>
                <w:color w:val="000000"/>
                <w:sz w:val="21"/>
                <w:szCs w:val="21"/>
              </w:rPr>
              <w:t>MaxValue</w:t>
            </w:r>
            <w:proofErr w:type="spellEnd"/>
            <w:r w:rsidRPr="007F4D23">
              <w:rPr>
                <w:rFonts w:ascii="Consolas" w:eastAsia="Times New Roman" w:hAnsi="Consolas" w:cs="Times New Roman"/>
                <w:color w:val="000000"/>
                <w:sz w:val="21"/>
                <w:szCs w:val="21"/>
              </w:rPr>
              <w:t xml:space="preserve"> = </w:t>
            </w:r>
            <w:proofErr w:type="gramStart"/>
            <w:r w:rsidRPr="007F4D23">
              <w:rPr>
                <w:rFonts w:ascii="Consolas" w:eastAsia="Times New Roman" w:hAnsi="Consolas" w:cs="Times New Roman"/>
                <w:color w:val="098658"/>
                <w:sz w:val="21"/>
                <w:szCs w:val="21"/>
              </w:rPr>
              <w:t>100</w:t>
            </w:r>
            <w:r w:rsidRPr="007F4D23">
              <w:rPr>
                <w:rFonts w:ascii="Consolas" w:eastAsia="Times New Roman" w:hAnsi="Consolas" w:cs="Times New Roman"/>
                <w:color w:val="000000"/>
                <w:sz w:val="21"/>
                <w:szCs w:val="21"/>
              </w:rPr>
              <w:t>;</w:t>
            </w:r>
            <w:proofErr w:type="gramEnd"/>
          </w:p>
          <w:p w14:paraId="39E8E3F0"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367D4B66"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7FC26064"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p>
          <w:p w14:paraId="5EF8E273"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w:t>
            </w:r>
            <w:r w:rsidRPr="007F4D23">
              <w:rPr>
                <w:rFonts w:ascii="Consolas" w:eastAsia="Times New Roman" w:hAnsi="Consolas" w:cs="Times New Roman"/>
                <w:color w:val="0000FF"/>
                <w:sz w:val="21"/>
                <w:szCs w:val="21"/>
              </w:rPr>
              <w:t>keys</w:t>
            </w:r>
          </w:p>
          <w:p w14:paraId="0D143504"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5B4288C2"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w:t>
            </w:r>
            <w:proofErr w:type="gramStart"/>
            <w:r w:rsidRPr="007F4D23">
              <w:rPr>
                <w:rFonts w:ascii="Consolas" w:eastAsia="Times New Roman" w:hAnsi="Consolas" w:cs="Times New Roman"/>
                <w:color w:val="0000FF"/>
                <w:sz w:val="21"/>
                <w:szCs w:val="21"/>
              </w:rPr>
              <w:t>key(</w:t>
            </w:r>
            <w:proofErr w:type="gramEnd"/>
            <w:r w:rsidRPr="007F4D23">
              <w:rPr>
                <w:rFonts w:ascii="Consolas" w:eastAsia="Times New Roman" w:hAnsi="Consolas" w:cs="Times New Roman"/>
                <w:color w:val="000000"/>
                <w:sz w:val="21"/>
                <w:szCs w:val="21"/>
              </w:rPr>
              <w:t xml:space="preserve">PK; "Document No.", </w:t>
            </w:r>
            <w:r w:rsidRPr="007F4D23">
              <w:rPr>
                <w:rFonts w:ascii="Consolas" w:eastAsia="Times New Roman" w:hAnsi="Consolas" w:cs="Times New Roman"/>
                <w:color w:val="0000FF"/>
                <w:sz w:val="21"/>
                <w:szCs w:val="21"/>
              </w:rPr>
              <w:t>Type</w:t>
            </w:r>
            <w:r w:rsidRPr="007F4D23">
              <w:rPr>
                <w:rFonts w:ascii="Consolas" w:eastAsia="Times New Roman" w:hAnsi="Consolas" w:cs="Times New Roman"/>
                <w:color w:val="000000"/>
                <w:sz w:val="21"/>
                <w:szCs w:val="21"/>
              </w:rPr>
              <w:t>, "Item No."</w:t>
            </w:r>
            <w:r w:rsidRPr="007F4D23">
              <w:rPr>
                <w:rFonts w:ascii="Consolas" w:eastAsia="Times New Roman" w:hAnsi="Consolas" w:cs="Times New Roman"/>
                <w:color w:val="0000FF"/>
                <w:sz w:val="21"/>
                <w:szCs w:val="21"/>
              </w:rPr>
              <w:t>)</w:t>
            </w:r>
          </w:p>
          <w:p w14:paraId="22855E0F"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71762848"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Clustered = </w:t>
            </w:r>
            <w:proofErr w:type="gramStart"/>
            <w:r w:rsidRPr="007F4D23">
              <w:rPr>
                <w:rFonts w:ascii="Consolas" w:eastAsia="Times New Roman" w:hAnsi="Consolas" w:cs="Times New Roman"/>
                <w:color w:val="000000"/>
                <w:sz w:val="21"/>
                <w:szCs w:val="21"/>
              </w:rPr>
              <w:t>true;</w:t>
            </w:r>
            <w:proofErr w:type="gramEnd"/>
          </w:p>
          <w:p w14:paraId="5CF45342"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242AE39E"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1C6AF9AB"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w:t>
            </w:r>
          </w:p>
          <w:p w14:paraId="234DC7B1" w14:textId="77777777" w:rsidR="004A25D2" w:rsidRDefault="004A25D2" w:rsidP="000B213F">
            <w:pPr>
              <w:pStyle w:val="ListParagraph"/>
              <w:ind w:left="0"/>
              <w:rPr>
                <w:rStyle w:val="Heading3Char"/>
              </w:rPr>
            </w:pPr>
          </w:p>
        </w:tc>
      </w:tr>
    </w:tbl>
    <w:p w14:paraId="3B2AFD6C" w14:textId="77777777" w:rsidR="00043EEB" w:rsidRDefault="00043EEB" w:rsidP="00043EEB"/>
    <w:p w14:paraId="7313DBDC" w14:textId="142A7083" w:rsidR="00735370" w:rsidRDefault="00735370" w:rsidP="00043EEB">
      <w:pPr>
        <w:rPr>
          <w:rStyle w:val="Heading3Char"/>
        </w:rPr>
      </w:pPr>
      <w:r w:rsidRPr="00E016E8">
        <w:rPr>
          <w:rStyle w:val="BalloonTextChar"/>
          <w:noProof/>
        </w:rPr>
        <w:drawing>
          <wp:inline distT="0" distB="0" distL="0" distR="0" wp14:anchorId="622E4CE4" wp14:editId="2548AB9C">
            <wp:extent cx="267618" cy="267618"/>
            <wp:effectExtent l="0" t="0" r="0" b="0"/>
            <wp:docPr id="90" name="Graphic 90"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735370" w14:paraId="4F89527C" w14:textId="77777777" w:rsidTr="000B213F">
        <w:tc>
          <w:tcPr>
            <w:tcW w:w="9016" w:type="dxa"/>
            <w:tcBorders>
              <w:top w:val="double" w:sz="4" w:space="0" w:color="auto"/>
              <w:left w:val="double" w:sz="4" w:space="0" w:color="auto"/>
              <w:bottom w:val="double" w:sz="4" w:space="0" w:color="auto"/>
              <w:right w:val="double" w:sz="4" w:space="0" w:color="auto"/>
            </w:tcBorders>
          </w:tcPr>
          <w:p w14:paraId="5BE66E79" w14:textId="77777777" w:rsidR="00735370" w:rsidRDefault="00735370" w:rsidP="000B213F">
            <w:pPr>
              <w:pStyle w:val="ListParagraph"/>
              <w:ind w:left="0"/>
              <w:rPr>
                <w:rStyle w:val="Heading3Char"/>
              </w:rPr>
            </w:pPr>
          </w:p>
          <w:p w14:paraId="1219DBCE" w14:textId="77777777" w:rsidR="00F10C0E" w:rsidRPr="00F10C0E" w:rsidRDefault="00F10C0E" w:rsidP="00F10C0E">
            <w:pPr>
              <w:shd w:val="clear" w:color="auto" w:fill="FFFFFF"/>
              <w:spacing w:line="285" w:lineRule="atLeast"/>
              <w:jc w:val="left"/>
              <w:rPr>
                <w:rFonts w:ascii="Consolas" w:eastAsia="Times New Roman" w:hAnsi="Consolas" w:cs="Times New Roman"/>
                <w:color w:val="000000"/>
                <w:sz w:val="21"/>
                <w:szCs w:val="21"/>
              </w:rPr>
            </w:pPr>
            <w:proofErr w:type="spellStart"/>
            <w:r w:rsidRPr="00F10C0E">
              <w:rPr>
                <w:rFonts w:ascii="Consolas" w:eastAsia="Times New Roman" w:hAnsi="Consolas" w:cs="Times New Roman"/>
                <w:color w:val="0000FF"/>
                <w:sz w:val="21"/>
                <w:szCs w:val="21"/>
              </w:rPr>
              <w:t>permissionset</w:t>
            </w:r>
            <w:proofErr w:type="spellEnd"/>
            <w:r w:rsidRPr="00F10C0E">
              <w:rPr>
                <w:rFonts w:ascii="Consolas" w:eastAsia="Times New Roman" w:hAnsi="Consolas" w:cs="Times New Roman"/>
                <w:color w:val="000000"/>
                <w:sz w:val="21"/>
                <w:szCs w:val="21"/>
              </w:rPr>
              <w:t xml:space="preserve"> </w:t>
            </w:r>
            <w:r w:rsidRPr="00F10C0E">
              <w:rPr>
                <w:rFonts w:ascii="Consolas" w:eastAsia="Times New Roman" w:hAnsi="Consolas" w:cs="Times New Roman"/>
                <w:color w:val="098658"/>
                <w:sz w:val="21"/>
                <w:szCs w:val="21"/>
              </w:rPr>
              <w:t>65400</w:t>
            </w:r>
            <w:r w:rsidRPr="00F10C0E">
              <w:rPr>
                <w:rFonts w:ascii="Consolas" w:eastAsia="Times New Roman" w:hAnsi="Consolas" w:cs="Times New Roman"/>
                <w:color w:val="000000"/>
                <w:sz w:val="21"/>
                <w:szCs w:val="21"/>
              </w:rPr>
              <w:t xml:space="preserve"> "MNB Bonus Reg."</w:t>
            </w:r>
          </w:p>
          <w:p w14:paraId="05122763" w14:textId="77777777" w:rsidR="00F10C0E" w:rsidRPr="00F10C0E" w:rsidRDefault="00F10C0E" w:rsidP="00F10C0E">
            <w:pPr>
              <w:shd w:val="clear" w:color="auto" w:fill="FFFFFF"/>
              <w:spacing w:line="285" w:lineRule="atLeast"/>
              <w:jc w:val="left"/>
              <w:rPr>
                <w:rFonts w:ascii="Consolas" w:eastAsia="Times New Roman" w:hAnsi="Consolas" w:cs="Times New Roman"/>
                <w:color w:val="000000"/>
                <w:sz w:val="21"/>
                <w:szCs w:val="21"/>
              </w:rPr>
            </w:pPr>
            <w:r w:rsidRPr="00F10C0E">
              <w:rPr>
                <w:rFonts w:ascii="Consolas" w:eastAsia="Times New Roman" w:hAnsi="Consolas" w:cs="Times New Roman"/>
                <w:color w:val="000000"/>
                <w:sz w:val="21"/>
                <w:szCs w:val="21"/>
              </w:rPr>
              <w:t>{</w:t>
            </w:r>
          </w:p>
          <w:p w14:paraId="247DA143" w14:textId="77777777" w:rsidR="00F10C0E" w:rsidRPr="00F10C0E" w:rsidRDefault="00F10C0E" w:rsidP="00F10C0E">
            <w:pPr>
              <w:shd w:val="clear" w:color="auto" w:fill="FFFFFF"/>
              <w:spacing w:line="285" w:lineRule="atLeast"/>
              <w:jc w:val="left"/>
              <w:rPr>
                <w:rFonts w:ascii="Consolas" w:eastAsia="Times New Roman" w:hAnsi="Consolas" w:cs="Times New Roman"/>
                <w:color w:val="000000"/>
                <w:sz w:val="21"/>
                <w:szCs w:val="21"/>
              </w:rPr>
            </w:pPr>
            <w:r w:rsidRPr="00F10C0E">
              <w:rPr>
                <w:rFonts w:ascii="Consolas" w:eastAsia="Times New Roman" w:hAnsi="Consolas" w:cs="Times New Roman"/>
                <w:color w:val="000000"/>
                <w:sz w:val="21"/>
                <w:szCs w:val="21"/>
              </w:rPr>
              <w:t xml:space="preserve">    Caption = </w:t>
            </w:r>
            <w:r w:rsidRPr="00F10C0E">
              <w:rPr>
                <w:rFonts w:ascii="Consolas" w:eastAsia="Times New Roman" w:hAnsi="Consolas" w:cs="Times New Roman"/>
                <w:color w:val="A31515"/>
                <w:sz w:val="21"/>
                <w:szCs w:val="21"/>
              </w:rPr>
              <w:t>'Bonus Registration</w:t>
            </w:r>
            <w:proofErr w:type="gramStart"/>
            <w:r w:rsidRPr="00F10C0E">
              <w:rPr>
                <w:rFonts w:ascii="Consolas" w:eastAsia="Times New Roman" w:hAnsi="Consolas" w:cs="Times New Roman"/>
                <w:color w:val="A31515"/>
                <w:sz w:val="21"/>
                <w:szCs w:val="21"/>
              </w:rPr>
              <w:t>'</w:t>
            </w:r>
            <w:r w:rsidRPr="00F10C0E">
              <w:rPr>
                <w:rFonts w:ascii="Consolas" w:eastAsia="Times New Roman" w:hAnsi="Consolas" w:cs="Times New Roman"/>
                <w:color w:val="000000"/>
                <w:sz w:val="21"/>
                <w:szCs w:val="21"/>
              </w:rPr>
              <w:t>;</w:t>
            </w:r>
            <w:proofErr w:type="gramEnd"/>
          </w:p>
          <w:p w14:paraId="02A045D6" w14:textId="77777777" w:rsidR="00F10C0E" w:rsidRPr="00F10C0E" w:rsidRDefault="00F10C0E" w:rsidP="00F10C0E">
            <w:pPr>
              <w:shd w:val="clear" w:color="auto" w:fill="FFFFFF"/>
              <w:spacing w:line="285" w:lineRule="atLeast"/>
              <w:jc w:val="left"/>
              <w:rPr>
                <w:rFonts w:ascii="Consolas" w:eastAsia="Times New Roman" w:hAnsi="Consolas" w:cs="Times New Roman"/>
                <w:color w:val="000000"/>
                <w:sz w:val="21"/>
                <w:szCs w:val="21"/>
              </w:rPr>
            </w:pPr>
            <w:r w:rsidRPr="00F10C0E">
              <w:rPr>
                <w:rFonts w:ascii="Consolas" w:eastAsia="Times New Roman" w:hAnsi="Consolas" w:cs="Times New Roman"/>
                <w:color w:val="000000"/>
                <w:sz w:val="21"/>
                <w:szCs w:val="21"/>
              </w:rPr>
              <w:t xml:space="preserve">    Assignable = </w:t>
            </w:r>
            <w:proofErr w:type="gramStart"/>
            <w:r w:rsidRPr="00F10C0E">
              <w:rPr>
                <w:rFonts w:ascii="Consolas" w:eastAsia="Times New Roman" w:hAnsi="Consolas" w:cs="Times New Roman"/>
                <w:color w:val="000000"/>
                <w:sz w:val="21"/>
                <w:szCs w:val="21"/>
              </w:rPr>
              <w:t>true;</w:t>
            </w:r>
            <w:proofErr w:type="gramEnd"/>
          </w:p>
          <w:p w14:paraId="59A3C296" w14:textId="77777777" w:rsidR="00F10C0E" w:rsidRPr="00F10C0E" w:rsidRDefault="00F10C0E" w:rsidP="00F10C0E">
            <w:pPr>
              <w:shd w:val="clear" w:color="auto" w:fill="FFFFFF"/>
              <w:spacing w:line="285" w:lineRule="atLeast"/>
              <w:jc w:val="left"/>
              <w:rPr>
                <w:rFonts w:ascii="Consolas" w:eastAsia="Times New Roman" w:hAnsi="Consolas" w:cs="Times New Roman"/>
                <w:color w:val="000000"/>
                <w:sz w:val="21"/>
                <w:szCs w:val="21"/>
              </w:rPr>
            </w:pPr>
            <w:r w:rsidRPr="00F10C0E">
              <w:rPr>
                <w:rFonts w:ascii="Consolas" w:eastAsia="Times New Roman" w:hAnsi="Consolas" w:cs="Times New Roman"/>
                <w:color w:val="000000"/>
                <w:sz w:val="21"/>
                <w:szCs w:val="21"/>
              </w:rPr>
              <w:t>    Permissions =</w:t>
            </w:r>
          </w:p>
          <w:p w14:paraId="7A6CD5E6" w14:textId="77777777" w:rsidR="00F10C0E" w:rsidRPr="00F10C0E" w:rsidRDefault="00F10C0E" w:rsidP="00F10C0E">
            <w:pPr>
              <w:shd w:val="clear" w:color="auto" w:fill="FFFFFF"/>
              <w:spacing w:line="285" w:lineRule="atLeast"/>
              <w:jc w:val="left"/>
              <w:rPr>
                <w:rFonts w:ascii="Consolas" w:eastAsia="Times New Roman" w:hAnsi="Consolas" w:cs="Times New Roman"/>
                <w:color w:val="000000"/>
                <w:sz w:val="21"/>
                <w:szCs w:val="21"/>
              </w:rPr>
            </w:pPr>
            <w:r w:rsidRPr="00F10C0E">
              <w:rPr>
                <w:rFonts w:ascii="Consolas" w:eastAsia="Times New Roman" w:hAnsi="Consolas" w:cs="Times New Roman"/>
                <w:color w:val="000000"/>
                <w:sz w:val="21"/>
                <w:szCs w:val="21"/>
              </w:rPr>
              <w:t xml:space="preserve">        </w:t>
            </w:r>
            <w:proofErr w:type="spellStart"/>
            <w:r w:rsidRPr="00F10C0E">
              <w:rPr>
                <w:rFonts w:ascii="Consolas" w:eastAsia="Times New Roman" w:hAnsi="Consolas" w:cs="Times New Roman"/>
                <w:color w:val="0000FF"/>
                <w:sz w:val="21"/>
                <w:szCs w:val="21"/>
              </w:rPr>
              <w:t>tabledata</w:t>
            </w:r>
            <w:proofErr w:type="spellEnd"/>
            <w:r w:rsidRPr="00F10C0E">
              <w:rPr>
                <w:rFonts w:ascii="Consolas" w:eastAsia="Times New Roman" w:hAnsi="Consolas" w:cs="Times New Roman"/>
                <w:color w:val="000000"/>
                <w:sz w:val="21"/>
                <w:szCs w:val="21"/>
              </w:rPr>
              <w:t xml:space="preserve"> "MNB Bonus Header" = RMID,</w:t>
            </w:r>
          </w:p>
          <w:p w14:paraId="3C56CE7E" w14:textId="77777777" w:rsidR="00F10C0E" w:rsidRPr="00F10C0E" w:rsidRDefault="00F10C0E" w:rsidP="00F10C0E">
            <w:pPr>
              <w:shd w:val="clear" w:color="auto" w:fill="FFFFFF"/>
              <w:spacing w:line="285" w:lineRule="atLeast"/>
              <w:jc w:val="left"/>
              <w:rPr>
                <w:rFonts w:ascii="Consolas" w:eastAsia="Times New Roman" w:hAnsi="Consolas" w:cs="Times New Roman"/>
                <w:color w:val="000000"/>
                <w:sz w:val="21"/>
                <w:szCs w:val="21"/>
              </w:rPr>
            </w:pPr>
            <w:r w:rsidRPr="00F10C0E">
              <w:rPr>
                <w:rFonts w:ascii="Consolas" w:eastAsia="Times New Roman" w:hAnsi="Consolas" w:cs="Times New Roman"/>
                <w:color w:val="000000"/>
                <w:sz w:val="21"/>
                <w:szCs w:val="21"/>
              </w:rPr>
              <w:lastRenderedPageBreak/>
              <w:t xml:space="preserve">        </w:t>
            </w:r>
            <w:proofErr w:type="spellStart"/>
            <w:r w:rsidRPr="00F10C0E">
              <w:rPr>
                <w:rFonts w:ascii="Consolas" w:eastAsia="Times New Roman" w:hAnsi="Consolas" w:cs="Times New Roman"/>
                <w:color w:val="0000FF"/>
                <w:sz w:val="21"/>
                <w:szCs w:val="21"/>
              </w:rPr>
              <w:t>tabledata</w:t>
            </w:r>
            <w:proofErr w:type="spellEnd"/>
            <w:r w:rsidRPr="00F10C0E">
              <w:rPr>
                <w:rFonts w:ascii="Consolas" w:eastAsia="Times New Roman" w:hAnsi="Consolas" w:cs="Times New Roman"/>
                <w:color w:val="000000"/>
                <w:sz w:val="21"/>
                <w:szCs w:val="21"/>
              </w:rPr>
              <w:t xml:space="preserve"> "MNB Bonus Line" = </w:t>
            </w:r>
            <w:proofErr w:type="gramStart"/>
            <w:r w:rsidRPr="00F10C0E">
              <w:rPr>
                <w:rFonts w:ascii="Consolas" w:eastAsia="Times New Roman" w:hAnsi="Consolas" w:cs="Times New Roman"/>
                <w:color w:val="000000"/>
                <w:sz w:val="21"/>
                <w:szCs w:val="21"/>
              </w:rPr>
              <w:t>RMID;</w:t>
            </w:r>
            <w:proofErr w:type="gramEnd"/>
          </w:p>
          <w:p w14:paraId="693C8E04" w14:textId="77777777" w:rsidR="00F10C0E" w:rsidRPr="00F10C0E" w:rsidRDefault="00F10C0E" w:rsidP="00F10C0E">
            <w:pPr>
              <w:shd w:val="clear" w:color="auto" w:fill="FFFFFF"/>
              <w:spacing w:line="285" w:lineRule="atLeast"/>
              <w:jc w:val="left"/>
              <w:rPr>
                <w:rFonts w:ascii="Consolas" w:eastAsia="Times New Roman" w:hAnsi="Consolas" w:cs="Times New Roman"/>
                <w:color w:val="000000"/>
                <w:sz w:val="21"/>
                <w:szCs w:val="21"/>
              </w:rPr>
            </w:pPr>
            <w:r w:rsidRPr="00F10C0E">
              <w:rPr>
                <w:rFonts w:ascii="Consolas" w:eastAsia="Times New Roman" w:hAnsi="Consolas" w:cs="Times New Roman"/>
                <w:color w:val="000000"/>
                <w:sz w:val="21"/>
                <w:szCs w:val="21"/>
              </w:rPr>
              <w:t>}</w:t>
            </w:r>
          </w:p>
          <w:p w14:paraId="5CE4C5E9" w14:textId="77777777" w:rsidR="00735370" w:rsidRDefault="00735370" w:rsidP="000B213F">
            <w:pPr>
              <w:pStyle w:val="ListParagraph"/>
              <w:ind w:left="0"/>
              <w:rPr>
                <w:rStyle w:val="Heading3Char"/>
              </w:rPr>
            </w:pPr>
          </w:p>
        </w:tc>
      </w:tr>
    </w:tbl>
    <w:p w14:paraId="4CAF105F" w14:textId="28726138" w:rsidR="00735370" w:rsidRDefault="00735370" w:rsidP="004A25D2">
      <w:pPr>
        <w:spacing w:line="480" w:lineRule="auto"/>
        <w:jc w:val="left"/>
      </w:pPr>
    </w:p>
    <w:p w14:paraId="2B566CA7" w14:textId="398B4DE2" w:rsidR="000D2833" w:rsidRPr="001A244F" w:rsidRDefault="000D2833" w:rsidP="000D2833">
      <w:pPr>
        <w:pStyle w:val="Heading2"/>
      </w:pPr>
      <w:r>
        <w:t xml:space="preserve">Pages </w:t>
      </w:r>
      <w:r w:rsidR="002D3890">
        <w:t>o</w:t>
      </w:r>
      <w:r>
        <w:t>verview</w:t>
      </w:r>
    </w:p>
    <w:p w14:paraId="738F23D5" w14:textId="1FBCE5E1" w:rsidR="002D3890" w:rsidRDefault="002D3890" w:rsidP="002D3890">
      <w:pPr>
        <w:spacing w:line="480" w:lineRule="auto"/>
        <w:jc w:val="left"/>
      </w:pPr>
      <w:r>
        <w:t xml:space="preserve">On pages, users interact with data. They can insert, modify or delete data. Additionally, they can run custom actions. </w:t>
      </w:r>
    </w:p>
    <w:p w14:paraId="555E9265" w14:textId="407DEA5A" w:rsidR="002D3890" w:rsidRDefault="002D3890" w:rsidP="002D3890">
      <w:pPr>
        <w:spacing w:line="480" w:lineRule="auto"/>
        <w:jc w:val="left"/>
      </w:pPr>
      <w:r>
        <w:t xml:space="preserve">A page in the AL </w:t>
      </w:r>
      <w:r w:rsidR="00CC672A">
        <w:t>language</w:t>
      </w:r>
      <w:r>
        <w:t xml:space="preserve"> contains:</w:t>
      </w:r>
    </w:p>
    <w:p w14:paraId="65EEBC59" w14:textId="1157A020" w:rsidR="002D3890" w:rsidRDefault="002D3890" w:rsidP="004C6005">
      <w:pPr>
        <w:pStyle w:val="ListParagraph"/>
        <w:numPr>
          <w:ilvl w:val="0"/>
          <w:numId w:val="15"/>
        </w:numPr>
        <w:spacing w:line="480" w:lineRule="auto"/>
        <w:jc w:val="left"/>
      </w:pPr>
      <w:r>
        <w:t>Page properties</w:t>
      </w:r>
    </w:p>
    <w:p w14:paraId="12BC8E9B" w14:textId="55418CAF" w:rsidR="002D3890" w:rsidRDefault="002D3890" w:rsidP="004C6005">
      <w:pPr>
        <w:pStyle w:val="ListParagraph"/>
        <w:numPr>
          <w:ilvl w:val="0"/>
          <w:numId w:val="15"/>
        </w:numPr>
        <w:spacing w:line="480" w:lineRule="auto"/>
        <w:jc w:val="left"/>
      </w:pPr>
      <w:r>
        <w:t>Set of controls</w:t>
      </w:r>
    </w:p>
    <w:p w14:paraId="66B795D7" w14:textId="241544E9" w:rsidR="002D3890" w:rsidRDefault="002D3890" w:rsidP="004C6005">
      <w:pPr>
        <w:pStyle w:val="ListParagraph"/>
        <w:numPr>
          <w:ilvl w:val="0"/>
          <w:numId w:val="15"/>
        </w:numPr>
        <w:spacing w:line="480" w:lineRule="auto"/>
        <w:jc w:val="left"/>
      </w:pPr>
      <w:r>
        <w:t>Set of actions</w:t>
      </w:r>
    </w:p>
    <w:p w14:paraId="2BFC4886" w14:textId="003E9A9D" w:rsidR="002D3890" w:rsidRDefault="002D3890" w:rsidP="004C6005">
      <w:pPr>
        <w:pStyle w:val="ListParagraph"/>
        <w:numPr>
          <w:ilvl w:val="0"/>
          <w:numId w:val="15"/>
        </w:numPr>
        <w:spacing w:line="480" w:lineRule="auto"/>
        <w:jc w:val="left"/>
      </w:pPr>
      <w:r>
        <w:t>Global variables</w:t>
      </w:r>
    </w:p>
    <w:p w14:paraId="6145E2CC" w14:textId="230C1157" w:rsidR="00ED6CF9" w:rsidRDefault="002D3890" w:rsidP="004C6005">
      <w:pPr>
        <w:pStyle w:val="ListParagraph"/>
        <w:numPr>
          <w:ilvl w:val="0"/>
          <w:numId w:val="15"/>
        </w:numPr>
        <w:spacing w:line="480" w:lineRule="auto"/>
        <w:jc w:val="left"/>
      </w:pPr>
      <w:r>
        <w:t>Page triggers</w:t>
      </w:r>
    </w:p>
    <w:p w14:paraId="3C4242D4" w14:textId="52E21F21" w:rsidR="00FB707C" w:rsidRDefault="002D3890" w:rsidP="00ED6CF9">
      <w:pPr>
        <w:spacing w:line="480" w:lineRule="auto"/>
        <w:jc w:val="left"/>
      </w:pPr>
      <w:r>
        <w:t>In Business Central there are different types of pages. The most important are explained below.</w:t>
      </w:r>
    </w:p>
    <w:p w14:paraId="7DEB8E89" w14:textId="77777777" w:rsidR="002D3890" w:rsidRDefault="002D3890" w:rsidP="00CC672A">
      <w:pPr>
        <w:pStyle w:val="Heading3"/>
      </w:pPr>
      <w:r>
        <w:t>List page</w:t>
      </w:r>
    </w:p>
    <w:p w14:paraId="2BD4582D" w14:textId="47D11C9D" w:rsidR="002D3890" w:rsidRDefault="002D3890" w:rsidP="008A4E1D">
      <w:pPr>
        <w:spacing w:line="480" w:lineRule="auto"/>
      </w:pPr>
      <w:r>
        <w:t>The list page is used when more than one record needs to be shown on the page. This kind of page is, in most cases, visible from the menu or Tell Me functionality. For data such as customers, vendors</w:t>
      </w:r>
      <w:r w:rsidR="00024943">
        <w:t>,</w:t>
      </w:r>
      <w:r>
        <w:t xml:space="preserve"> or purchase orders (so data from master tables and transactional data) lists are not editable. </w:t>
      </w:r>
      <w:r w:rsidR="008A4E1D">
        <w:t xml:space="preserve"> </w:t>
      </w:r>
      <w:r>
        <w:t>The lists which present dictionaries, for example, payment terms or user setup, are editable.</w:t>
      </w:r>
    </w:p>
    <w:p w14:paraId="2D93128B" w14:textId="36642050" w:rsidR="000D2833" w:rsidRDefault="002D3890" w:rsidP="002D3890">
      <w:pPr>
        <w:spacing w:line="480" w:lineRule="auto"/>
        <w:jc w:val="left"/>
      </w:pPr>
      <w:r>
        <w:t>Example</w:t>
      </w:r>
      <w:r w:rsidR="00AE4017">
        <w:t>s</w:t>
      </w:r>
      <w:r>
        <w:t xml:space="preserve"> of page</w:t>
      </w:r>
      <w:r w:rsidR="002B4B91">
        <w:t>s</w:t>
      </w:r>
      <w:r w:rsidR="00024943">
        <w:t xml:space="preserve"> with the </w:t>
      </w:r>
      <w:proofErr w:type="gramStart"/>
      <w:r w:rsidR="00024943">
        <w:t>type</w:t>
      </w:r>
      <w:proofErr w:type="gramEnd"/>
      <w:r w:rsidR="00024943">
        <w:t xml:space="preserve"> List</w:t>
      </w:r>
      <w:r>
        <w:t xml:space="preserve"> you can find below.</w:t>
      </w:r>
    </w:p>
    <w:p w14:paraId="60372AB4" w14:textId="06B27EBC" w:rsidR="008A4E1D" w:rsidRDefault="008A4E1D" w:rsidP="00A35DF5">
      <w:pPr>
        <w:spacing w:line="480" w:lineRule="auto"/>
        <w:jc w:val="right"/>
      </w:pPr>
      <w:r w:rsidRPr="008A4E1D">
        <w:rPr>
          <w:noProof/>
        </w:rPr>
        <w:lastRenderedPageBreak/>
        <w:drawing>
          <wp:inline distT="0" distB="0" distL="0" distR="0" wp14:anchorId="08B4B4E9" wp14:editId="0AB1FC59">
            <wp:extent cx="4476777" cy="1905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620"/>
                    <a:stretch/>
                  </pic:blipFill>
                  <pic:spPr bwMode="auto">
                    <a:xfrm>
                      <a:off x="0" y="0"/>
                      <a:ext cx="4480535" cy="1906599"/>
                    </a:xfrm>
                    <a:prstGeom prst="rect">
                      <a:avLst/>
                    </a:prstGeom>
                    <a:ln>
                      <a:noFill/>
                    </a:ln>
                    <a:extLst>
                      <a:ext uri="{53640926-AAD7-44D8-BBD7-CCE9431645EC}">
                        <a14:shadowObscured xmlns:a14="http://schemas.microsoft.com/office/drawing/2010/main"/>
                      </a:ext>
                    </a:extLst>
                  </pic:spPr>
                </pic:pic>
              </a:graphicData>
            </a:graphic>
          </wp:inline>
        </w:drawing>
      </w:r>
    </w:p>
    <w:p w14:paraId="492A77CF" w14:textId="4294A853" w:rsidR="00A35DF5" w:rsidRDefault="00AE4017" w:rsidP="00043EEB">
      <w:pPr>
        <w:spacing w:line="480" w:lineRule="auto"/>
        <w:jc w:val="right"/>
      </w:pPr>
      <w:r w:rsidRPr="00AE4017">
        <w:rPr>
          <w:noProof/>
        </w:rPr>
        <w:drawing>
          <wp:inline distT="0" distB="0" distL="0" distR="0" wp14:anchorId="170050FD" wp14:editId="6F872D0E">
            <wp:extent cx="4538575" cy="26574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43759" cy="2660511"/>
                    </a:xfrm>
                    <a:prstGeom prst="rect">
                      <a:avLst/>
                    </a:prstGeom>
                  </pic:spPr>
                </pic:pic>
              </a:graphicData>
            </a:graphic>
          </wp:inline>
        </w:drawing>
      </w:r>
    </w:p>
    <w:p w14:paraId="79EB3100" w14:textId="77777777" w:rsidR="00A35DF5" w:rsidRDefault="00A35DF5" w:rsidP="00A35DF5">
      <w:pPr>
        <w:pStyle w:val="Heading3"/>
      </w:pPr>
      <w:r>
        <w:t>Card page</w:t>
      </w:r>
    </w:p>
    <w:p w14:paraId="0289E721" w14:textId="3A38685E" w:rsidR="002B4B91" w:rsidRDefault="00A35DF5" w:rsidP="002B4B91">
      <w:pPr>
        <w:spacing w:line="480" w:lineRule="auto"/>
      </w:pPr>
      <w:r>
        <w:t>The card page is used when only one record needs to be shown on the page. This type is used, in most cases, for the master data. For example, a customer, a vendor</w:t>
      </w:r>
      <w:r w:rsidR="00024943">
        <w:t>,</w:t>
      </w:r>
      <w:r>
        <w:t xml:space="preserve"> or an item. Such pages are, in general, editable but cannot be accessed from the menu. Only from the list page for master data.</w:t>
      </w:r>
      <w:r w:rsidR="002B4B91">
        <w:t xml:space="preserve"> </w:t>
      </w:r>
    </w:p>
    <w:p w14:paraId="4471E46A" w14:textId="2108B225" w:rsidR="002B4B91" w:rsidRDefault="002B4B91" w:rsidP="002B4B91">
      <w:pPr>
        <w:spacing w:line="480" w:lineRule="auto"/>
      </w:pPr>
      <w:r>
        <w:t xml:space="preserve">The setup pages, such as Inventory Setup are also the card pages. Those can be accessed from the menu or </w:t>
      </w:r>
      <w:proofErr w:type="gramStart"/>
      <w:r>
        <w:t>Tell</w:t>
      </w:r>
      <w:proofErr w:type="gramEnd"/>
      <w:r>
        <w:t xml:space="preserve"> me functionality, </w:t>
      </w:r>
      <w:r w:rsidR="00024943">
        <w:t xml:space="preserve">and </w:t>
      </w:r>
      <w:r>
        <w:t>are editable but a user cannot delete or insert a record directly.</w:t>
      </w:r>
    </w:p>
    <w:p w14:paraId="11424F35" w14:textId="11CF3715" w:rsidR="00A35DF5" w:rsidRDefault="002B4B91" w:rsidP="002B4B91">
      <w:pPr>
        <w:spacing w:line="480" w:lineRule="auto"/>
      </w:pPr>
      <w:r>
        <w:t xml:space="preserve">Examples of </w:t>
      </w:r>
      <w:r w:rsidR="00024943">
        <w:t xml:space="preserve">the pages with the </w:t>
      </w:r>
      <w:proofErr w:type="gramStart"/>
      <w:r w:rsidR="00024943">
        <w:t>type</w:t>
      </w:r>
      <w:proofErr w:type="gramEnd"/>
      <w:r w:rsidR="00024943">
        <w:t xml:space="preserve"> C</w:t>
      </w:r>
      <w:r>
        <w:t>ard you can find below.</w:t>
      </w:r>
    </w:p>
    <w:p w14:paraId="7B6196DE" w14:textId="69E5C579" w:rsidR="005D787E" w:rsidRDefault="005D787E" w:rsidP="002B4B91">
      <w:pPr>
        <w:spacing w:line="480" w:lineRule="auto"/>
      </w:pPr>
    </w:p>
    <w:p w14:paraId="2ED5927E" w14:textId="5AB45224" w:rsidR="005D787E" w:rsidRDefault="005D787E" w:rsidP="005D787E">
      <w:pPr>
        <w:spacing w:line="480" w:lineRule="auto"/>
        <w:jc w:val="right"/>
      </w:pPr>
      <w:r w:rsidRPr="005D787E">
        <w:rPr>
          <w:noProof/>
        </w:rPr>
        <w:lastRenderedPageBreak/>
        <w:drawing>
          <wp:inline distT="0" distB="0" distL="0" distR="0" wp14:anchorId="58FBA701" wp14:editId="56D8C04E">
            <wp:extent cx="4559698" cy="2428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3300" cy="2430794"/>
                    </a:xfrm>
                    <a:prstGeom prst="rect">
                      <a:avLst/>
                    </a:prstGeom>
                  </pic:spPr>
                </pic:pic>
              </a:graphicData>
            </a:graphic>
          </wp:inline>
        </w:drawing>
      </w:r>
    </w:p>
    <w:p w14:paraId="52C02397" w14:textId="1273B0CB" w:rsidR="00AF6CD1" w:rsidRDefault="00AF6CD1" w:rsidP="005D787E">
      <w:pPr>
        <w:spacing w:line="480" w:lineRule="auto"/>
        <w:jc w:val="right"/>
      </w:pPr>
      <w:r w:rsidRPr="00AF6CD1">
        <w:rPr>
          <w:noProof/>
        </w:rPr>
        <w:drawing>
          <wp:inline distT="0" distB="0" distL="0" distR="0" wp14:anchorId="2A340D65" wp14:editId="4971B389">
            <wp:extent cx="4573720" cy="323596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6964" cy="3245330"/>
                    </a:xfrm>
                    <a:prstGeom prst="rect">
                      <a:avLst/>
                    </a:prstGeom>
                  </pic:spPr>
                </pic:pic>
              </a:graphicData>
            </a:graphic>
          </wp:inline>
        </w:drawing>
      </w:r>
    </w:p>
    <w:p w14:paraId="3F0D25CC" w14:textId="77777777" w:rsidR="0024566E" w:rsidRDefault="0024566E" w:rsidP="0024566E">
      <w:pPr>
        <w:pStyle w:val="Heading3"/>
      </w:pPr>
      <w:r>
        <w:t>Document page</w:t>
      </w:r>
    </w:p>
    <w:p w14:paraId="766FE2A4" w14:textId="5580D6CD" w:rsidR="0024566E" w:rsidRDefault="0024566E" w:rsidP="0024566E">
      <w:pPr>
        <w:spacing w:line="480" w:lineRule="auto"/>
      </w:pPr>
      <w:r>
        <w:t xml:space="preserve">The document page is used when there should be a </w:t>
      </w:r>
      <w:proofErr w:type="gramStart"/>
      <w:r>
        <w:t>header</w:t>
      </w:r>
      <w:proofErr w:type="gramEnd"/>
      <w:r>
        <w:t xml:space="preserve"> and lines presented. This type is used, in most cases, for </w:t>
      </w:r>
      <w:proofErr w:type="gramStart"/>
      <w:r>
        <w:t>the documents</w:t>
      </w:r>
      <w:proofErr w:type="gramEnd"/>
      <w:r>
        <w:t xml:space="preserve"> such as orders, invoices, </w:t>
      </w:r>
      <w:r w:rsidR="00024943">
        <w:t xml:space="preserve">and </w:t>
      </w:r>
      <w:r>
        <w:t xml:space="preserve">posted invoices. </w:t>
      </w:r>
    </w:p>
    <w:p w14:paraId="3EFCDE82" w14:textId="4B569F06" w:rsidR="0024566E" w:rsidRDefault="0024566E" w:rsidP="0024566E">
      <w:pPr>
        <w:spacing w:line="480" w:lineRule="auto"/>
      </w:pPr>
      <w:r>
        <w:t xml:space="preserve">In practice, such a page is created using two separate pages. The first one </w:t>
      </w:r>
      <w:r w:rsidR="00024943">
        <w:t xml:space="preserve">is </w:t>
      </w:r>
      <w:r>
        <w:t xml:space="preserve">with </w:t>
      </w:r>
      <w:r w:rsidR="00024943">
        <w:t xml:space="preserve">the </w:t>
      </w:r>
      <w:proofErr w:type="gramStart"/>
      <w:r>
        <w:t>type</w:t>
      </w:r>
      <w:proofErr w:type="gramEnd"/>
      <w:r>
        <w:t xml:space="preserve"> Document where data from the header table is presented. The second one presents lines and is created with </w:t>
      </w:r>
      <w:r w:rsidR="00024943">
        <w:t xml:space="preserve">the </w:t>
      </w:r>
      <w:r>
        <w:t xml:space="preserve">type </w:t>
      </w:r>
      <w:proofErr w:type="spellStart"/>
      <w:r w:rsidRPr="008A3EA6">
        <w:rPr>
          <w:b/>
        </w:rPr>
        <w:t>ListPart</w:t>
      </w:r>
      <w:proofErr w:type="spellEnd"/>
      <w:r>
        <w:t>. Then such a page is added to the Document page as a part.</w:t>
      </w:r>
    </w:p>
    <w:p w14:paraId="05F0F380" w14:textId="77777777" w:rsidR="0024566E" w:rsidRDefault="0024566E" w:rsidP="0024566E">
      <w:pPr>
        <w:spacing w:line="480" w:lineRule="auto"/>
      </w:pPr>
    </w:p>
    <w:p w14:paraId="7B521776" w14:textId="37DA11B8" w:rsidR="0024566E" w:rsidRDefault="00995F1F" w:rsidP="0024566E">
      <w:pPr>
        <w:spacing w:line="480" w:lineRule="auto"/>
      </w:pPr>
      <w:r>
        <w:lastRenderedPageBreak/>
        <w:t>An e</w:t>
      </w:r>
      <w:r w:rsidR="0024566E">
        <w:t xml:space="preserve">xample of </w:t>
      </w:r>
      <w:r>
        <w:t xml:space="preserve">a </w:t>
      </w:r>
      <w:r w:rsidR="008A3EA6">
        <w:t>d</w:t>
      </w:r>
      <w:r w:rsidR="0024566E">
        <w:t xml:space="preserve">ocument page with </w:t>
      </w:r>
      <w:r>
        <w:t xml:space="preserve">the </w:t>
      </w:r>
      <w:proofErr w:type="spellStart"/>
      <w:r w:rsidR="0024566E">
        <w:t>ListPart</w:t>
      </w:r>
      <w:proofErr w:type="spellEnd"/>
      <w:r w:rsidR="0024566E">
        <w:t xml:space="preserve"> page you can find below.</w:t>
      </w:r>
    </w:p>
    <w:p w14:paraId="2F1581A6" w14:textId="5EE06011" w:rsidR="00395266" w:rsidRDefault="00FD3828" w:rsidP="0024566E">
      <w:pPr>
        <w:spacing w:line="480" w:lineRule="auto"/>
      </w:pPr>
      <w:r w:rsidRPr="00FD3828">
        <w:rPr>
          <w:noProof/>
        </w:rPr>
        <w:drawing>
          <wp:inline distT="0" distB="0" distL="0" distR="0" wp14:anchorId="0B864E1C" wp14:editId="7878308C">
            <wp:extent cx="5731510" cy="2814320"/>
            <wp:effectExtent l="0" t="0" r="254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14320"/>
                    </a:xfrm>
                    <a:prstGeom prst="rect">
                      <a:avLst/>
                    </a:prstGeom>
                  </pic:spPr>
                </pic:pic>
              </a:graphicData>
            </a:graphic>
          </wp:inline>
        </w:drawing>
      </w:r>
    </w:p>
    <w:p w14:paraId="2099D727" w14:textId="77777777" w:rsidR="00395266" w:rsidRDefault="00395266" w:rsidP="00395266">
      <w:pPr>
        <w:pStyle w:val="Heading3"/>
      </w:pPr>
      <w:r>
        <w:t>Page properties</w:t>
      </w:r>
    </w:p>
    <w:p w14:paraId="283D3B38" w14:textId="5669D992" w:rsidR="00395266" w:rsidRDefault="00395266" w:rsidP="00395266">
      <w:pPr>
        <w:spacing w:line="480" w:lineRule="auto"/>
      </w:pPr>
      <w:r>
        <w:t xml:space="preserve">Each page has </w:t>
      </w:r>
      <w:r w:rsidR="00024943">
        <w:t xml:space="preserve">its </w:t>
      </w:r>
      <w:r>
        <w:t xml:space="preserve">own properties. There are common properties that can be used on all types of pages. In </w:t>
      </w:r>
      <w:r w:rsidR="0017097D">
        <w:t xml:space="preserve">the </w:t>
      </w:r>
      <w:r>
        <w:t>below table</w:t>
      </w:r>
      <w:r w:rsidR="00F27274">
        <w:t>,</w:t>
      </w:r>
      <w:r>
        <w:t xml:space="preserve"> you will find the most useful properties. Some of the properties are only for the specific type of page. If </w:t>
      </w:r>
      <w:proofErr w:type="gramStart"/>
      <w:r>
        <w:t>so</w:t>
      </w:r>
      <w:proofErr w:type="gramEnd"/>
      <w:r>
        <w:t xml:space="preserve"> then it is stated in the table.</w:t>
      </w:r>
    </w:p>
    <w:tbl>
      <w:tblPr>
        <w:tblStyle w:val="ListTable1Light"/>
        <w:tblW w:w="7942" w:type="dxa"/>
        <w:tblInd w:w="1096" w:type="dxa"/>
        <w:tblLook w:val="04A0" w:firstRow="1" w:lastRow="0" w:firstColumn="1" w:lastColumn="0" w:noHBand="0" w:noVBand="1"/>
      </w:tblPr>
      <w:tblGrid>
        <w:gridCol w:w="3030"/>
        <w:gridCol w:w="4912"/>
      </w:tblGrid>
      <w:tr w:rsidR="0071129C" w14:paraId="2907A76E" w14:textId="77777777" w:rsidTr="000B213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Borders>
              <w:bottom w:val="none" w:sz="0" w:space="0" w:color="auto"/>
            </w:tcBorders>
          </w:tcPr>
          <w:p w14:paraId="7365AFF8" w14:textId="4A18C9EF" w:rsidR="0071129C" w:rsidRPr="00F812AD" w:rsidRDefault="0071129C" w:rsidP="000B213F">
            <w:pPr>
              <w:pStyle w:val="ListParagraph"/>
              <w:ind w:left="0"/>
              <w:jc w:val="left"/>
              <w:rPr>
                <w:sz w:val="20"/>
              </w:rPr>
            </w:pPr>
            <w:proofErr w:type="spellStart"/>
            <w:r>
              <w:rPr>
                <w:sz w:val="20"/>
              </w:rPr>
              <w:t>PageType</w:t>
            </w:r>
            <w:proofErr w:type="spellEnd"/>
          </w:p>
        </w:tc>
        <w:tc>
          <w:tcPr>
            <w:tcW w:w="4912" w:type="dxa"/>
            <w:tcBorders>
              <w:bottom w:val="none" w:sz="0" w:space="0" w:color="auto"/>
            </w:tcBorders>
          </w:tcPr>
          <w:p w14:paraId="1F1CA58C" w14:textId="0DAA39DB" w:rsidR="0071129C" w:rsidRPr="000F772E" w:rsidRDefault="00737854" w:rsidP="000B213F">
            <w:pPr>
              <w:pStyle w:val="ListParagraph"/>
              <w:ind w:left="0"/>
              <w:jc w:val="left"/>
              <w:cnfStyle w:val="100000000000" w:firstRow="1" w:lastRow="0" w:firstColumn="0" w:lastColumn="0" w:oddVBand="0" w:evenVBand="0" w:oddHBand="0" w:evenHBand="0" w:firstRowFirstColumn="0" w:firstRowLastColumn="0" w:lastRowFirstColumn="0" w:lastRowLastColumn="0"/>
              <w:rPr>
                <w:b w:val="0"/>
                <w:sz w:val="20"/>
              </w:rPr>
            </w:pPr>
            <w:r w:rsidRPr="00737854">
              <w:rPr>
                <w:b w:val="0"/>
                <w:sz w:val="20"/>
              </w:rPr>
              <w:t>This property defines the type of page. The most common types you can find above.</w:t>
            </w:r>
          </w:p>
        </w:tc>
      </w:tr>
      <w:tr w:rsidR="0071129C" w14:paraId="57E25E2D"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25AEE9F3" w14:textId="77777777" w:rsidR="0071129C" w:rsidRPr="00F812AD" w:rsidRDefault="0071129C" w:rsidP="000B213F">
            <w:pPr>
              <w:pStyle w:val="ListParagraph"/>
              <w:ind w:left="0"/>
              <w:jc w:val="left"/>
              <w:rPr>
                <w:sz w:val="20"/>
              </w:rPr>
            </w:pPr>
            <w:r w:rsidRPr="00F812AD">
              <w:rPr>
                <w:sz w:val="20"/>
              </w:rPr>
              <w:t>Caption</w:t>
            </w:r>
          </w:p>
        </w:tc>
        <w:tc>
          <w:tcPr>
            <w:tcW w:w="4912" w:type="dxa"/>
          </w:tcPr>
          <w:p w14:paraId="4251D197" w14:textId="202F3872" w:rsidR="0071129C" w:rsidRPr="000F772E" w:rsidRDefault="00737854" w:rsidP="00FD43E2">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737854">
              <w:rPr>
                <w:sz w:val="20"/>
              </w:rPr>
              <w:t>Caption for the page. It should not contain the prefix or suffix.</w:t>
            </w:r>
          </w:p>
        </w:tc>
      </w:tr>
      <w:tr w:rsidR="00881169" w14:paraId="2AD53E0A"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4522FA1F" w14:textId="3BB7A74D" w:rsidR="00881169" w:rsidRPr="00F812AD" w:rsidRDefault="00881169" w:rsidP="000B213F">
            <w:pPr>
              <w:pStyle w:val="ListParagraph"/>
              <w:ind w:left="0"/>
              <w:jc w:val="left"/>
              <w:rPr>
                <w:sz w:val="20"/>
              </w:rPr>
            </w:pPr>
            <w:proofErr w:type="spellStart"/>
            <w:r>
              <w:rPr>
                <w:sz w:val="20"/>
              </w:rPr>
              <w:t>SourceTable</w:t>
            </w:r>
            <w:proofErr w:type="spellEnd"/>
          </w:p>
        </w:tc>
        <w:tc>
          <w:tcPr>
            <w:tcW w:w="4912" w:type="dxa"/>
          </w:tcPr>
          <w:p w14:paraId="69E2549F" w14:textId="79E8A6EE" w:rsidR="00881169" w:rsidRPr="00737854" w:rsidRDefault="00881169" w:rsidP="00FD43E2">
            <w:pPr>
              <w:pStyle w:val="ListParagraph"/>
              <w:ind w:left="0"/>
              <w:cnfStyle w:val="000000000000" w:firstRow="0" w:lastRow="0" w:firstColumn="0" w:lastColumn="0" w:oddVBand="0" w:evenVBand="0" w:oddHBand="0" w:evenHBand="0" w:firstRowFirstColumn="0" w:firstRowLastColumn="0" w:lastRowFirstColumn="0" w:lastRowLastColumn="0"/>
              <w:rPr>
                <w:sz w:val="20"/>
              </w:rPr>
            </w:pPr>
            <w:r w:rsidRPr="00881169">
              <w:rPr>
                <w:sz w:val="20"/>
              </w:rPr>
              <w:t>The property describes from which table data is presented on the page. It can be only one table set per page.</w:t>
            </w:r>
          </w:p>
        </w:tc>
      </w:tr>
      <w:tr w:rsidR="0071129C" w14:paraId="1B768854"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2243D9C3" w14:textId="447F2967" w:rsidR="0071129C" w:rsidRPr="0026685E" w:rsidRDefault="0071129C" w:rsidP="000B213F">
            <w:pPr>
              <w:pStyle w:val="ListParagraph"/>
              <w:ind w:left="0"/>
              <w:jc w:val="left"/>
              <w:rPr>
                <w:sz w:val="20"/>
              </w:rPr>
            </w:pPr>
            <w:proofErr w:type="spellStart"/>
            <w:r>
              <w:rPr>
                <w:sz w:val="20"/>
              </w:rPr>
              <w:t>UsageCategory</w:t>
            </w:r>
            <w:proofErr w:type="spellEnd"/>
          </w:p>
        </w:tc>
        <w:tc>
          <w:tcPr>
            <w:tcW w:w="4912" w:type="dxa"/>
          </w:tcPr>
          <w:p w14:paraId="2005D985" w14:textId="61C9DAF1" w:rsidR="0071129C" w:rsidRPr="00F812AD" w:rsidRDefault="00C352C2" w:rsidP="00FD43E2">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C352C2">
              <w:rPr>
                <w:sz w:val="20"/>
              </w:rPr>
              <w:t xml:space="preserve">If the page should be visible from </w:t>
            </w:r>
            <w:r w:rsidRPr="00C352C2">
              <w:rPr>
                <w:b/>
                <w:sz w:val="20"/>
              </w:rPr>
              <w:t>Tell Me</w:t>
            </w:r>
            <w:r w:rsidRPr="00C352C2">
              <w:rPr>
                <w:sz w:val="20"/>
              </w:rPr>
              <w:t xml:space="preserve"> functionality, this property is mandatory. Additionally, you will need to </w:t>
            </w:r>
            <w:proofErr w:type="gramStart"/>
            <w:r w:rsidRPr="00C352C2">
              <w:rPr>
                <w:sz w:val="20"/>
              </w:rPr>
              <w:t>fill</w:t>
            </w:r>
            <w:proofErr w:type="gramEnd"/>
            <w:r w:rsidRPr="00C352C2">
              <w:rPr>
                <w:sz w:val="20"/>
              </w:rPr>
              <w:t xml:space="preserve"> the </w:t>
            </w:r>
            <w:proofErr w:type="spellStart"/>
            <w:r w:rsidRPr="00C352C2">
              <w:rPr>
                <w:b/>
                <w:sz w:val="20"/>
              </w:rPr>
              <w:t>ApplicationArea</w:t>
            </w:r>
            <w:proofErr w:type="spellEnd"/>
            <w:r w:rsidRPr="00C352C2">
              <w:rPr>
                <w:sz w:val="20"/>
              </w:rPr>
              <w:t xml:space="preserve"> property if you want that page will be seen in the Tell Me. The </w:t>
            </w:r>
            <w:proofErr w:type="spellStart"/>
            <w:r w:rsidRPr="00C352C2">
              <w:rPr>
                <w:b/>
                <w:sz w:val="20"/>
              </w:rPr>
              <w:t>ApplicationArea</w:t>
            </w:r>
            <w:proofErr w:type="spellEnd"/>
            <w:r w:rsidRPr="00C352C2">
              <w:rPr>
                <w:sz w:val="20"/>
              </w:rPr>
              <w:t xml:space="preserve"> property describes in which areas of the system the page is visible.</w:t>
            </w:r>
          </w:p>
        </w:tc>
      </w:tr>
      <w:tr w:rsidR="00C352C2" w14:paraId="64815F0B"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3FA19254" w14:textId="30D9F1BC" w:rsidR="00C352C2" w:rsidRDefault="00C352C2" w:rsidP="000B213F">
            <w:pPr>
              <w:pStyle w:val="ListParagraph"/>
              <w:ind w:left="0"/>
              <w:jc w:val="left"/>
              <w:rPr>
                <w:sz w:val="20"/>
              </w:rPr>
            </w:pPr>
            <w:r>
              <w:rPr>
                <w:sz w:val="20"/>
              </w:rPr>
              <w:t>Editable</w:t>
            </w:r>
          </w:p>
        </w:tc>
        <w:tc>
          <w:tcPr>
            <w:tcW w:w="4912" w:type="dxa"/>
          </w:tcPr>
          <w:p w14:paraId="34776C45" w14:textId="7F152CCA" w:rsidR="00C352C2" w:rsidRPr="00C352C2" w:rsidRDefault="00C352C2" w:rsidP="00FD43E2">
            <w:pPr>
              <w:pStyle w:val="ListParagraph"/>
              <w:ind w:left="0"/>
              <w:cnfStyle w:val="000000000000" w:firstRow="0" w:lastRow="0" w:firstColumn="0" w:lastColumn="0" w:oddVBand="0" w:evenVBand="0" w:oddHBand="0" w:evenHBand="0" w:firstRowFirstColumn="0" w:firstRowLastColumn="0" w:lastRowFirstColumn="0" w:lastRowLastColumn="0"/>
              <w:rPr>
                <w:sz w:val="20"/>
              </w:rPr>
            </w:pPr>
            <w:r w:rsidRPr="00C352C2">
              <w:rPr>
                <w:sz w:val="20"/>
              </w:rPr>
              <w:t>With this property, you can tell if the page is editable or not. By default, it is editable.</w:t>
            </w:r>
          </w:p>
        </w:tc>
      </w:tr>
      <w:tr w:rsidR="0071129C" w14:paraId="5D5E7503"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59BC379E" w14:textId="77777777" w:rsidR="007A3ABB" w:rsidRPr="007A3ABB" w:rsidRDefault="007A3ABB" w:rsidP="007A3ABB">
            <w:pPr>
              <w:jc w:val="left"/>
              <w:rPr>
                <w:sz w:val="20"/>
              </w:rPr>
            </w:pPr>
            <w:proofErr w:type="spellStart"/>
            <w:r w:rsidRPr="007A3ABB">
              <w:rPr>
                <w:sz w:val="20"/>
              </w:rPr>
              <w:t>DeleteAllowed</w:t>
            </w:r>
            <w:proofErr w:type="spellEnd"/>
            <w:r w:rsidRPr="007A3ABB">
              <w:rPr>
                <w:sz w:val="20"/>
              </w:rPr>
              <w:t>,</w:t>
            </w:r>
          </w:p>
          <w:p w14:paraId="24AE8DEE" w14:textId="77777777" w:rsidR="007A3ABB" w:rsidRPr="007A3ABB" w:rsidRDefault="007A3ABB" w:rsidP="007A3ABB">
            <w:pPr>
              <w:jc w:val="left"/>
              <w:rPr>
                <w:sz w:val="20"/>
              </w:rPr>
            </w:pPr>
            <w:proofErr w:type="spellStart"/>
            <w:r w:rsidRPr="007A3ABB">
              <w:rPr>
                <w:sz w:val="20"/>
              </w:rPr>
              <w:t>InsertAllowed</w:t>
            </w:r>
            <w:proofErr w:type="spellEnd"/>
            <w:r w:rsidRPr="007A3ABB">
              <w:rPr>
                <w:sz w:val="20"/>
              </w:rPr>
              <w:t>,</w:t>
            </w:r>
          </w:p>
          <w:p w14:paraId="2D58BD28" w14:textId="57879BA8" w:rsidR="0071129C" w:rsidRPr="004E3F7B" w:rsidRDefault="007A3ABB" w:rsidP="007A3ABB">
            <w:pPr>
              <w:pStyle w:val="ListParagraph"/>
              <w:ind w:left="0"/>
              <w:rPr>
                <w:sz w:val="20"/>
              </w:rPr>
            </w:pPr>
            <w:proofErr w:type="spellStart"/>
            <w:r w:rsidRPr="007A3ABB">
              <w:rPr>
                <w:sz w:val="20"/>
              </w:rPr>
              <w:t>ModifyAllowed</w:t>
            </w:r>
            <w:proofErr w:type="spellEnd"/>
          </w:p>
        </w:tc>
        <w:tc>
          <w:tcPr>
            <w:tcW w:w="4912" w:type="dxa"/>
          </w:tcPr>
          <w:p w14:paraId="405D7BAD" w14:textId="1368CC82" w:rsidR="0071129C" w:rsidRPr="004E3F7B" w:rsidRDefault="00640AAD" w:rsidP="00FD43E2">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640AAD">
              <w:rPr>
                <w:sz w:val="20"/>
              </w:rPr>
              <w:t xml:space="preserve">The purpose of those three properties should be rather clear. They tell if the page should allow </w:t>
            </w:r>
            <w:r w:rsidR="00FD43E2" w:rsidRPr="00640AAD">
              <w:rPr>
                <w:sz w:val="20"/>
              </w:rPr>
              <w:t>delete, insert</w:t>
            </w:r>
            <w:r w:rsidRPr="00640AAD">
              <w:rPr>
                <w:sz w:val="20"/>
              </w:rPr>
              <w:t xml:space="preserve"> or </w:t>
            </w:r>
            <w:r w:rsidRPr="00640AAD">
              <w:rPr>
                <w:sz w:val="20"/>
              </w:rPr>
              <w:lastRenderedPageBreak/>
              <w:t>modify records. By default, those properties are set to true.</w:t>
            </w:r>
          </w:p>
        </w:tc>
      </w:tr>
      <w:tr w:rsidR="0071129C" w14:paraId="3F5C05D6"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03EAB87C" w14:textId="76225691" w:rsidR="0071129C" w:rsidRDefault="00737854" w:rsidP="000B213F">
            <w:pPr>
              <w:pStyle w:val="ListParagraph"/>
              <w:ind w:left="0"/>
              <w:jc w:val="left"/>
              <w:rPr>
                <w:sz w:val="20"/>
              </w:rPr>
            </w:pPr>
            <w:proofErr w:type="spellStart"/>
            <w:r w:rsidRPr="00737854">
              <w:rPr>
                <w:sz w:val="20"/>
              </w:rPr>
              <w:lastRenderedPageBreak/>
              <w:t>CardPageId</w:t>
            </w:r>
            <w:proofErr w:type="spellEnd"/>
          </w:p>
        </w:tc>
        <w:tc>
          <w:tcPr>
            <w:tcW w:w="4912" w:type="dxa"/>
          </w:tcPr>
          <w:p w14:paraId="5EB420D2" w14:textId="567A4220" w:rsidR="0071129C" w:rsidRPr="0026685E" w:rsidRDefault="00FD43E2" w:rsidP="00FD43E2">
            <w:pPr>
              <w:pStyle w:val="ListParagraph"/>
              <w:ind w:left="0"/>
              <w:cnfStyle w:val="000000000000" w:firstRow="0" w:lastRow="0" w:firstColumn="0" w:lastColumn="0" w:oddVBand="0" w:evenVBand="0" w:oddHBand="0" w:evenHBand="0" w:firstRowFirstColumn="0" w:firstRowLastColumn="0" w:lastRowFirstColumn="0" w:lastRowLastColumn="0"/>
              <w:rPr>
                <w:sz w:val="20"/>
              </w:rPr>
            </w:pPr>
            <w:r w:rsidRPr="00FD43E2">
              <w:rPr>
                <w:sz w:val="20"/>
              </w:rPr>
              <w:t xml:space="preserve">This property is only for pages with </w:t>
            </w:r>
            <w:r w:rsidR="00024943">
              <w:rPr>
                <w:sz w:val="20"/>
              </w:rPr>
              <w:t xml:space="preserve">a </w:t>
            </w:r>
            <w:proofErr w:type="gramStart"/>
            <w:r w:rsidRPr="00FD43E2">
              <w:rPr>
                <w:sz w:val="20"/>
              </w:rPr>
              <w:t>type</w:t>
            </w:r>
            <w:proofErr w:type="gramEnd"/>
            <w:r w:rsidRPr="00FD43E2">
              <w:rPr>
                <w:sz w:val="20"/>
              </w:rPr>
              <w:t xml:space="preserve"> list. You can decide which page will be open as a card page for the list.</w:t>
            </w:r>
          </w:p>
        </w:tc>
      </w:tr>
    </w:tbl>
    <w:p w14:paraId="1D7793A8" w14:textId="77777777" w:rsidR="00AE207F" w:rsidRDefault="00AE207F" w:rsidP="00AE207F"/>
    <w:p w14:paraId="65AE865E" w14:textId="2B47AEFA" w:rsidR="0071129C" w:rsidRDefault="00AE207F" w:rsidP="00395266">
      <w:pPr>
        <w:spacing w:line="480" w:lineRule="auto"/>
      </w:pPr>
      <w:r w:rsidRPr="00AE207F">
        <w:rPr>
          <w:rFonts w:ascii="Bahnschrift Condensed" w:eastAsiaTheme="majorEastAsia" w:hAnsi="Bahnschrift Condensed" w:cstheme="majorBidi"/>
          <w:smallCaps/>
          <w:spacing w:val="40"/>
          <w:sz w:val="28"/>
          <w:szCs w:val="26"/>
        </w:rPr>
        <w:t>Page triggers</w:t>
      </w:r>
      <w:r w:rsidRPr="00AE207F">
        <w:rPr>
          <w:rFonts w:ascii="Bahnschrift Condensed" w:eastAsiaTheme="majorEastAsia" w:hAnsi="Bahnschrift Condensed" w:cstheme="majorBidi"/>
          <w:smallCaps/>
          <w:spacing w:val="40"/>
          <w:sz w:val="28"/>
          <w:szCs w:val="26"/>
        </w:rPr>
        <w:cr/>
      </w:r>
      <w:r w:rsidRPr="00AE207F">
        <w:t xml:space="preserve">Like the table, there are </w:t>
      </w:r>
      <w:r w:rsidR="00024943">
        <w:t xml:space="preserve">a </w:t>
      </w:r>
      <w:r w:rsidRPr="00AE207F">
        <w:t>few triggers on the page. Not all are used so often. That is why, in this workbook, only the most important will be described. In triggers, you can write a code that will be run when triggered.</w:t>
      </w:r>
    </w:p>
    <w:tbl>
      <w:tblPr>
        <w:tblStyle w:val="ListTable1Light"/>
        <w:tblW w:w="7942" w:type="dxa"/>
        <w:tblInd w:w="1096" w:type="dxa"/>
        <w:tblLook w:val="04A0" w:firstRow="1" w:lastRow="0" w:firstColumn="1" w:lastColumn="0" w:noHBand="0" w:noVBand="1"/>
      </w:tblPr>
      <w:tblGrid>
        <w:gridCol w:w="3030"/>
        <w:gridCol w:w="4912"/>
      </w:tblGrid>
      <w:tr w:rsidR="00E2547C" w:rsidRPr="000F772E" w14:paraId="20D43399" w14:textId="77777777" w:rsidTr="000B213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7C6EEE31" w14:textId="34DCEE98" w:rsidR="00E2547C" w:rsidRPr="00F812AD" w:rsidRDefault="00E2547C" w:rsidP="000B213F">
            <w:pPr>
              <w:pStyle w:val="ListParagraph"/>
              <w:ind w:left="0"/>
              <w:jc w:val="left"/>
              <w:rPr>
                <w:sz w:val="20"/>
              </w:rPr>
            </w:pPr>
            <w:r>
              <w:rPr>
                <w:sz w:val="20"/>
              </w:rPr>
              <w:t>Open the page</w:t>
            </w:r>
          </w:p>
        </w:tc>
        <w:tc>
          <w:tcPr>
            <w:tcW w:w="4912" w:type="dxa"/>
          </w:tcPr>
          <w:p w14:paraId="46B4CAC8" w14:textId="5E27FA56" w:rsidR="00E2547C" w:rsidRPr="000F772E" w:rsidRDefault="00E2547C" w:rsidP="000B213F">
            <w:pPr>
              <w:pStyle w:val="ListParagraph"/>
              <w:ind w:left="0"/>
              <w:cnfStyle w:val="100000000000" w:firstRow="1" w:lastRow="0" w:firstColumn="0" w:lastColumn="0" w:oddVBand="0" w:evenVBand="0" w:oddHBand="0" w:evenHBand="0" w:firstRowFirstColumn="0" w:firstRowLastColumn="0" w:lastRowFirstColumn="0" w:lastRowLastColumn="0"/>
              <w:rPr>
                <w:b w:val="0"/>
                <w:sz w:val="20"/>
              </w:rPr>
            </w:pPr>
            <w:r w:rsidRPr="00350323">
              <w:rPr>
                <w:b w:val="0"/>
                <w:sz w:val="20"/>
              </w:rPr>
              <w:t xml:space="preserve">When </w:t>
            </w:r>
            <w:r>
              <w:rPr>
                <w:b w:val="0"/>
                <w:sz w:val="20"/>
              </w:rPr>
              <w:t>opening the page</w:t>
            </w:r>
            <w:r w:rsidRPr="00350323">
              <w:rPr>
                <w:b w:val="0"/>
                <w:sz w:val="20"/>
              </w:rPr>
              <w:t xml:space="preserve">, </w:t>
            </w:r>
            <w:proofErr w:type="spellStart"/>
            <w:proofErr w:type="gramStart"/>
            <w:r>
              <w:rPr>
                <w:sz w:val="20"/>
              </w:rPr>
              <w:t>OnOpenPage</w:t>
            </w:r>
            <w:proofErr w:type="spellEnd"/>
            <w:r w:rsidRPr="00350323">
              <w:rPr>
                <w:sz w:val="20"/>
              </w:rPr>
              <w:t>(</w:t>
            </w:r>
            <w:proofErr w:type="gramEnd"/>
            <w:r w:rsidRPr="00350323">
              <w:rPr>
                <w:sz w:val="20"/>
              </w:rPr>
              <w:t xml:space="preserve">) </w:t>
            </w:r>
            <w:r w:rsidRPr="00350323">
              <w:rPr>
                <w:b w:val="0"/>
                <w:sz w:val="20"/>
              </w:rPr>
              <w:t>trigger will be executed.</w:t>
            </w:r>
          </w:p>
        </w:tc>
      </w:tr>
      <w:tr w:rsidR="00E2547C" w:rsidRPr="000F772E" w14:paraId="546EB7A6"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07CC3F5D" w14:textId="78106F21" w:rsidR="00E2547C" w:rsidRPr="00F812AD" w:rsidRDefault="00E2547C" w:rsidP="000B213F">
            <w:pPr>
              <w:pStyle w:val="ListParagraph"/>
              <w:ind w:left="0"/>
              <w:jc w:val="left"/>
              <w:rPr>
                <w:sz w:val="20"/>
              </w:rPr>
            </w:pPr>
            <w:r>
              <w:rPr>
                <w:sz w:val="20"/>
              </w:rPr>
              <w:t xml:space="preserve">Record is retrieved from </w:t>
            </w:r>
            <w:r w:rsidR="00024943">
              <w:rPr>
                <w:sz w:val="20"/>
              </w:rPr>
              <w:t xml:space="preserve">the </w:t>
            </w:r>
            <w:r>
              <w:rPr>
                <w:sz w:val="20"/>
              </w:rPr>
              <w:t>database</w:t>
            </w:r>
          </w:p>
        </w:tc>
        <w:tc>
          <w:tcPr>
            <w:tcW w:w="4912" w:type="dxa"/>
          </w:tcPr>
          <w:p w14:paraId="41A790E7" w14:textId="29843BAD" w:rsidR="00E2547C" w:rsidRPr="000F772E" w:rsidRDefault="00D22D35" w:rsidP="000B213F">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sidRPr="00D22D35">
              <w:rPr>
                <w:sz w:val="20"/>
              </w:rPr>
              <w:t xml:space="preserve">When putting </w:t>
            </w:r>
            <w:r w:rsidR="00024943">
              <w:rPr>
                <w:sz w:val="20"/>
              </w:rPr>
              <w:t xml:space="preserve">the </w:t>
            </w:r>
            <w:r w:rsidRPr="00D22D35">
              <w:rPr>
                <w:sz w:val="20"/>
              </w:rPr>
              <w:t xml:space="preserve">focus on the record, </w:t>
            </w:r>
            <w:proofErr w:type="spellStart"/>
            <w:proofErr w:type="gramStart"/>
            <w:r w:rsidRPr="00D22D35">
              <w:rPr>
                <w:b/>
                <w:sz w:val="20"/>
              </w:rPr>
              <w:t>OnAfterGetCurrRecord</w:t>
            </w:r>
            <w:proofErr w:type="spellEnd"/>
            <w:r w:rsidRPr="00D22D35">
              <w:rPr>
                <w:b/>
                <w:sz w:val="20"/>
              </w:rPr>
              <w:t>(</w:t>
            </w:r>
            <w:proofErr w:type="gramEnd"/>
            <w:r w:rsidRPr="00D22D35">
              <w:rPr>
                <w:b/>
                <w:sz w:val="20"/>
              </w:rPr>
              <w:t>)</w:t>
            </w:r>
            <w:r w:rsidRPr="00D22D35">
              <w:rPr>
                <w:sz w:val="20"/>
              </w:rPr>
              <w:t xml:space="preserve"> trigger will be executed.</w:t>
            </w:r>
          </w:p>
        </w:tc>
      </w:tr>
    </w:tbl>
    <w:p w14:paraId="069121B4" w14:textId="67ACC3C1" w:rsidR="000E7BA6" w:rsidRDefault="000E7BA6" w:rsidP="00395266">
      <w:pPr>
        <w:spacing w:line="480" w:lineRule="auto"/>
      </w:pPr>
    </w:p>
    <w:p w14:paraId="5F699BC6" w14:textId="19911784" w:rsidR="00FB707C" w:rsidRPr="00043EEB" w:rsidRDefault="00D22D35" w:rsidP="00043EEB">
      <w:pPr>
        <w:spacing w:line="480" w:lineRule="auto"/>
        <w:jc w:val="left"/>
        <w:rPr>
          <w:i/>
          <w:sz w:val="20"/>
        </w:rPr>
      </w:pPr>
      <w:r w:rsidRPr="00E016E8">
        <w:rPr>
          <w:rStyle w:val="Heading3Char"/>
          <w:noProof/>
        </w:rPr>
        <w:drawing>
          <wp:inline distT="0" distB="0" distL="0" distR="0" wp14:anchorId="6FA993E7" wp14:editId="579C0665">
            <wp:extent cx="252412" cy="252412"/>
            <wp:effectExtent l="0" t="0" r="0" b="0"/>
            <wp:docPr id="104" name="Graphic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005F02DC" w:rsidRPr="00043EEB">
        <w:rPr>
          <w:i/>
          <w:sz w:val="20"/>
        </w:rPr>
        <w:t>It is not common to put code in triggers related to insert</w:t>
      </w:r>
      <w:r w:rsidR="00024943" w:rsidRPr="00043EEB">
        <w:rPr>
          <w:i/>
          <w:sz w:val="20"/>
        </w:rPr>
        <w:t>ing</w:t>
      </w:r>
      <w:r w:rsidR="005F02DC" w:rsidRPr="00043EEB">
        <w:rPr>
          <w:i/>
          <w:sz w:val="20"/>
        </w:rPr>
        <w:t>, modify</w:t>
      </w:r>
      <w:r w:rsidR="00024943" w:rsidRPr="00043EEB">
        <w:rPr>
          <w:i/>
          <w:sz w:val="20"/>
        </w:rPr>
        <w:t>ing,</w:t>
      </w:r>
      <w:r w:rsidR="005F02DC" w:rsidRPr="00043EEB">
        <w:rPr>
          <w:i/>
          <w:sz w:val="20"/>
        </w:rPr>
        <w:t xml:space="preserve"> or delet</w:t>
      </w:r>
      <w:r w:rsidR="00024943" w:rsidRPr="00043EEB">
        <w:rPr>
          <w:i/>
          <w:sz w:val="20"/>
        </w:rPr>
        <w:t>ing</w:t>
      </w:r>
      <w:r w:rsidR="005F02DC" w:rsidRPr="00043EEB">
        <w:rPr>
          <w:i/>
          <w:sz w:val="20"/>
        </w:rPr>
        <w:t xml:space="preserve"> the data on the page. Rather the code is put on the table directly.</w:t>
      </w:r>
    </w:p>
    <w:p w14:paraId="4B9061CF" w14:textId="77777777" w:rsidR="004468C0" w:rsidRDefault="004468C0" w:rsidP="004468C0">
      <w:pPr>
        <w:pStyle w:val="Heading3"/>
      </w:pPr>
      <w:r>
        <w:t>Page controls</w:t>
      </w:r>
    </w:p>
    <w:p w14:paraId="460C1495" w14:textId="17C489D5" w:rsidR="004468C0" w:rsidRDefault="004468C0" w:rsidP="004468C0">
      <w:pPr>
        <w:spacing w:line="480" w:lineRule="auto"/>
      </w:pPr>
      <w:r>
        <w:t xml:space="preserve">On each page in the layout section, you will find the controls. Controls are assigned to one of two areas - </w:t>
      </w:r>
      <w:r w:rsidRPr="00A22B9D">
        <w:rPr>
          <w:b/>
        </w:rPr>
        <w:t>Content</w:t>
      </w:r>
      <w:r>
        <w:t xml:space="preserve"> or </w:t>
      </w:r>
      <w:proofErr w:type="spellStart"/>
      <w:r w:rsidRPr="00A22B9D">
        <w:rPr>
          <w:b/>
        </w:rPr>
        <w:t>FactBox</w:t>
      </w:r>
      <w:proofErr w:type="spellEnd"/>
      <w:r>
        <w:t xml:space="preserve">. </w:t>
      </w:r>
    </w:p>
    <w:p w14:paraId="07C9F30B" w14:textId="5D820C67" w:rsidR="004468C0" w:rsidRDefault="004468C0" w:rsidP="004468C0">
      <w:pPr>
        <w:spacing w:line="480" w:lineRule="auto"/>
      </w:pPr>
      <w:r>
        <w:t xml:space="preserve">In the Content area, you will find the fields which should be shown on the page. Those fields are grouped in </w:t>
      </w:r>
      <w:proofErr w:type="spellStart"/>
      <w:r w:rsidRPr="00A22B9D">
        <w:rPr>
          <w:b/>
        </w:rPr>
        <w:t>FastTabs</w:t>
      </w:r>
      <w:proofErr w:type="spellEnd"/>
      <w:r>
        <w:t xml:space="preserve"> (in </w:t>
      </w:r>
      <w:r w:rsidR="00024943">
        <w:t xml:space="preserve">the </w:t>
      </w:r>
      <w:r>
        <w:t xml:space="preserve">case of card and document pages) or the repeater (in </w:t>
      </w:r>
      <w:r w:rsidR="00024943">
        <w:t xml:space="preserve">the </w:t>
      </w:r>
      <w:r>
        <w:t>case of list pages).</w:t>
      </w:r>
      <w:r w:rsidR="00A22B9D">
        <w:t xml:space="preserve"> </w:t>
      </w:r>
      <w:r w:rsidR="00024943">
        <w:t>An e</w:t>
      </w:r>
      <w:r w:rsidR="005441C9">
        <w:t xml:space="preserve">xample can be General </w:t>
      </w:r>
      <w:r w:rsidR="00024943">
        <w:t>FastTab.</w:t>
      </w:r>
    </w:p>
    <w:p w14:paraId="642F4AD2" w14:textId="78A738B2" w:rsidR="00D07863" w:rsidRDefault="00D07863" w:rsidP="00AC7DF1">
      <w:pPr>
        <w:spacing w:line="480" w:lineRule="auto"/>
        <w:jc w:val="right"/>
      </w:pPr>
      <w:r w:rsidRPr="00D07863">
        <w:rPr>
          <w:noProof/>
        </w:rPr>
        <w:lastRenderedPageBreak/>
        <w:drawing>
          <wp:inline distT="0" distB="0" distL="0" distR="0" wp14:anchorId="29A73838" wp14:editId="77763F39">
            <wp:extent cx="4750072" cy="173562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5334" cy="1741200"/>
                    </a:xfrm>
                    <a:prstGeom prst="rect">
                      <a:avLst/>
                    </a:prstGeom>
                  </pic:spPr>
                </pic:pic>
              </a:graphicData>
            </a:graphic>
          </wp:inline>
        </w:drawing>
      </w:r>
    </w:p>
    <w:p w14:paraId="66B56BEE" w14:textId="7D84B96D" w:rsidR="00D95BE2" w:rsidRPr="00043EEB" w:rsidRDefault="00D95BE2" w:rsidP="00043EEB">
      <w:pPr>
        <w:spacing w:line="480" w:lineRule="auto"/>
        <w:jc w:val="left"/>
        <w:rPr>
          <w:i/>
          <w:sz w:val="20"/>
        </w:rPr>
      </w:pPr>
      <w:r w:rsidRPr="00E016E8">
        <w:rPr>
          <w:rStyle w:val="Heading3Char"/>
          <w:noProof/>
        </w:rPr>
        <w:drawing>
          <wp:inline distT="0" distB="0" distL="0" distR="0" wp14:anchorId="58FA81CB" wp14:editId="1D523E03">
            <wp:extent cx="252412" cy="252412"/>
            <wp:effectExtent l="0" t="0" r="0" b="0"/>
            <wp:docPr id="97" name="Graph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Pr="00043EEB">
        <w:rPr>
          <w:i/>
          <w:sz w:val="20"/>
        </w:rPr>
        <w:t xml:space="preserve">You cannot control where exactly on the screen the control (field) will be displayed. Only in which group (Fast) and in which </w:t>
      </w:r>
      <w:r w:rsidR="00986F4E" w:rsidRPr="00043EEB">
        <w:rPr>
          <w:i/>
          <w:sz w:val="20"/>
        </w:rPr>
        <w:t xml:space="preserve">order </w:t>
      </w:r>
    </w:p>
    <w:p w14:paraId="4236EF23" w14:textId="09082834" w:rsidR="00D07863" w:rsidRPr="00043EEB" w:rsidRDefault="0087506C" w:rsidP="00043EEB">
      <w:pPr>
        <w:spacing w:line="480" w:lineRule="auto"/>
        <w:jc w:val="left"/>
        <w:rPr>
          <w:i/>
          <w:sz w:val="20"/>
        </w:rPr>
      </w:pPr>
      <w:r w:rsidRPr="00043EEB">
        <w:rPr>
          <w:i/>
          <w:sz w:val="20"/>
        </w:rPr>
        <w:t xml:space="preserve">It is not often to put the captions on pages. If you put the caption on the </w:t>
      </w:r>
      <w:proofErr w:type="gramStart"/>
      <w:r w:rsidRPr="00043EEB">
        <w:rPr>
          <w:i/>
          <w:sz w:val="20"/>
        </w:rPr>
        <w:t>table</w:t>
      </w:r>
      <w:proofErr w:type="gramEnd"/>
      <w:r w:rsidRPr="00043EEB">
        <w:rPr>
          <w:i/>
          <w:sz w:val="20"/>
        </w:rPr>
        <w:t xml:space="preserve"> then it will be used </w:t>
      </w:r>
      <w:r w:rsidR="00024943" w:rsidRPr="00043EEB">
        <w:rPr>
          <w:i/>
          <w:sz w:val="20"/>
        </w:rPr>
        <w:t>o</w:t>
      </w:r>
      <w:r w:rsidRPr="00043EEB">
        <w:rPr>
          <w:i/>
          <w:sz w:val="20"/>
        </w:rPr>
        <w:t>n all pages.</w:t>
      </w:r>
    </w:p>
    <w:p w14:paraId="5978EB49" w14:textId="0D864862" w:rsidR="00043EEB" w:rsidRDefault="00963EB1" w:rsidP="00043EEB">
      <w:pPr>
        <w:spacing w:line="480" w:lineRule="auto"/>
        <w:jc w:val="left"/>
        <w:rPr>
          <w:i/>
          <w:sz w:val="20"/>
        </w:rPr>
      </w:pPr>
      <w:r w:rsidRPr="00043EEB">
        <w:rPr>
          <w:i/>
          <w:sz w:val="20"/>
        </w:rPr>
        <w:t xml:space="preserve">It is possible to add code to fields on the pages as well. There are triggers </w:t>
      </w:r>
      <w:proofErr w:type="spellStart"/>
      <w:proofErr w:type="gramStart"/>
      <w:r w:rsidRPr="00043EEB">
        <w:rPr>
          <w:b/>
          <w:i/>
          <w:sz w:val="20"/>
        </w:rPr>
        <w:t>OnValidate</w:t>
      </w:r>
      <w:proofErr w:type="spellEnd"/>
      <w:r w:rsidRPr="00043EEB">
        <w:rPr>
          <w:b/>
          <w:i/>
          <w:sz w:val="20"/>
        </w:rPr>
        <w:t>(</w:t>
      </w:r>
      <w:proofErr w:type="gramEnd"/>
      <w:r w:rsidRPr="00043EEB">
        <w:rPr>
          <w:b/>
          <w:i/>
          <w:sz w:val="20"/>
        </w:rPr>
        <w:t>)</w:t>
      </w:r>
      <w:r w:rsidRPr="00043EEB">
        <w:rPr>
          <w:i/>
          <w:sz w:val="20"/>
        </w:rPr>
        <w:t xml:space="preserve"> and </w:t>
      </w:r>
      <w:proofErr w:type="spellStart"/>
      <w:r w:rsidRPr="00043EEB">
        <w:rPr>
          <w:b/>
          <w:i/>
          <w:sz w:val="20"/>
        </w:rPr>
        <w:t>OnLookup</w:t>
      </w:r>
      <w:proofErr w:type="spellEnd"/>
      <w:r w:rsidRPr="00043EEB">
        <w:rPr>
          <w:b/>
          <w:i/>
          <w:sz w:val="20"/>
        </w:rPr>
        <w:t>()</w:t>
      </w:r>
      <w:r w:rsidRPr="00043EEB">
        <w:rPr>
          <w:i/>
          <w:sz w:val="20"/>
        </w:rPr>
        <w:t xml:space="preserve"> but it is more common to put code directly on the table.</w:t>
      </w:r>
    </w:p>
    <w:p w14:paraId="73938CB9" w14:textId="77777777" w:rsidR="00043EEB" w:rsidRPr="00043EEB" w:rsidRDefault="00043EEB" w:rsidP="00043EEB">
      <w:pPr>
        <w:spacing w:line="480" w:lineRule="auto"/>
        <w:jc w:val="left"/>
        <w:rPr>
          <w:i/>
          <w:sz w:val="20"/>
        </w:rPr>
      </w:pPr>
    </w:p>
    <w:p w14:paraId="132BD783" w14:textId="081C1158" w:rsidR="004468C0" w:rsidRDefault="004468C0" w:rsidP="004468C0">
      <w:pPr>
        <w:spacing w:line="480" w:lineRule="auto"/>
      </w:pPr>
      <w:r>
        <w:t xml:space="preserve">Fields have </w:t>
      </w:r>
      <w:r w:rsidR="00024943">
        <w:t xml:space="preserve">their </w:t>
      </w:r>
      <w:r>
        <w:t xml:space="preserve">properties. For now, only two are very important. The first is </w:t>
      </w:r>
      <w:proofErr w:type="spellStart"/>
      <w:r w:rsidRPr="00986F4E">
        <w:rPr>
          <w:b/>
        </w:rPr>
        <w:t>ApplicationArea</w:t>
      </w:r>
      <w:proofErr w:type="spellEnd"/>
      <w:r>
        <w:t xml:space="preserve">. It describes in which area of the system field should be shown. The second one is the </w:t>
      </w:r>
      <w:r w:rsidRPr="00986F4E">
        <w:rPr>
          <w:b/>
        </w:rPr>
        <w:t>ToolTip</w:t>
      </w:r>
      <w:r>
        <w:t xml:space="preserve">. It gives users basic help </w:t>
      </w:r>
      <w:r w:rsidR="00024943">
        <w:t>in</w:t>
      </w:r>
      <w:r>
        <w:t xml:space="preserve"> the field.</w:t>
      </w:r>
    </w:p>
    <w:p w14:paraId="761A674F" w14:textId="41841E76" w:rsidR="00AB7883" w:rsidRPr="00043EEB" w:rsidRDefault="00986F4E" w:rsidP="00043EEB">
      <w:pPr>
        <w:spacing w:line="480" w:lineRule="auto"/>
        <w:jc w:val="left"/>
        <w:rPr>
          <w:i/>
          <w:sz w:val="20"/>
        </w:rPr>
      </w:pPr>
      <w:r w:rsidRPr="00E016E8">
        <w:rPr>
          <w:rStyle w:val="Heading3Char"/>
          <w:noProof/>
        </w:rPr>
        <w:drawing>
          <wp:inline distT="0" distB="0" distL="0" distR="0" wp14:anchorId="60CAD17A" wp14:editId="5FD31EE5">
            <wp:extent cx="252412" cy="252412"/>
            <wp:effectExtent l="0" t="0" r="0" b="0"/>
            <wp:docPr id="98" name="Graphic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007734D5" w:rsidRPr="00043EEB">
        <w:rPr>
          <w:i/>
          <w:sz w:val="20"/>
        </w:rPr>
        <w:t xml:space="preserve">If </w:t>
      </w:r>
      <w:proofErr w:type="gramStart"/>
      <w:r w:rsidR="007734D5" w:rsidRPr="00043EEB">
        <w:rPr>
          <w:i/>
          <w:sz w:val="20"/>
        </w:rPr>
        <w:t>you would</w:t>
      </w:r>
      <w:proofErr w:type="gramEnd"/>
      <w:r w:rsidR="007734D5" w:rsidRPr="00043EEB">
        <w:rPr>
          <w:i/>
          <w:sz w:val="20"/>
        </w:rPr>
        <w:t xml:space="preserve"> forget to add </w:t>
      </w:r>
      <w:proofErr w:type="spellStart"/>
      <w:r w:rsidR="007734D5" w:rsidRPr="00043EEB">
        <w:rPr>
          <w:b/>
          <w:i/>
          <w:sz w:val="20"/>
        </w:rPr>
        <w:t>ApplicationArea</w:t>
      </w:r>
      <w:proofErr w:type="spellEnd"/>
      <w:r w:rsidR="007734D5" w:rsidRPr="00043EEB">
        <w:rPr>
          <w:i/>
          <w:sz w:val="20"/>
        </w:rPr>
        <w:t xml:space="preserve"> control will be not show</w:t>
      </w:r>
      <w:r w:rsidR="00024943" w:rsidRPr="00043EEB">
        <w:rPr>
          <w:i/>
          <w:sz w:val="20"/>
        </w:rPr>
        <w:t>n</w:t>
      </w:r>
      <w:r w:rsidR="007734D5" w:rsidRPr="00043EEB">
        <w:rPr>
          <w:i/>
          <w:sz w:val="20"/>
        </w:rPr>
        <w:t xml:space="preserve"> on the field. When doing </w:t>
      </w:r>
      <w:r w:rsidR="00785038" w:rsidRPr="00043EEB">
        <w:rPr>
          <w:i/>
          <w:sz w:val="20"/>
        </w:rPr>
        <w:t>development,</w:t>
      </w:r>
      <w:r w:rsidR="007734D5" w:rsidRPr="00043EEB">
        <w:rPr>
          <w:i/>
          <w:sz w:val="20"/>
        </w:rPr>
        <w:t xml:space="preserve"> you can set this property to </w:t>
      </w:r>
      <w:r w:rsidR="007734D5" w:rsidRPr="00043EEB">
        <w:rPr>
          <w:i/>
          <w:sz w:val="20"/>
          <w:u w:val="single"/>
        </w:rPr>
        <w:t>All</w:t>
      </w:r>
      <w:r w:rsidR="007734D5" w:rsidRPr="00043EEB">
        <w:rPr>
          <w:i/>
          <w:sz w:val="20"/>
        </w:rPr>
        <w:t>.</w:t>
      </w:r>
      <w:r w:rsidRPr="00043EEB">
        <w:rPr>
          <w:i/>
          <w:sz w:val="20"/>
        </w:rPr>
        <w:t xml:space="preserve"> </w:t>
      </w:r>
    </w:p>
    <w:p w14:paraId="3B4F713C" w14:textId="3CD277A9" w:rsidR="000669B9" w:rsidRDefault="00785038" w:rsidP="00043EEB">
      <w:pPr>
        <w:spacing w:line="480" w:lineRule="auto"/>
        <w:jc w:val="left"/>
        <w:rPr>
          <w:i/>
          <w:sz w:val="20"/>
        </w:rPr>
      </w:pPr>
      <w:r w:rsidRPr="00043EEB">
        <w:rPr>
          <w:b/>
          <w:i/>
          <w:sz w:val="20"/>
        </w:rPr>
        <w:t>ToolTip</w:t>
      </w:r>
      <w:r w:rsidRPr="00043EEB">
        <w:rPr>
          <w:i/>
          <w:sz w:val="20"/>
        </w:rPr>
        <w:t xml:space="preserve"> is not mandatory to add on the </w:t>
      </w:r>
      <w:proofErr w:type="gramStart"/>
      <w:r w:rsidR="00935D08" w:rsidRPr="00043EEB">
        <w:rPr>
          <w:i/>
          <w:sz w:val="20"/>
        </w:rPr>
        <w:t>control</w:t>
      </w:r>
      <w:proofErr w:type="gramEnd"/>
      <w:r w:rsidR="00935D08" w:rsidRPr="00043EEB">
        <w:rPr>
          <w:i/>
          <w:sz w:val="20"/>
        </w:rPr>
        <w:t xml:space="preserve"> but it is good practice to add it. on controls (fields)</w:t>
      </w:r>
      <w:r w:rsidR="00AB7883" w:rsidRPr="00043EEB">
        <w:rPr>
          <w:i/>
          <w:sz w:val="20"/>
        </w:rPr>
        <w:t xml:space="preserve"> </w:t>
      </w:r>
      <w:r w:rsidR="00935D08" w:rsidRPr="00043EEB">
        <w:rPr>
          <w:b/>
          <w:i/>
          <w:sz w:val="20"/>
        </w:rPr>
        <w:t>ToolTip</w:t>
      </w:r>
      <w:r w:rsidR="00935D08" w:rsidRPr="00043EEB">
        <w:rPr>
          <w:i/>
          <w:sz w:val="20"/>
        </w:rPr>
        <w:t xml:space="preserve"> should start from </w:t>
      </w:r>
      <w:r w:rsidR="00024943" w:rsidRPr="00043EEB">
        <w:rPr>
          <w:i/>
          <w:sz w:val="20"/>
        </w:rPr>
        <w:t xml:space="preserve">the </w:t>
      </w:r>
      <w:r w:rsidR="00935D08" w:rsidRPr="00043EEB">
        <w:rPr>
          <w:i/>
          <w:sz w:val="20"/>
        </w:rPr>
        <w:t xml:space="preserve">word </w:t>
      </w:r>
      <w:r w:rsidR="00935D08" w:rsidRPr="00043EEB">
        <w:rPr>
          <w:i/>
          <w:sz w:val="20"/>
          <w:u w:val="single"/>
        </w:rPr>
        <w:t>Specifies</w:t>
      </w:r>
      <w:r w:rsidR="00507772" w:rsidRPr="00043EEB">
        <w:rPr>
          <w:i/>
          <w:sz w:val="20"/>
          <w:u w:val="single"/>
        </w:rPr>
        <w:t>…</w:t>
      </w:r>
    </w:p>
    <w:p w14:paraId="714560BD" w14:textId="77777777" w:rsidR="00043EEB" w:rsidRPr="00043EEB" w:rsidRDefault="00043EEB" w:rsidP="00043EEB">
      <w:pPr>
        <w:spacing w:line="480" w:lineRule="auto"/>
        <w:jc w:val="left"/>
        <w:rPr>
          <w:i/>
          <w:sz w:val="20"/>
        </w:rPr>
      </w:pPr>
    </w:p>
    <w:p w14:paraId="187883E1" w14:textId="0B9F67FF" w:rsidR="004468C0" w:rsidRDefault="004468C0" w:rsidP="004468C0">
      <w:pPr>
        <w:spacing w:line="480" w:lineRule="auto"/>
      </w:pPr>
      <w:r>
        <w:t xml:space="preserve">It is also possible to add a part control. It will allow you to embed another page on your main page. You should put the same properties as the normal field. Also, define what is the page name, that </w:t>
      </w:r>
      <w:r>
        <w:lastRenderedPageBreak/>
        <w:t>should be added. Additionally, specify the link between the pages (for example the same document number). Examples of the parts are lines for a bonus card or a purchase order.</w:t>
      </w:r>
    </w:p>
    <w:p w14:paraId="7D655DF3" w14:textId="2C3F4454" w:rsidR="00170471" w:rsidRDefault="00170471" w:rsidP="00AC7DF1">
      <w:pPr>
        <w:spacing w:line="480" w:lineRule="auto"/>
        <w:jc w:val="right"/>
      </w:pPr>
      <w:r w:rsidRPr="00170471">
        <w:rPr>
          <w:noProof/>
        </w:rPr>
        <w:drawing>
          <wp:inline distT="0" distB="0" distL="0" distR="0" wp14:anchorId="240F50CB" wp14:editId="11401C07">
            <wp:extent cx="4988560" cy="1299369"/>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97226" cy="1301626"/>
                    </a:xfrm>
                    <a:prstGeom prst="rect">
                      <a:avLst/>
                    </a:prstGeom>
                  </pic:spPr>
                </pic:pic>
              </a:graphicData>
            </a:graphic>
          </wp:inline>
        </w:drawing>
      </w:r>
    </w:p>
    <w:p w14:paraId="122D0EB4" w14:textId="112DAD61" w:rsidR="003B608C" w:rsidRDefault="003B608C" w:rsidP="004468C0">
      <w:pPr>
        <w:spacing w:line="480" w:lineRule="auto"/>
      </w:pPr>
      <w:r w:rsidRPr="003B608C">
        <w:t xml:space="preserve">In the </w:t>
      </w:r>
      <w:proofErr w:type="spellStart"/>
      <w:r w:rsidRPr="003B608C">
        <w:rPr>
          <w:b/>
        </w:rPr>
        <w:t>FactBox</w:t>
      </w:r>
      <w:proofErr w:type="spellEnd"/>
      <w:r w:rsidRPr="003B608C">
        <w:t xml:space="preserve"> area, you can show parts the same way as in the Content area. </w:t>
      </w:r>
      <w:proofErr w:type="spellStart"/>
      <w:r w:rsidRPr="003B608C">
        <w:t>FactBox</w:t>
      </w:r>
      <w:proofErr w:type="spellEnd"/>
      <w:r w:rsidRPr="003B608C">
        <w:t xml:space="preserve"> is shown on the right side of the page. It is very common to use a </w:t>
      </w:r>
      <w:proofErr w:type="spellStart"/>
      <w:r w:rsidRPr="003B608C">
        <w:t>FactBox</w:t>
      </w:r>
      <w:proofErr w:type="spellEnd"/>
      <w:r w:rsidRPr="003B608C">
        <w:t xml:space="preserve"> to show more data about the record which is present in the main window. Normally the page which is present in the </w:t>
      </w:r>
      <w:proofErr w:type="spellStart"/>
      <w:r w:rsidRPr="003B608C">
        <w:t>FactBox</w:t>
      </w:r>
      <w:proofErr w:type="spellEnd"/>
      <w:r w:rsidRPr="003B608C">
        <w:t xml:space="preserve"> has a special type of page - </w:t>
      </w:r>
      <w:proofErr w:type="spellStart"/>
      <w:r w:rsidRPr="003B608C">
        <w:rPr>
          <w:b/>
        </w:rPr>
        <w:t>CardPart</w:t>
      </w:r>
      <w:proofErr w:type="spellEnd"/>
      <w:r w:rsidRPr="003B608C">
        <w:t>.</w:t>
      </w:r>
      <w:r>
        <w:t xml:space="preserve"> </w:t>
      </w:r>
      <w:r w:rsidR="00024943">
        <w:t>An e</w:t>
      </w:r>
      <w:r>
        <w:t xml:space="preserve">xample of the </w:t>
      </w:r>
      <w:proofErr w:type="spellStart"/>
      <w:r>
        <w:t>FactBox</w:t>
      </w:r>
      <w:proofErr w:type="spellEnd"/>
      <w:r>
        <w:t xml:space="preserve"> can be Customer Details on Sales Order.</w:t>
      </w:r>
    </w:p>
    <w:p w14:paraId="1F040BC0" w14:textId="794386C2" w:rsidR="001A5BC5" w:rsidRDefault="001A5BC5" w:rsidP="004468C0">
      <w:pPr>
        <w:spacing w:line="480" w:lineRule="auto"/>
      </w:pPr>
    </w:p>
    <w:p w14:paraId="2E95C1A8" w14:textId="4A86B030" w:rsidR="001A5BC5" w:rsidRDefault="00AB7883" w:rsidP="00AC7DF1">
      <w:pPr>
        <w:spacing w:line="480" w:lineRule="auto"/>
        <w:jc w:val="right"/>
      </w:pPr>
      <w:r w:rsidRPr="00AB7883">
        <w:rPr>
          <w:noProof/>
        </w:rPr>
        <w:drawing>
          <wp:inline distT="0" distB="0" distL="0" distR="0" wp14:anchorId="2C21EC38" wp14:editId="5351DF22">
            <wp:extent cx="2915543" cy="42576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19579" cy="4263569"/>
                    </a:xfrm>
                    <a:prstGeom prst="rect">
                      <a:avLst/>
                    </a:prstGeom>
                  </pic:spPr>
                </pic:pic>
              </a:graphicData>
            </a:graphic>
          </wp:inline>
        </w:drawing>
      </w:r>
    </w:p>
    <w:p w14:paraId="41FB6F34" w14:textId="77777777" w:rsidR="00043EEB" w:rsidRDefault="00B64311" w:rsidP="00043EEB">
      <w:pPr>
        <w:spacing w:line="480" w:lineRule="auto"/>
        <w:jc w:val="left"/>
        <w:rPr>
          <w:i/>
          <w:sz w:val="20"/>
        </w:rPr>
      </w:pPr>
      <w:r w:rsidRPr="00E016E8">
        <w:rPr>
          <w:rStyle w:val="Heading3Char"/>
          <w:noProof/>
        </w:rPr>
        <w:lastRenderedPageBreak/>
        <w:drawing>
          <wp:inline distT="0" distB="0" distL="0" distR="0" wp14:anchorId="0DD64323" wp14:editId="6FDA545A">
            <wp:extent cx="252412" cy="252412"/>
            <wp:effectExtent l="0" t="0" r="0" b="0"/>
            <wp:docPr id="101" name="Graphic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Pr="00043EEB">
        <w:rPr>
          <w:i/>
          <w:sz w:val="20"/>
        </w:rPr>
        <w:t xml:space="preserve">You cannot </w:t>
      </w:r>
      <w:r w:rsidR="00110A09" w:rsidRPr="00043EEB">
        <w:rPr>
          <w:i/>
          <w:sz w:val="20"/>
        </w:rPr>
        <w:t xml:space="preserve">control </w:t>
      </w:r>
      <w:proofErr w:type="spellStart"/>
      <w:r w:rsidR="00110A09" w:rsidRPr="00043EEB">
        <w:rPr>
          <w:b/>
          <w:i/>
          <w:sz w:val="20"/>
        </w:rPr>
        <w:t>FactBox</w:t>
      </w:r>
      <w:proofErr w:type="spellEnd"/>
      <w:r w:rsidRPr="00043EEB">
        <w:rPr>
          <w:i/>
          <w:sz w:val="20"/>
        </w:rPr>
        <w:t xml:space="preserve"> width</w:t>
      </w:r>
      <w:r w:rsidR="00110A09" w:rsidRPr="00043EEB">
        <w:rPr>
          <w:i/>
          <w:sz w:val="20"/>
        </w:rPr>
        <w:t xml:space="preserve"> or size and place where it is shown</w:t>
      </w:r>
      <w:r w:rsidRPr="00043EEB">
        <w:rPr>
          <w:i/>
          <w:sz w:val="20"/>
        </w:rPr>
        <w:t xml:space="preserve"> </w:t>
      </w:r>
      <w:r w:rsidR="001F7CD3" w:rsidRPr="00043EEB">
        <w:rPr>
          <w:i/>
          <w:sz w:val="20"/>
        </w:rPr>
        <w:t>(it is not possible to move it to the left). Also</w:t>
      </w:r>
      <w:r w:rsidR="00024943" w:rsidRPr="00043EEB">
        <w:rPr>
          <w:i/>
          <w:sz w:val="20"/>
        </w:rPr>
        <w:t>,</w:t>
      </w:r>
      <w:r w:rsidR="001F7CD3" w:rsidRPr="00043EEB">
        <w:rPr>
          <w:i/>
          <w:sz w:val="20"/>
        </w:rPr>
        <w:t xml:space="preserve"> you cannot control if the </w:t>
      </w:r>
      <w:proofErr w:type="spellStart"/>
      <w:r w:rsidR="001F7CD3" w:rsidRPr="00043EEB">
        <w:rPr>
          <w:i/>
          <w:sz w:val="20"/>
        </w:rPr>
        <w:t>FactBox</w:t>
      </w:r>
      <w:proofErr w:type="spellEnd"/>
      <w:r w:rsidR="001F7CD3" w:rsidRPr="00043EEB">
        <w:rPr>
          <w:i/>
          <w:sz w:val="20"/>
        </w:rPr>
        <w:t xml:space="preserve"> will be shown in </w:t>
      </w:r>
      <w:r w:rsidR="001F7CD3" w:rsidRPr="00043EEB">
        <w:rPr>
          <w:i/>
          <w:sz w:val="20"/>
          <w:u w:val="single"/>
        </w:rPr>
        <w:t>Details</w:t>
      </w:r>
      <w:r w:rsidR="001F7CD3" w:rsidRPr="00043EEB">
        <w:rPr>
          <w:i/>
          <w:sz w:val="20"/>
        </w:rPr>
        <w:t xml:space="preserve"> or </w:t>
      </w:r>
      <w:r w:rsidR="001F7CD3" w:rsidRPr="00043EEB">
        <w:rPr>
          <w:sz w:val="20"/>
          <w:u w:val="single"/>
        </w:rPr>
        <w:t>Attachments</w:t>
      </w:r>
      <w:r w:rsidR="001F7CD3" w:rsidRPr="00043EEB">
        <w:rPr>
          <w:i/>
          <w:sz w:val="20"/>
        </w:rPr>
        <w:t xml:space="preserve"> on the screen.</w:t>
      </w:r>
      <w:r w:rsidRPr="00043EEB">
        <w:rPr>
          <w:i/>
          <w:sz w:val="20"/>
        </w:rPr>
        <w:t xml:space="preserve"> </w:t>
      </w:r>
    </w:p>
    <w:p w14:paraId="7DFEC551" w14:textId="65E5FCAC" w:rsidR="00AB7883" w:rsidRPr="00043EEB" w:rsidRDefault="00AB7883" w:rsidP="00043EEB">
      <w:pPr>
        <w:spacing w:line="480" w:lineRule="auto"/>
        <w:jc w:val="left"/>
        <w:rPr>
          <w:i/>
          <w:sz w:val="20"/>
        </w:rPr>
      </w:pPr>
      <w:r w:rsidRPr="00043EEB">
        <w:rPr>
          <w:i/>
          <w:sz w:val="20"/>
        </w:rPr>
        <w:t xml:space="preserve">You can add many </w:t>
      </w:r>
      <w:proofErr w:type="spellStart"/>
      <w:r w:rsidRPr="00043EEB">
        <w:rPr>
          <w:i/>
          <w:sz w:val="20"/>
        </w:rPr>
        <w:t>FactBoxes</w:t>
      </w:r>
      <w:proofErr w:type="spellEnd"/>
      <w:r w:rsidRPr="00043EEB">
        <w:rPr>
          <w:i/>
          <w:sz w:val="20"/>
        </w:rPr>
        <w:t xml:space="preserve"> to the same page</w:t>
      </w:r>
      <w:r w:rsidR="00043EEB">
        <w:rPr>
          <w:i/>
          <w:sz w:val="20"/>
        </w:rPr>
        <w:t>.</w:t>
      </w:r>
    </w:p>
    <w:p w14:paraId="62FED5D9" w14:textId="655ECF8E" w:rsidR="00022343" w:rsidRDefault="00022343" w:rsidP="00AB7883">
      <w:pPr>
        <w:pStyle w:val="ListParagraph"/>
        <w:spacing w:line="480" w:lineRule="auto"/>
        <w:jc w:val="left"/>
        <w:rPr>
          <w:i/>
          <w:sz w:val="20"/>
        </w:rPr>
      </w:pPr>
    </w:p>
    <w:p w14:paraId="5ADE6B2A" w14:textId="77777777" w:rsidR="00022343" w:rsidRPr="00022343" w:rsidRDefault="00022343" w:rsidP="00022343">
      <w:pPr>
        <w:pStyle w:val="Heading3"/>
      </w:pPr>
      <w:r w:rsidRPr="00022343">
        <w:t>Page actions</w:t>
      </w:r>
    </w:p>
    <w:p w14:paraId="21C213FC" w14:textId="5F2181AB" w:rsidR="00022343" w:rsidRPr="00022343" w:rsidRDefault="00022343" w:rsidP="00022343">
      <w:pPr>
        <w:spacing w:line="480" w:lineRule="auto"/>
      </w:pPr>
      <w:r w:rsidRPr="00022343">
        <w:t xml:space="preserve">On each page, you can add special actions. The actions are visible in the top part of the page. You can </w:t>
      </w:r>
      <w:proofErr w:type="gramStart"/>
      <w:r w:rsidRPr="00022343">
        <w:t>decide,</w:t>
      </w:r>
      <w:proofErr w:type="gramEnd"/>
      <w:r w:rsidRPr="00022343">
        <w:t xml:space="preserve"> what will happen when the user </w:t>
      </w:r>
      <w:proofErr w:type="gramStart"/>
      <w:r w:rsidRPr="00022343">
        <w:t>will click</w:t>
      </w:r>
      <w:proofErr w:type="gramEnd"/>
      <w:r w:rsidRPr="00022343">
        <w:t xml:space="preserve"> the action. It can be that the new page will be opened, the report will be run, or some code will be triggered.</w:t>
      </w:r>
    </w:p>
    <w:p w14:paraId="2D856957" w14:textId="77777777" w:rsidR="00022343" w:rsidRPr="00022343" w:rsidRDefault="00022343" w:rsidP="00022343">
      <w:pPr>
        <w:spacing w:line="480" w:lineRule="auto"/>
      </w:pPr>
    </w:p>
    <w:p w14:paraId="7226EA52" w14:textId="4F4F0330" w:rsidR="00022343" w:rsidRPr="00022343" w:rsidRDefault="00022343" w:rsidP="00022343">
      <w:pPr>
        <w:spacing w:line="480" w:lineRule="auto"/>
      </w:pPr>
      <w:r w:rsidRPr="00022343">
        <w:t xml:space="preserve">Actions are grouped </w:t>
      </w:r>
      <w:proofErr w:type="gramStart"/>
      <w:r w:rsidRPr="00022343">
        <w:t>in</w:t>
      </w:r>
      <w:proofErr w:type="gramEnd"/>
      <w:r w:rsidRPr="00022343">
        <w:t xml:space="preserve"> the areas. There are four areas that you can choose: </w:t>
      </w:r>
      <w:r w:rsidRPr="00022343">
        <w:rPr>
          <w:b/>
        </w:rPr>
        <w:t>Creation</w:t>
      </w:r>
      <w:r w:rsidRPr="00022343">
        <w:t xml:space="preserve">, </w:t>
      </w:r>
      <w:r w:rsidRPr="00022343">
        <w:rPr>
          <w:b/>
        </w:rPr>
        <w:t>Navigation</w:t>
      </w:r>
      <w:r w:rsidRPr="00022343">
        <w:t xml:space="preserve">, </w:t>
      </w:r>
      <w:r w:rsidRPr="00022343">
        <w:rPr>
          <w:b/>
        </w:rPr>
        <w:t>Processing</w:t>
      </w:r>
      <w:r w:rsidRPr="00022343">
        <w:t xml:space="preserve">, </w:t>
      </w:r>
      <w:r w:rsidR="00024943">
        <w:t xml:space="preserve">and </w:t>
      </w:r>
      <w:r w:rsidRPr="00022343">
        <w:rPr>
          <w:b/>
        </w:rPr>
        <w:t>Reporting</w:t>
      </w:r>
      <w:r w:rsidRPr="00022343">
        <w:t xml:space="preserve">. Actions that are used to open related </w:t>
      </w:r>
      <w:proofErr w:type="gramStart"/>
      <w:r w:rsidRPr="00022343">
        <w:t>data,</w:t>
      </w:r>
      <w:proofErr w:type="gramEnd"/>
      <w:r w:rsidRPr="00022343">
        <w:t xml:space="preserve"> should be placed in the Navigation area. Those wh</w:t>
      </w:r>
      <w:r w:rsidR="00024943">
        <w:t>o</w:t>
      </w:r>
      <w:r w:rsidRPr="00022343">
        <w:t xml:space="preserve"> do some action, for example posting a document, </w:t>
      </w:r>
      <w:r w:rsidR="00024943">
        <w:t xml:space="preserve">or </w:t>
      </w:r>
      <w:r w:rsidRPr="00022343">
        <w:t>chang</w:t>
      </w:r>
      <w:r w:rsidR="00024943">
        <w:t>ing</w:t>
      </w:r>
      <w:r w:rsidRPr="00022343">
        <w:t xml:space="preserve"> status, should be placed in the Processing area. Related reports should be placed in the Reporting area. </w:t>
      </w:r>
    </w:p>
    <w:p w14:paraId="59F84313" w14:textId="5A3111BC" w:rsidR="00022343" w:rsidRPr="00022343" w:rsidRDefault="00232D92" w:rsidP="00022343">
      <w:pPr>
        <w:spacing w:line="480" w:lineRule="auto"/>
      </w:pPr>
      <w:r w:rsidRPr="00232D92">
        <w:rPr>
          <w:noProof/>
        </w:rPr>
        <w:drawing>
          <wp:inline distT="0" distB="0" distL="0" distR="0" wp14:anchorId="27822F3E" wp14:editId="29676416">
            <wp:extent cx="5731510" cy="121285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12850"/>
                    </a:xfrm>
                    <a:prstGeom prst="rect">
                      <a:avLst/>
                    </a:prstGeom>
                  </pic:spPr>
                </pic:pic>
              </a:graphicData>
            </a:graphic>
          </wp:inline>
        </w:drawing>
      </w:r>
    </w:p>
    <w:p w14:paraId="014D5FBE" w14:textId="24321056" w:rsidR="00022343" w:rsidRPr="00022343" w:rsidRDefault="00022343" w:rsidP="00022343">
      <w:pPr>
        <w:spacing w:line="480" w:lineRule="auto"/>
      </w:pPr>
      <w:r w:rsidRPr="00022343">
        <w:t>Actions, the same as controls, need some properties to work correctly. In the table below you can find the properties needed for actions.</w:t>
      </w:r>
    </w:p>
    <w:tbl>
      <w:tblPr>
        <w:tblStyle w:val="ListTable1Light"/>
        <w:tblW w:w="7942" w:type="dxa"/>
        <w:tblInd w:w="1096" w:type="dxa"/>
        <w:tblLook w:val="04A0" w:firstRow="1" w:lastRow="0" w:firstColumn="1" w:lastColumn="0" w:noHBand="0" w:noVBand="1"/>
      </w:tblPr>
      <w:tblGrid>
        <w:gridCol w:w="3030"/>
        <w:gridCol w:w="4912"/>
      </w:tblGrid>
      <w:tr w:rsidR="00A63662" w14:paraId="6C9AB5EC" w14:textId="77777777" w:rsidTr="000B213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Borders>
              <w:bottom w:val="none" w:sz="0" w:space="0" w:color="auto"/>
            </w:tcBorders>
          </w:tcPr>
          <w:p w14:paraId="298D0EAD" w14:textId="3E4C1523" w:rsidR="00A63662" w:rsidRPr="00E7089C" w:rsidRDefault="009C119E" w:rsidP="000B213F">
            <w:pPr>
              <w:pStyle w:val="ListParagraph"/>
              <w:ind w:left="0"/>
              <w:jc w:val="left"/>
              <w:rPr>
                <w:sz w:val="20"/>
              </w:rPr>
            </w:pPr>
            <w:proofErr w:type="spellStart"/>
            <w:r w:rsidRPr="00E7089C">
              <w:rPr>
                <w:sz w:val="20"/>
              </w:rPr>
              <w:t>ApplicationArea</w:t>
            </w:r>
            <w:proofErr w:type="spellEnd"/>
          </w:p>
        </w:tc>
        <w:tc>
          <w:tcPr>
            <w:tcW w:w="4912" w:type="dxa"/>
            <w:tcBorders>
              <w:bottom w:val="none" w:sz="0" w:space="0" w:color="auto"/>
            </w:tcBorders>
          </w:tcPr>
          <w:p w14:paraId="2378CE9A" w14:textId="4A03B245" w:rsidR="00A63662" w:rsidRPr="00E7089C" w:rsidRDefault="00E7089C" w:rsidP="000B213F">
            <w:pPr>
              <w:pStyle w:val="ListParagraph"/>
              <w:ind w:left="0"/>
              <w:jc w:val="left"/>
              <w:cnfStyle w:val="100000000000" w:firstRow="1" w:lastRow="0" w:firstColumn="0" w:lastColumn="0" w:oddVBand="0" w:evenVBand="0" w:oddHBand="0" w:evenHBand="0" w:firstRowFirstColumn="0" w:firstRowLastColumn="0" w:lastRowFirstColumn="0" w:lastRowLastColumn="0"/>
              <w:rPr>
                <w:b w:val="0"/>
                <w:sz w:val="20"/>
              </w:rPr>
            </w:pPr>
            <w:r w:rsidRPr="00E7089C">
              <w:rPr>
                <w:b w:val="0"/>
                <w:sz w:val="20"/>
              </w:rPr>
              <w:t>This property is mandatory. It says in which area of the system action will be visible.</w:t>
            </w:r>
          </w:p>
        </w:tc>
      </w:tr>
      <w:tr w:rsidR="00A63662" w14:paraId="46B000E2"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0641FF9F" w14:textId="77777777" w:rsidR="00A63662" w:rsidRPr="00F812AD" w:rsidRDefault="00A63662" w:rsidP="000B213F">
            <w:pPr>
              <w:pStyle w:val="ListParagraph"/>
              <w:ind w:left="0"/>
              <w:jc w:val="left"/>
              <w:rPr>
                <w:sz w:val="20"/>
              </w:rPr>
            </w:pPr>
            <w:r w:rsidRPr="00F812AD">
              <w:rPr>
                <w:sz w:val="20"/>
              </w:rPr>
              <w:t>Caption</w:t>
            </w:r>
          </w:p>
        </w:tc>
        <w:tc>
          <w:tcPr>
            <w:tcW w:w="4912" w:type="dxa"/>
          </w:tcPr>
          <w:p w14:paraId="2CF824FE" w14:textId="3E51B2EB" w:rsidR="00A63662" w:rsidRPr="000F772E" w:rsidRDefault="00A63662" w:rsidP="000B213F">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737854">
              <w:rPr>
                <w:sz w:val="20"/>
              </w:rPr>
              <w:t xml:space="preserve">Caption for the </w:t>
            </w:r>
            <w:r w:rsidR="00E7089C">
              <w:rPr>
                <w:sz w:val="20"/>
              </w:rPr>
              <w:t>action</w:t>
            </w:r>
            <w:r w:rsidRPr="00737854">
              <w:rPr>
                <w:sz w:val="20"/>
              </w:rPr>
              <w:t>. It should not contain the prefix or suffix.</w:t>
            </w:r>
          </w:p>
        </w:tc>
      </w:tr>
      <w:tr w:rsidR="00A63662" w14:paraId="7E1271AA"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691ECB6B" w14:textId="2ABE342E" w:rsidR="00A63662" w:rsidRPr="00F812AD" w:rsidRDefault="00D55575" w:rsidP="000B213F">
            <w:pPr>
              <w:pStyle w:val="ListParagraph"/>
              <w:ind w:left="0"/>
              <w:jc w:val="left"/>
              <w:rPr>
                <w:sz w:val="20"/>
              </w:rPr>
            </w:pPr>
            <w:r>
              <w:rPr>
                <w:sz w:val="20"/>
              </w:rPr>
              <w:lastRenderedPageBreak/>
              <w:t>Image</w:t>
            </w:r>
          </w:p>
        </w:tc>
        <w:tc>
          <w:tcPr>
            <w:tcW w:w="4912" w:type="dxa"/>
          </w:tcPr>
          <w:p w14:paraId="5D6EC899" w14:textId="0A5C0C97" w:rsidR="00A63662" w:rsidRPr="00737854" w:rsidRDefault="00A8219D" w:rsidP="000B213F">
            <w:pPr>
              <w:pStyle w:val="ListParagraph"/>
              <w:ind w:left="0"/>
              <w:cnfStyle w:val="000000000000" w:firstRow="0" w:lastRow="0" w:firstColumn="0" w:lastColumn="0" w:oddVBand="0" w:evenVBand="0" w:oddHBand="0" w:evenHBand="0" w:firstRowFirstColumn="0" w:firstRowLastColumn="0" w:lastRowFirstColumn="0" w:lastRowLastColumn="0"/>
              <w:rPr>
                <w:sz w:val="20"/>
              </w:rPr>
            </w:pPr>
            <w:r w:rsidRPr="00A8219D">
              <w:rPr>
                <w:sz w:val="20"/>
              </w:rPr>
              <w:t xml:space="preserve">The property tells what </w:t>
            </w:r>
            <w:r w:rsidR="00F97966" w:rsidRPr="00A8219D">
              <w:rPr>
                <w:sz w:val="20"/>
              </w:rPr>
              <w:t>the image for the action is</w:t>
            </w:r>
            <w:r w:rsidRPr="00A8219D">
              <w:rPr>
                <w:sz w:val="20"/>
              </w:rPr>
              <w:t>.</w:t>
            </w:r>
          </w:p>
        </w:tc>
      </w:tr>
      <w:tr w:rsidR="00A63662" w14:paraId="7C8B2ECA"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249F9007" w14:textId="4CB4C0DC" w:rsidR="00A63662" w:rsidRPr="0026685E" w:rsidRDefault="00D55575" w:rsidP="000B213F">
            <w:pPr>
              <w:pStyle w:val="ListParagraph"/>
              <w:ind w:left="0"/>
              <w:jc w:val="left"/>
              <w:rPr>
                <w:sz w:val="20"/>
              </w:rPr>
            </w:pPr>
            <w:r>
              <w:rPr>
                <w:sz w:val="20"/>
              </w:rPr>
              <w:t>Promoted</w:t>
            </w:r>
          </w:p>
        </w:tc>
        <w:tc>
          <w:tcPr>
            <w:tcW w:w="4912" w:type="dxa"/>
          </w:tcPr>
          <w:p w14:paraId="18652D65" w14:textId="6691862A" w:rsidR="00A63662" w:rsidRPr="00F812AD" w:rsidRDefault="00F97966" w:rsidP="000B213F">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F97966">
              <w:rPr>
                <w:sz w:val="20"/>
              </w:rPr>
              <w:t xml:space="preserve">If </w:t>
            </w:r>
            <w:proofErr w:type="gramStart"/>
            <w:r w:rsidRPr="00F97966">
              <w:rPr>
                <w:sz w:val="20"/>
              </w:rPr>
              <w:t>action</w:t>
            </w:r>
            <w:proofErr w:type="gramEnd"/>
            <w:r w:rsidRPr="00F97966">
              <w:rPr>
                <w:sz w:val="20"/>
              </w:rPr>
              <w:t xml:space="preserve"> is set as promoted, then it is shown on the </w:t>
            </w:r>
            <w:r w:rsidRPr="00F97966">
              <w:rPr>
                <w:b/>
                <w:sz w:val="20"/>
              </w:rPr>
              <w:t>Home</w:t>
            </w:r>
            <w:r w:rsidRPr="00F97966">
              <w:rPr>
                <w:sz w:val="20"/>
              </w:rPr>
              <w:t xml:space="preserve"> tab. If you want that action </w:t>
            </w:r>
            <w:r w:rsidR="00024943">
              <w:rPr>
                <w:sz w:val="20"/>
              </w:rPr>
              <w:t>to be</w:t>
            </w:r>
            <w:r w:rsidRPr="00F97966">
              <w:rPr>
                <w:sz w:val="20"/>
              </w:rPr>
              <w:t xml:space="preserve"> shown only in the Home tab, then set </w:t>
            </w:r>
            <w:r w:rsidR="00024943">
              <w:rPr>
                <w:sz w:val="20"/>
              </w:rPr>
              <w:t xml:space="preserve">the </w:t>
            </w:r>
            <w:r w:rsidRPr="00F97966">
              <w:rPr>
                <w:sz w:val="20"/>
              </w:rPr>
              <w:t xml:space="preserve">property </w:t>
            </w:r>
            <w:proofErr w:type="spellStart"/>
            <w:r w:rsidRPr="00F97966">
              <w:rPr>
                <w:b/>
                <w:sz w:val="20"/>
              </w:rPr>
              <w:t>PromotedOnly</w:t>
            </w:r>
            <w:proofErr w:type="spellEnd"/>
            <w:r w:rsidRPr="00F97966">
              <w:rPr>
                <w:sz w:val="20"/>
              </w:rPr>
              <w:t xml:space="preserve"> to true. </w:t>
            </w:r>
            <w:r w:rsidRPr="00F97966">
              <w:rPr>
                <w:sz w:val="20"/>
              </w:rPr>
              <w:cr/>
            </w:r>
            <w:r w:rsidRPr="00F97966">
              <w:rPr>
                <w:sz w:val="20"/>
              </w:rPr>
              <w:cr/>
              <w:t xml:space="preserve">When </w:t>
            </w:r>
            <w:proofErr w:type="gramStart"/>
            <w:r w:rsidRPr="00F97966">
              <w:rPr>
                <w:sz w:val="20"/>
              </w:rPr>
              <w:t>action</w:t>
            </w:r>
            <w:proofErr w:type="gramEnd"/>
            <w:r w:rsidRPr="00F97966">
              <w:rPr>
                <w:sz w:val="20"/>
              </w:rPr>
              <w:t xml:space="preserve"> is promoted, then you can put it in the proper category using </w:t>
            </w:r>
            <w:r w:rsidR="00024943">
              <w:rPr>
                <w:sz w:val="20"/>
              </w:rPr>
              <w:t xml:space="preserve">the </w:t>
            </w:r>
            <w:r w:rsidRPr="00F97966">
              <w:rPr>
                <w:sz w:val="20"/>
              </w:rPr>
              <w:t xml:space="preserve">property </w:t>
            </w:r>
            <w:proofErr w:type="spellStart"/>
            <w:r w:rsidRPr="00F97966">
              <w:rPr>
                <w:b/>
                <w:sz w:val="20"/>
              </w:rPr>
              <w:t>PromotedCategory</w:t>
            </w:r>
            <w:proofErr w:type="spellEnd"/>
            <w:r w:rsidRPr="00F97966">
              <w:rPr>
                <w:sz w:val="20"/>
              </w:rPr>
              <w:t xml:space="preserve">. There are three standard categories: New, Process, </w:t>
            </w:r>
            <w:r w:rsidR="00024943">
              <w:rPr>
                <w:sz w:val="20"/>
              </w:rPr>
              <w:t xml:space="preserve">and </w:t>
            </w:r>
            <w:r w:rsidRPr="00F97966">
              <w:rPr>
                <w:sz w:val="20"/>
              </w:rPr>
              <w:t>Report.</w:t>
            </w:r>
          </w:p>
        </w:tc>
      </w:tr>
      <w:tr w:rsidR="00A63662" w14:paraId="55B50E4C"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028EF6F2" w14:textId="68FA6770" w:rsidR="00A63662" w:rsidRDefault="00024943" w:rsidP="000B213F">
            <w:pPr>
              <w:pStyle w:val="ListParagraph"/>
              <w:ind w:left="0"/>
              <w:jc w:val="left"/>
              <w:rPr>
                <w:sz w:val="20"/>
              </w:rPr>
            </w:pPr>
            <w:proofErr w:type="spellStart"/>
            <w:r>
              <w:rPr>
                <w:sz w:val="20"/>
              </w:rPr>
              <w:t>RunO</w:t>
            </w:r>
            <w:r w:rsidR="00D55575">
              <w:rPr>
                <w:sz w:val="20"/>
              </w:rPr>
              <w:t>bject</w:t>
            </w:r>
            <w:proofErr w:type="spellEnd"/>
          </w:p>
        </w:tc>
        <w:tc>
          <w:tcPr>
            <w:tcW w:w="4912" w:type="dxa"/>
          </w:tcPr>
          <w:p w14:paraId="41A44342" w14:textId="695F1744" w:rsidR="00A63662" w:rsidRPr="00C352C2" w:rsidRDefault="0083372D" w:rsidP="000B213F">
            <w:pPr>
              <w:pStyle w:val="ListParagraph"/>
              <w:ind w:left="0"/>
              <w:cnfStyle w:val="000000000000" w:firstRow="0" w:lastRow="0" w:firstColumn="0" w:lastColumn="0" w:oddVBand="0" w:evenVBand="0" w:oddHBand="0" w:evenHBand="0" w:firstRowFirstColumn="0" w:firstRowLastColumn="0" w:lastRowFirstColumn="0" w:lastRowLastColumn="0"/>
              <w:rPr>
                <w:sz w:val="20"/>
              </w:rPr>
            </w:pPr>
            <w:r w:rsidRPr="0083372D">
              <w:rPr>
                <w:sz w:val="20"/>
              </w:rPr>
              <w:t xml:space="preserve">If you want to run the object, for example, another page or report, you need to specify the object type and name. The link between your page and the object can be set in the property </w:t>
            </w:r>
            <w:proofErr w:type="spellStart"/>
            <w:r w:rsidRPr="0083372D">
              <w:rPr>
                <w:b/>
                <w:sz w:val="20"/>
              </w:rPr>
              <w:t>RunPageLink</w:t>
            </w:r>
            <w:proofErr w:type="spellEnd"/>
            <w:r w:rsidRPr="0083372D">
              <w:rPr>
                <w:sz w:val="20"/>
              </w:rPr>
              <w:t xml:space="preserve">. In case you use </w:t>
            </w:r>
            <w:r w:rsidR="00024943">
              <w:rPr>
                <w:sz w:val="20"/>
              </w:rPr>
              <w:t xml:space="preserve">the </w:t>
            </w:r>
            <w:proofErr w:type="spellStart"/>
            <w:r w:rsidRPr="0083372D">
              <w:rPr>
                <w:b/>
                <w:sz w:val="20"/>
              </w:rPr>
              <w:t>RunObject</w:t>
            </w:r>
            <w:proofErr w:type="spellEnd"/>
            <w:r w:rsidRPr="0083372D">
              <w:rPr>
                <w:sz w:val="20"/>
              </w:rPr>
              <w:t xml:space="preserve"> property do not write code in trigger </w:t>
            </w:r>
            <w:proofErr w:type="spellStart"/>
            <w:proofErr w:type="gramStart"/>
            <w:r w:rsidRPr="0083372D">
              <w:rPr>
                <w:b/>
                <w:sz w:val="20"/>
              </w:rPr>
              <w:t>onAction</w:t>
            </w:r>
            <w:proofErr w:type="spellEnd"/>
            <w:r w:rsidRPr="0083372D">
              <w:rPr>
                <w:b/>
                <w:sz w:val="20"/>
              </w:rPr>
              <w:t>(</w:t>
            </w:r>
            <w:proofErr w:type="gramEnd"/>
            <w:r w:rsidRPr="0083372D">
              <w:rPr>
                <w:b/>
                <w:sz w:val="20"/>
              </w:rPr>
              <w:t>)</w:t>
            </w:r>
            <w:r w:rsidRPr="0083372D">
              <w:rPr>
                <w:sz w:val="20"/>
              </w:rPr>
              <w:t>.</w:t>
            </w:r>
          </w:p>
        </w:tc>
      </w:tr>
      <w:tr w:rsidR="00A63662" w14:paraId="40793FEA"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0EBEA67A" w14:textId="24D7A8D6" w:rsidR="00A63662" w:rsidRPr="004E3F7B" w:rsidRDefault="00D55575" w:rsidP="000B213F">
            <w:pPr>
              <w:pStyle w:val="ListParagraph"/>
              <w:ind w:left="0"/>
              <w:rPr>
                <w:sz w:val="20"/>
              </w:rPr>
            </w:pPr>
            <w:r>
              <w:rPr>
                <w:sz w:val="20"/>
              </w:rPr>
              <w:t>ToolTip</w:t>
            </w:r>
          </w:p>
        </w:tc>
        <w:tc>
          <w:tcPr>
            <w:tcW w:w="4912" w:type="dxa"/>
          </w:tcPr>
          <w:p w14:paraId="43056179" w14:textId="6B3E87CD" w:rsidR="00A63662" w:rsidRPr="004E3F7B" w:rsidRDefault="00500196" w:rsidP="000B213F">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500196">
              <w:rPr>
                <w:sz w:val="20"/>
              </w:rPr>
              <w:t>ToolTip for the action is mandatory if your extension would be published on AppSource. It gives the user quick help with what the action does.</w:t>
            </w:r>
          </w:p>
        </w:tc>
      </w:tr>
    </w:tbl>
    <w:p w14:paraId="5C559D98" w14:textId="77777777" w:rsidR="00AB7883" w:rsidRDefault="00AB7883" w:rsidP="00B64311">
      <w:pPr>
        <w:pStyle w:val="ListParagraph"/>
        <w:spacing w:line="480" w:lineRule="auto"/>
        <w:jc w:val="left"/>
        <w:rPr>
          <w:i/>
          <w:sz w:val="20"/>
        </w:rPr>
      </w:pPr>
    </w:p>
    <w:p w14:paraId="24A0303E" w14:textId="78ED9CA7" w:rsidR="00500196" w:rsidRPr="00022343" w:rsidRDefault="00500196" w:rsidP="00500196">
      <w:pPr>
        <w:spacing w:line="480" w:lineRule="auto"/>
      </w:pPr>
      <w:r w:rsidRPr="00022343">
        <w:t xml:space="preserve">Actions, </w:t>
      </w:r>
      <w:r>
        <w:t xml:space="preserve">has also a trigger – </w:t>
      </w:r>
      <w:proofErr w:type="spellStart"/>
      <w:proofErr w:type="gramStart"/>
      <w:r w:rsidRPr="00500196">
        <w:rPr>
          <w:b/>
        </w:rPr>
        <w:t>OnAction</w:t>
      </w:r>
      <w:proofErr w:type="spellEnd"/>
      <w:r w:rsidRPr="00500196">
        <w:rPr>
          <w:b/>
        </w:rPr>
        <w:t>(</w:t>
      </w:r>
      <w:proofErr w:type="gramEnd"/>
      <w:r w:rsidRPr="00500196">
        <w:rPr>
          <w:b/>
        </w:rPr>
        <w:t>)</w:t>
      </w:r>
      <w:r>
        <w:t xml:space="preserve">. To be able to see the action on the page it must contain </w:t>
      </w:r>
      <w:r w:rsidR="00E95085">
        <w:t>either</w:t>
      </w:r>
      <w:r>
        <w:t xml:space="preserve"> </w:t>
      </w:r>
      <w:r w:rsidR="00024943">
        <w:t xml:space="preserve">the </w:t>
      </w:r>
      <w:proofErr w:type="spellStart"/>
      <w:r w:rsidRPr="00E95085">
        <w:rPr>
          <w:b/>
        </w:rPr>
        <w:t>RunOb</w:t>
      </w:r>
      <w:r w:rsidR="00E95085" w:rsidRPr="00E95085">
        <w:rPr>
          <w:b/>
        </w:rPr>
        <w:t>ject</w:t>
      </w:r>
      <w:proofErr w:type="spellEnd"/>
      <w:r w:rsidR="00E95085">
        <w:t xml:space="preserve"> property or code in </w:t>
      </w:r>
      <w:r w:rsidR="00024943">
        <w:t xml:space="preserve">the </w:t>
      </w:r>
      <w:proofErr w:type="spellStart"/>
      <w:r w:rsidR="00E95085" w:rsidRPr="00E95085">
        <w:rPr>
          <w:b/>
        </w:rPr>
        <w:t>OnAction</w:t>
      </w:r>
      <w:proofErr w:type="spellEnd"/>
      <w:r w:rsidR="00E95085">
        <w:t xml:space="preserve"> trigger.</w:t>
      </w:r>
    </w:p>
    <w:p w14:paraId="6164207B" w14:textId="4B7898B9" w:rsidR="0087506C" w:rsidRPr="00043EEB" w:rsidRDefault="0087506C" w:rsidP="00043EEB">
      <w:pPr>
        <w:spacing w:line="480" w:lineRule="auto"/>
        <w:jc w:val="left"/>
        <w:rPr>
          <w:i/>
          <w:sz w:val="20"/>
        </w:rPr>
      </w:pPr>
      <w:r w:rsidRPr="00E016E8">
        <w:rPr>
          <w:rStyle w:val="Heading3Char"/>
          <w:noProof/>
        </w:rPr>
        <w:drawing>
          <wp:inline distT="0" distB="0" distL="0" distR="0" wp14:anchorId="593F0226" wp14:editId="6142421F">
            <wp:extent cx="252412" cy="252412"/>
            <wp:effectExtent l="0" t="0" r="0" b="0"/>
            <wp:docPr id="105" name="Graphic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000018D0" w:rsidRPr="00043EEB">
        <w:rPr>
          <w:i/>
          <w:sz w:val="20"/>
        </w:rPr>
        <w:t>It is good practice to assign an image to action. You can see how the image looks directly in the Visual Studio Code.</w:t>
      </w:r>
    </w:p>
    <w:p w14:paraId="31592424" w14:textId="0AED4FC1" w:rsidR="007903F7" w:rsidRPr="001A244F" w:rsidRDefault="007903F7" w:rsidP="007903F7">
      <w:pPr>
        <w:pStyle w:val="Heading2"/>
      </w:pPr>
      <w:r w:rsidRPr="00E016E8">
        <w:rPr>
          <w:rStyle w:val="BalloonTextChar"/>
          <w:noProof/>
        </w:rPr>
        <w:drawing>
          <wp:inline distT="0" distB="0" distL="0" distR="0" wp14:anchorId="101478DE" wp14:editId="7C6D894D">
            <wp:extent cx="267618" cy="267618"/>
            <wp:effectExtent l="0" t="0" r="0" b="0"/>
            <wp:docPr id="122" name="Graphic 122"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Update </w:t>
      </w:r>
      <w:proofErr w:type="spellStart"/>
      <w:r>
        <w:t>App.Json</w:t>
      </w:r>
      <w:proofErr w:type="spellEnd"/>
      <w:r>
        <w:t xml:space="preserve">  </w:t>
      </w:r>
    </w:p>
    <w:p w14:paraId="43CC4F8C" w14:textId="770B8106" w:rsidR="007903F7" w:rsidRDefault="007903F7" w:rsidP="007903F7">
      <w:pPr>
        <w:spacing w:line="480" w:lineRule="auto"/>
      </w:pPr>
      <w:r>
        <w:t xml:space="preserve">Before creating </w:t>
      </w:r>
      <w:proofErr w:type="gramStart"/>
      <w:r w:rsidR="00DA0607">
        <w:t>pages</w:t>
      </w:r>
      <w:proofErr w:type="gramEnd"/>
      <w:r w:rsidR="00DA0607">
        <w:t xml:space="preserve"> you need to </w:t>
      </w:r>
      <w:r w:rsidR="009F2555">
        <w:t xml:space="preserve">update </w:t>
      </w:r>
      <w:r w:rsidR="00024943">
        <w:t xml:space="preserve">the </w:t>
      </w:r>
      <w:proofErr w:type="spellStart"/>
      <w:r w:rsidR="009F2555" w:rsidRPr="007F7651">
        <w:rPr>
          <w:b/>
        </w:rPr>
        <w:t>app.json</w:t>
      </w:r>
      <w:proofErr w:type="spellEnd"/>
      <w:r w:rsidR="009F2555">
        <w:t xml:space="preserve"> file and add one </w:t>
      </w:r>
      <w:r w:rsidR="007F7651">
        <w:t>parameter</w:t>
      </w:r>
      <w:r w:rsidR="009F2555">
        <w:t xml:space="preserve"> that will </w:t>
      </w:r>
      <w:r w:rsidR="007F7651">
        <w:t>help creat</w:t>
      </w:r>
      <w:r w:rsidR="00024943">
        <w:t>e</w:t>
      </w:r>
      <w:r w:rsidR="007F7651">
        <w:t xml:space="preserve"> pages </w:t>
      </w:r>
      <w:r w:rsidR="009E32C8">
        <w:t xml:space="preserve">– </w:t>
      </w:r>
      <w:proofErr w:type="spellStart"/>
      <w:r w:rsidR="009E32C8" w:rsidRPr="009E32C8">
        <w:rPr>
          <w:b/>
        </w:rPr>
        <w:t>NoImplicitWith</w:t>
      </w:r>
      <w:proofErr w:type="spellEnd"/>
      <w:r w:rsidR="009E32C8">
        <w:t>.</w:t>
      </w:r>
    </w:p>
    <w:p w14:paraId="56B1DC0D" w14:textId="08016E14" w:rsidR="001D0AA8" w:rsidRDefault="001D0AA8" w:rsidP="004C6005">
      <w:pPr>
        <w:pStyle w:val="ListParagraph"/>
        <w:numPr>
          <w:ilvl w:val="0"/>
          <w:numId w:val="20"/>
        </w:numPr>
        <w:spacing w:line="480" w:lineRule="auto"/>
        <w:jc w:val="left"/>
      </w:pPr>
      <w:r>
        <w:t xml:space="preserve">Open </w:t>
      </w:r>
      <w:r w:rsidR="00024943">
        <w:t xml:space="preserve">the </w:t>
      </w:r>
      <w:proofErr w:type="spellStart"/>
      <w:r w:rsidRPr="00B5599C">
        <w:rPr>
          <w:b/>
        </w:rPr>
        <w:t>app.json</w:t>
      </w:r>
      <w:proofErr w:type="spellEnd"/>
      <w:r>
        <w:t xml:space="preserve"> file add new property </w:t>
      </w:r>
      <w:r w:rsidRPr="001D0AA8">
        <w:rPr>
          <w:b/>
        </w:rPr>
        <w:t>features</w:t>
      </w:r>
      <w:r>
        <w:t xml:space="preserve"> </w:t>
      </w:r>
      <w:r w:rsidR="00024943">
        <w:t>to</w:t>
      </w:r>
      <w:r>
        <w:t xml:space="preserve"> it add </w:t>
      </w:r>
      <w:proofErr w:type="spellStart"/>
      <w:r w:rsidR="00F42B84" w:rsidRPr="00F42B84">
        <w:rPr>
          <w:b/>
        </w:rPr>
        <w:t>NoImplicitWith</w:t>
      </w:r>
      <w:proofErr w:type="spellEnd"/>
    </w:p>
    <w:p w14:paraId="0053BC03" w14:textId="333867DE" w:rsidR="001D0AA8" w:rsidRDefault="001D0AA8" w:rsidP="001D0AA8">
      <w:pPr>
        <w:spacing w:line="480" w:lineRule="auto"/>
        <w:jc w:val="left"/>
      </w:pPr>
      <w:r>
        <w:t xml:space="preserve">Your </w:t>
      </w:r>
      <w:proofErr w:type="spellStart"/>
      <w:r w:rsidRPr="00B05B81">
        <w:rPr>
          <w:b/>
        </w:rPr>
        <w:t>app.json</w:t>
      </w:r>
      <w:proofErr w:type="spellEnd"/>
      <w:r>
        <w:t xml:space="preserve"> file should contain information as presented on </w:t>
      </w:r>
      <w:r w:rsidR="00024943">
        <w:t xml:space="preserve">the </w:t>
      </w:r>
      <w:r>
        <w:t xml:space="preserve">screen below. </w:t>
      </w:r>
    </w:p>
    <w:p w14:paraId="6C87CECA" w14:textId="4DCC9291" w:rsidR="007903F7" w:rsidRDefault="00F42B84" w:rsidP="00F42B84">
      <w:pPr>
        <w:spacing w:line="480" w:lineRule="auto"/>
        <w:jc w:val="right"/>
        <w:rPr>
          <w:i/>
          <w:sz w:val="20"/>
        </w:rPr>
      </w:pPr>
      <w:r w:rsidRPr="00F42B84">
        <w:rPr>
          <w:i/>
          <w:noProof/>
          <w:sz w:val="20"/>
        </w:rPr>
        <w:lastRenderedPageBreak/>
        <w:drawing>
          <wp:inline distT="0" distB="0" distL="0" distR="0" wp14:anchorId="3C1F9FA4" wp14:editId="6F934E7D">
            <wp:extent cx="3086100" cy="146644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9253" cy="1472695"/>
                    </a:xfrm>
                    <a:prstGeom prst="rect">
                      <a:avLst/>
                    </a:prstGeom>
                  </pic:spPr>
                </pic:pic>
              </a:graphicData>
            </a:graphic>
          </wp:inline>
        </w:drawing>
      </w:r>
    </w:p>
    <w:p w14:paraId="03BC359E" w14:textId="4BB4ED30" w:rsidR="009E32C8" w:rsidRPr="00043EEB" w:rsidRDefault="009E32C8" w:rsidP="00043EEB">
      <w:pPr>
        <w:spacing w:line="480" w:lineRule="auto"/>
        <w:jc w:val="left"/>
        <w:rPr>
          <w:i/>
          <w:sz w:val="20"/>
        </w:rPr>
      </w:pPr>
      <w:r w:rsidRPr="00E016E8">
        <w:rPr>
          <w:rStyle w:val="Heading3Char"/>
          <w:noProof/>
        </w:rPr>
        <w:drawing>
          <wp:inline distT="0" distB="0" distL="0" distR="0" wp14:anchorId="6661AC10" wp14:editId="4C12CE75">
            <wp:extent cx="252412" cy="252412"/>
            <wp:effectExtent l="0" t="0" r="0" b="0"/>
            <wp:docPr id="123" name="Graphic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Pr="00043EEB">
        <w:rPr>
          <w:i/>
          <w:sz w:val="20"/>
        </w:rPr>
        <w:t xml:space="preserve">This property is </w:t>
      </w:r>
      <w:r w:rsidR="007B7C6C" w:rsidRPr="00043EEB">
        <w:rPr>
          <w:i/>
          <w:sz w:val="20"/>
        </w:rPr>
        <w:t xml:space="preserve">related to legacy code therefore </w:t>
      </w:r>
      <w:proofErr w:type="gramStart"/>
      <w:r w:rsidR="007B7C6C" w:rsidRPr="00043EEB">
        <w:rPr>
          <w:i/>
          <w:sz w:val="20"/>
        </w:rPr>
        <w:t>With</w:t>
      </w:r>
      <w:proofErr w:type="gramEnd"/>
      <w:r w:rsidR="007B7C6C" w:rsidRPr="00043EEB">
        <w:rPr>
          <w:i/>
          <w:sz w:val="20"/>
        </w:rPr>
        <w:t xml:space="preserve"> statement will not be described in this workbook. To avoid using </w:t>
      </w:r>
      <w:r w:rsidR="001D0AA8" w:rsidRPr="00043EEB">
        <w:rPr>
          <w:i/>
          <w:sz w:val="20"/>
        </w:rPr>
        <w:t xml:space="preserve">this statement in </w:t>
      </w:r>
      <w:r w:rsidR="00024943" w:rsidRPr="00043EEB">
        <w:rPr>
          <w:i/>
          <w:sz w:val="20"/>
        </w:rPr>
        <w:t xml:space="preserve">the </w:t>
      </w:r>
      <w:r w:rsidR="001D0AA8" w:rsidRPr="00043EEB">
        <w:rPr>
          <w:i/>
          <w:sz w:val="20"/>
        </w:rPr>
        <w:t xml:space="preserve">code parameter in </w:t>
      </w:r>
      <w:proofErr w:type="spellStart"/>
      <w:proofErr w:type="gramStart"/>
      <w:r w:rsidR="001D0AA8" w:rsidRPr="00043EEB">
        <w:rPr>
          <w:i/>
          <w:sz w:val="20"/>
        </w:rPr>
        <w:t>app.json</w:t>
      </w:r>
      <w:proofErr w:type="spellEnd"/>
      <w:proofErr w:type="gramEnd"/>
      <w:r w:rsidR="001D0AA8" w:rsidRPr="00043EEB">
        <w:rPr>
          <w:i/>
          <w:sz w:val="20"/>
        </w:rPr>
        <w:t xml:space="preserve"> need</w:t>
      </w:r>
      <w:r w:rsidR="00024943" w:rsidRPr="00043EEB">
        <w:rPr>
          <w:i/>
          <w:sz w:val="20"/>
        </w:rPr>
        <w:t>s</w:t>
      </w:r>
      <w:r w:rsidR="001D0AA8" w:rsidRPr="00043EEB">
        <w:rPr>
          <w:i/>
          <w:sz w:val="20"/>
        </w:rPr>
        <w:t xml:space="preserve"> to be enabled.</w:t>
      </w:r>
    </w:p>
    <w:p w14:paraId="710C6644" w14:textId="77777777" w:rsidR="009E32C8" w:rsidRPr="007903F7" w:rsidRDefault="009E32C8" w:rsidP="007903F7">
      <w:pPr>
        <w:spacing w:line="480" w:lineRule="auto"/>
        <w:jc w:val="left"/>
        <w:rPr>
          <w:i/>
          <w:sz w:val="20"/>
        </w:rPr>
      </w:pPr>
    </w:p>
    <w:p w14:paraId="010C3085" w14:textId="5A934261" w:rsidR="00963EB1" w:rsidRPr="001A244F" w:rsidRDefault="00963EB1" w:rsidP="00963EB1">
      <w:pPr>
        <w:pStyle w:val="Heading2"/>
      </w:pPr>
      <w:r w:rsidRPr="00E016E8">
        <w:rPr>
          <w:rStyle w:val="BalloonTextChar"/>
          <w:noProof/>
        </w:rPr>
        <w:drawing>
          <wp:inline distT="0" distB="0" distL="0" distR="0" wp14:anchorId="2D44AFC2" wp14:editId="3F1777D3">
            <wp:extent cx="267618" cy="267618"/>
            <wp:effectExtent l="0" t="0" r="0" b="0"/>
            <wp:docPr id="106" name="Graphic 106"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Create Bonus </w:t>
      </w:r>
      <w:r w:rsidR="006C2A01">
        <w:t>List Page</w:t>
      </w:r>
      <w:r>
        <w:t xml:space="preserve"> </w:t>
      </w:r>
    </w:p>
    <w:p w14:paraId="1A74E68B" w14:textId="76FC23D3" w:rsidR="0017652A" w:rsidRDefault="0017652A" w:rsidP="0017652A">
      <w:pPr>
        <w:spacing w:line="480" w:lineRule="auto"/>
      </w:pPr>
      <w:r>
        <w:t xml:space="preserve">The </w:t>
      </w:r>
      <w:r w:rsidRPr="0017652A">
        <w:rPr>
          <w:b/>
        </w:rPr>
        <w:t>Bonus List</w:t>
      </w:r>
      <w:r>
        <w:t xml:space="preserve"> page will present all available, at this moment</w:t>
      </w:r>
      <w:r w:rsidR="00DC07A5">
        <w:t>,</w:t>
      </w:r>
      <w:r>
        <w:t xml:space="preserve"> fields from the </w:t>
      </w:r>
      <w:r w:rsidRPr="00DC07A5">
        <w:rPr>
          <w:b/>
        </w:rPr>
        <w:t>Bonus Header</w:t>
      </w:r>
      <w:r>
        <w:t xml:space="preserve"> table. Also, you will add new action which will open the </w:t>
      </w:r>
      <w:r w:rsidRPr="00DC07A5">
        <w:rPr>
          <w:b/>
        </w:rPr>
        <w:t>Customer Card</w:t>
      </w:r>
      <w:r>
        <w:t xml:space="preserve"> page for </w:t>
      </w:r>
      <w:r w:rsidR="00024943">
        <w:t xml:space="preserve">the </w:t>
      </w:r>
      <w:r>
        <w:t xml:space="preserve">customer specified in the bonus. </w:t>
      </w:r>
    </w:p>
    <w:p w14:paraId="054372F0" w14:textId="41F74A3E" w:rsidR="009B4F24" w:rsidRDefault="009B4F24" w:rsidP="004C6005">
      <w:pPr>
        <w:pStyle w:val="ListParagraph"/>
        <w:numPr>
          <w:ilvl w:val="0"/>
          <w:numId w:val="19"/>
        </w:numPr>
      </w:pPr>
      <w:r>
        <w:t xml:space="preserve">Create a new file </w:t>
      </w:r>
      <w:r w:rsidRPr="00D24D7A">
        <w:rPr>
          <w:b/>
        </w:rPr>
        <w:t>BonusList.Page.al</w:t>
      </w:r>
      <w:r>
        <w:t xml:space="preserve"> and create </w:t>
      </w:r>
      <w:r w:rsidR="00024943">
        <w:t xml:space="preserve">a </w:t>
      </w:r>
      <w:r>
        <w:t>new page "</w:t>
      </w:r>
      <w:r w:rsidRPr="00D24D7A">
        <w:rPr>
          <w:b/>
        </w:rPr>
        <w:t>MNB Bonus List</w:t>
      </w:r>
      <w:r>
        <w:t xml:space="preserve">" using snippet </w:t>
      </w:r>
      <w:proofErr w:type="spellStart"/>
      <w:r w:rsidRPr="00D24D7A">
        <w:rPr>
          <w:b/>
        </w:rPr>
        <w:t>tpage</w:t>
      </w:r>
      <w:proofErr w:type="spellEnd"/>
      <w:r>
        <w:t xml:space="preserve"> and choosing list page</w:t>
      </w:r>
    </w:p>
    <w:p w14:paraId="7F856CF6" w14:textId="23013109" w:rsidR="009B4F24" w:rsidRPr="00043EEB" w:rsidRDefault="009B4F24" w:rsidP="00043EEB">
      <w:pPr>
        <w:pStyle w:val="ListParagraph"/>
        <w:spacing w:line="480" w:lineRule="auto"/>
        <w:jc w:val="left"/>
        <w:rPr>
          <w:i/>
          <w:sz w:val="20"/>
        </w:rPr>
      </w:pPr>
      <w:r w:rsidRPr="00E016E8">
        <w:rPr>
          <w:rStyle w:val="Heading3Char"/>
          <w:noProof/>
        </w:rPr>
        <w:drawing>
          <wp:inline distT="0" distB="0" distL="0" distR="0" wp14:anchorId="195D72D6" wp14:editId="310B4CAA">
            <wp:extent cx="252412" cy="252412"/>
            <wp:effectExtent l="0" t="0" r="0" b="0"/>
            <wp:docPr id="108" name="Graph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sidR="00995F1F">
        <w:rPr>
          <w:i/>
          <w:sz w:val="20"/>
        </w:rPr>
        <w:t>A few snippets are</w:t>
      </w:r>
      <w:r>
        <w:rPr>
          <w:i/>
          <w:sz w:val="20"/>
        </w:rPr>
        <w:t xml:space="preserve"> creating </w:t>
      </w:r>
      <w:r w:rsidR="00024943">
        <w:rPr>
          <w:i/>
          <w:sz w:val="20"/>
        </w:rPr>
        <w:t xml:space="preserve">a </w:t>
      </w:r>
      <w:r>
        <w:rPr>
          <w:i/>
          <w:sz w:val="20"/>
        </w:rPr>
        <w:t>page remember to choose the proper type to have less work.</w:t>
      </w:r>
    </w:p>
    <w:p w14:paraId="079D254D" w14:textId="3D58F908" w:rsidR="009B4F24" w:rsidRDefault="009B4F24" w:rsidP="004C6005">
      <w:pPr>
        <w:pStyle w:val="ListParagraph"/>
        <w:numPr>
          <w:ilvl w:val="0"/>
          <w:numId w:val="19"/>
        </w:numPr>
      </w:pPr>
      <w:r>
        <w:t xml:space="preserve">Add page properties for </w:t>
      </w:r>
      <w:r w:rsidRPr="00D24D7A">
        <w:rPr>
          <w:b/>
        </w:rPr>
        <w:t>Caption</w:t>
      </w:r>
      <w:r w:rsidR="00D00503" w:rsidRPr="00D24D7A">
        <w:rPr>
          <w:b/>
        </w:rPr>
        <w:t xml:space="preserve"> </w:t>
      </w:r>
      <w:r w:rsidR="00D00503" w:rsidRPr="00D00503">
        <w:t>(choose Bonuses)</w:t>
      </w:r>
      <w:r w:rsidR="00A31646">
        <w:t xml:space="preserve">, </w:t>
      </w:r>
      <w:proofErr w:type="spellStart"/>
      <w:r w:rsidRPr="00D24D7A">
        <w:rPr>
          <w:b/>
        </w:rPr>
        <w:t>UsageCategory</w:t>
      </w:r>
      <w:proofErr w:type="spellEnd"/>
      <w:r>
        <w:t xml:space="preserve"> </w:t>
      </w:r>
      <w:r w:rsidR="00A258EE">
        <w:t>– (choose</w:t>
      </w:r>
      <w:r>
        <w:t xml:space="preserve"> List</w:t>
      </w:r>
      <w:r w:rsidR="00A258EE">
        <w:t>)</w:t>
      </w:r>
      <w:r>
        <w:t xml:space="preserve"> and </w:t>
      </w:r>
      <w:proofErr w:type="spellStart"/>
      <w:r w:rsidRPr="00D24D7A">
        <w:rPr>
          <w:b/>
        </w:rPr>
        <w:t>ApplicationArea</w:t>
      </w:r>
      <w:proofErr w:type="spellEnd"/>
      <w:r>
        <w:t xml:space="preserve"> </w:t>
      </w:r>
      <w:r w:rsidR="00A31646">
        <w:t>choose (All)</w:t>
      </w:r>
    </w:p>
    <w:p w14:paraId="32ACB2B8" w14:textId="63617172" w:rsidR="009B4F24" w:rsidRDefault="009B4F24" w:rsidP="004C6005">
      <w:pPr>
        <w:pStyle w:val="ListParagraph"/>
        <w:numPr>
          <w:ilvl w:val="0"/>
          <w:numId w:val="19"/>
        </w:numPr>
      </w:pPr>
      <w:r>
        <w:t xml:space="preserve">Make sure that </w:t>
      </w:r>
      <w:r w:rsidR="00024943">
        <w:t xml:space="preserve">the </w:t>
      </w:r>
      <w:r>
        <w:t xml:space="preserve">page is not </w:t>
      </w:r>
      <w:r w:rsidR="00A31646">
        <w:t>editable,</w:t>
      </w:r>
      <w:r>
        <w:t xml:space="preserve"> and the source table is "</w:t>
      </w:r>
      <w:r w:rsidRPr="00D24D7A">
        <w:rPr>
          <w:b/>
        </w:rPr>
        <w:t>MNB Bonus Header</w:t>
      </w:r>
      <w:r>
        <w:t>"</w:t>
      </w:r>
    </w:p>
    <w:p w14:paraId="26511C14" w14:textId="7FC2FC82" w:rsidR="009B4F24" w:rsidRDefault="009B4F24" w:rsidP="004C6005">
      <w:pPr>
        <w:pStyle w:val="ListParagraph"/>
        <w:numPr>
          <w:ilvl w:val="0"/>
          <w:numId w:val="19"/>
        </w:numPr>
      </w:pPr>
      <w:r>
        <w:t xml:space="preserve">Add all fields to the page from the table. Remember to add </w:t>
      </w:r>
      <w:r w:rsidRPr="00D24D7A">
        <w:rPr>
          <w:b/>
        </w:rPr>
        <w:t>ToolTip</w:t>
      </w:r>
      <w:r>
        <w:t xml:space="preserve"> and </w:t>
      </w:r>
      <w:proofErr w:type="spellStart"/>
      <w:r w:rsidRPr="00D24D7A">
        <w:rPr>
          <w:b/>
        </w:rPr>
        <w:t>ApplicationArea</w:t>
      </w:r>
      <w:proofErr w:type="spellEnd"/>
      <w:r>
        <w:t xml:space="preserve"> for all fields</w:t>
      </w:r>
    </w:p>
    <w:p w14:paraId="41A61A2F" w14:textId="765E0A0C" w:rsidR="00A31646" w:rsidRDefault="009B4F24" w:rsidP="004C6005">
      <w:pPr>
        <w:pStyle w:val="ListParagraph"/>
        <w:numPr>
          <w:ilvl w:val="0"/>
          <w:numId w:val="19"/>
        </w:numPr>
      </w:pPr>
      <w:r>
        <w:t xml:space="preserve">Add </w:t>
      </w:r>
      <w:proofErr w:type="gramStart"/>
      <w:r>
        <w:t>new</w:t>
      </w:r>
      <w:proofErr w:type="gramEnd"/>
      <w:r>
        <w:t xml:space="preserve"> action "</w:t>
      </w:r>
      <w:r w:rsidRPr="00D24D7A">
        <w:rPr>
          <w:b/>
        </w:rPr>
        <w:t>Customer Card</w:t>
      </w:r>
      <w:r>
        <w:t xml:space="preserve">" in </w:t>
      </w:r>
      <w:r w:rsidR="00024943">
        <w:t xml:space="preserve">the </w:t>
      </w:r>
      <w:r w:rsidRPr="00D24D7A">
        <w:rPr>
          <w:b/>
        </w:rPr>
        <w:t>Navigation</w:t>
      </w:r>
      <w:r>
        <w:t xml:space="preserve"> area. Action should open the customer card for the customer specified in the "Customer No." field. To create an </w:t>
      </w:r>
      <w:r w:rsidR="00A31646">
        <w:t>action,</w:t>
      </w:r>
      <w:r>
        <w:t xml:space="preserve"> you can use </w:t>
      </w:r>
      <w:r w:rsidR="00024943">
        <w:t xml:space="preserve">a </w:t>
      </w:r>
      <w:r>
        <w:t>snippet taction.</w:t>
      </w:r>
      <w:r w:rsidR="00A31646">
        <w:t xml:space="preserve"> Remember about </w:t>
      </w:r>
      <w:r w:rsidR="00024943">
        <w:t xml:space="preserve">the </w:t>
      </w:r>
      <w:r w:rsidR="00A31646" w:rsidRPr="00D24D7A">
        <w:rPr>
          <w:b/>
        </w:rPr>
        <w:t>Image</w:t>
      </w:r>
    </w:p>
    <w:p w14:paraId="57C263DE" w14:textId="0FDC5437" w:rsidR="00024943" w:rsidRPr="00043EEB" w:rsidRDefault="00024943" w:rsidP="00043EEB">
      <w:pPr>
        <w:pStyle w:val="ListParagraph"/>
        <w:spacing w:line="480" w:lineRule="auto"/>
        <w:jc w:val="left"/>
        <w:rPr>
          <w:i/>
          <w:sz w:val="20"/>
        </w:rPr>
      </w:pPr>
      <w:r w:rsidRPr="00E016E8">
        <w:rPr>
          <w:rStyle w:val="Heading3Char"/>
          <w:noProof/>
        </w:rPr>
        <w:lastRenderedPageBreak/>
        <w:drawing>
          <wp:inline distT="0" distB="0" distL="0" distR="0" wp14:anchorId="1F4F7CF1" wp14:editId="4778E378">
            <wp:extent cx="252412" cy="252412"/>
            <wp:effectExtent l="0" t="0" r="0" b="0"/>
            <wp:docPr id="175" name="Graphic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Pr>
          <w:i/>
          <w:sz w:val="20"/>
        </w:rPr>
        <w:t>The action also needs to have some unique name</w:t>
      </w:r>
      <w:r w:rsidR="00700A25">
        <w:rPr>
          <w:i/>
          <w:sz w:val="20"/>
        </w:rPr>
        <w:t xml:space="preserve">. Common practice is to name it </w:t>
      </w:r>
      <w:proofErr w:type="gramStart"/>
      <w:r w:rsidR="00700A25">
        <w:rPr>
          <w:i/>
          <w:sz w:val="20"/>
        </w:rPr>
        <w:t>similar to</w:t>
      </w:r>
      <w:proofErr w:type="gramEnd"/>
      <w:r w:rsidR="00700A25">
        <w:rPr>
          <w:i/>
          <w:sz w:val="20"/>
        </w:rPr>
        <w:t xml:space="preserve"> caption but without the space.</w:t>
      </w:r>
    </w:p>
    <w:p w14:paraId="3F1CC8F9" w14:textId="774232DC" w:rsidR="00963EB1" w:rsidRDefault="00963EB1" w:rsidP="00043EEB">
      <w:pPr>
        <w:rPr>
          <w:rStyle w:val="Heading3Char"/>
        </w:rPr>
      </w:pPr>
      <w:r w:rsidRPr="00E016E8">
        <w:rPr>
          <w:rStyle w:val="BalloonTextChar"/>
          <w:noProof/>
        </w:rPr>
        <w:drawing>
          <wp:inline distT="0" distB="0" distL="0" distR="0" wp14:anchorId="025CA509" wp14:editId="3733F368">
            <wp:extent cx="267618" cy="267618"/>
            <wp:effectExtent l="0" t="0" r="0" b="0"/>
            <wp:docPr id="107" name="Graphic 107"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963EB1" w14:paraId="70F6205E" w14:textId="77777777" w:rsidTr="000B213F">
        <w:tc>
          <w:tcPr>
            <w:tcW w:w="9016" w:type="dxa"/>
            <w:tcBorders>
              <w:top w:val="double" w:sz="4" w:space="0" w:color="auto"/>
              <w:left w:val="double" w:sz="4" w:space="0" w:color="auto"/>
              <w:bottom w:val="double" w:sz="4" w:space="0" w:color="auto"/>
              <w:right w:val="double" w:sz="4" w:space="0" w:color="auto"/>
            </w:tcBorders>
          </w:tcPr>
          <w:p w14:paraId="3386FCC3" w14:textId="77777777" w:rsidR="0073420F" w:rsidRPr="00723FF0" w:rsidRDefault="0073420F" w:rsidP="00822DD1">
            <w:pPr>
              <w:shd w:val="clear" w:color="auto" w:fill="FFFFFF"/>
              <w:spacing w:line="285" w:lineRule="atLeast"/>
              <w:jc w:val="left"/>
              <w:rPr>
                <w:rFonts w:ascii="Consolas" w:eastAsia="Times New Roman" w:hAnsi="Consolas" w:cs="Times New Roman"/>
                <w:color w:val="0000FF"/>
                <w:sz w:val="21"/>
                <w:szCs w:val="21"/>
                <w:lang w:val="fr-FR"/>
              </w:rPr>
            </w:pPr>
          </w:p>
          <w:p w14:paraId="3BA923CD" w14:textId="62BACE3E" w:rsidR="00822DD1" w:rsidRPr="00723FF0" w:rsidRDefault="00822DD1" w:rsidP="00822DD1">
            <w:pPr>
              <w:shd w:val="clear" w:color="auto" w:fill="FFFFFF"/>
              <w:spacing w:line="285" w:lineRule="atLeast"/>
              <w:jc w:val="left"/>
              <w:rPr>
                <w:rFonts w:ascii="Consolas" w:eastAsia="Times New Roman" w:hAnsi="Consolas" w:cs="Times New Roman"/>
                <w:color w:val="000000"/>
                <w:sz w:val="21"/>
                <w:szCs w:val="21"/>
                <w:lang w:val="fr-FR"/>
              </w:rPr>
            </w:pPr>
            <w:proofErr w:type="gramStart"/>
            <w:r w:rsidRPr="00723FF0">
              <w:rPr>
                <w:rFonts w:ascii="Consolas" w:eastAsia="Times New Roman" w:hAnsi="Consolas" w:cs="Times New Roman"/>
                <w:color w:val="0000FF"/>
                <w:sz w:val="21"/>
                <w:szCs w:val="21"/>
                <w:lang w:val="fr-FR"/>
              </w:rPr>
              <w:t>page</w:t>
            </w:r>
            <w:proofErr w:type="gramEnd"/>
            <w:r w:rsidRPr="00723FF0">
              <w:rPr>
                <w:rFonts w:ascii="Consolas" w:eastAsia="Times New Roman" w:hAnsi="Consolas" w:cs="Times New Roman"/>
                <w:color w:val="000000"/>
                <w:sz w:val="21"/>
                <w:szCs w:val="21"/>
                <w:lang w:val="fr-FR"/>
              </w:rPr>
              <w:t xml:space="preserve"> </w:t>
            </w:r>
            <w:r w:rsidRPr="00723FF0">
              <w:rPr>
                <w:rFonts w:ascii="Consolas" w:eastAsia="Times New Roman" w:hAnsi="Consolas" w:cs="Times New Roman"/>
                <w:color w:val="098658"/>
                <w:sz w:val="21"/>
                <w:szCs w:val="21"/>
                <w:lang w:val="fr-FR"/>
              </w:rPr>
              <w:t>65400</w:t>
            </w:r>
            <w:r w:rsidRPr="00723FF0">
              <w:rPr>
                <w:rFonts w:ascii="Consolas" w:eastAsia="Times New Roman" w:hAnsi="Consolas" w:cs="Times New Roman"/>
                <w:color w:val="000000"/>
                <w:sz w:val="21"/>
                <w:szCs w:val="21"/>
                <w:lang w:val="fr-FR"/>
              </w:rPr>
              <w:t xml:space="preserve"> "MNB Bonus List"</w:t>
            </w:r>
          </w:p>
          <w:p w14:paraId="62CF5500" w14:textId="77777777" w:rsidR="00822DD1" w:rsidRPr="00723FF0" w:rsidRDefault="00822DD1" w:rsidP="00822DD1">
            <w:pPr>
              <w:shd w:val="clear" w:color="auto" w:fill="FFFFFF"/>
              <w:spacing w:line="285" w:lineRule="atLeast"/>
              <w:jc w:val="left"/>
              <w:rPr>
                <w:rFonts w:ascii="Consolas" w:eastAsia="Times New Roman" w:hAnsi="Consolas" w:cs="Times New Roman"/>
                <w:color w:val="000000"/>
                <w:sz w:val="21"/>
                <w:szCs w:val="21"/>
                <w:lang w:val="fr-FR"/>
              </w:rPr>
            </w:pPr>
            <w:r w:rsidRPr="00723FF0">
              <w:rPr>
                <w:rFonts w:ascii="Consolas" w:eastAsia="Times New Roman" w:hAnsi="Consolas" w:cs="Times New Roman"/>
                <w:color w:val="000000"/>
                <w:sz w:val="21"/>
                <w:szCs w:val="21"/>
                <w:lang w:val="fr-FR"/>
              </w:rPr>
              <w:t>{</w:t>
            </w:r>
          </w:p>
          <w:p w14:paraId="46FCBF8F" w14:textId="77777777" w:rsidR="00822DD1" w:rsidRPr="00723FF0" w:rsidRDefault="00822DD1" w:rsidP="00822DD1">
            <w:pPr>
              <w:shd w:val="clear" w:color="auto" w:fill="FFFFFF"/>
              <w:spacing w:line="285" w:lineRule="atLeast"/>
              <w:jc w:val="left"/>
              <w:rPr>
                <w:rFonts w:ascii="Consolas" w:eastAsia="Times New Roman" w:hAnsi="Consolas" w:cs="Times New Roman"/>
                <w:color w:val="000000"/>
                <w:sz w:val="21"/>
                <w:szCs w:val="21"/>
                <w:lang w:val="fr-FR"/>
              </w:rPr>
            </w:pPr>
            <w:r w:rsidRPr="00723FF0">
              <w:rPr>
                <w:rFonts w:ascii="Consolas" w:eastAsia="Times New Roman" w:hAnsi="Consolas" w:cs="Times New Roman"/>
                <w:color w:val="000000"/>
                <w:sz w:val="21"/>
                <w:szCs w:val="21"/>
                <w:lang w:val="fr-FR"/>
              </w:rPr>
              <w:t xml:space="preserve">    </w:t>
            </w:r>
            <w:proofErr w:type="spellStart"/>
            <w:r w:rsidRPr="00723FF0">
              <w:rPr>
                <w:rFonts w:ascii="Consolas" w:eastAsia="Times New Roman" w:hAnsi="Consolas" w:cs="Times New Roman"/>
                <w:color w:val="000000"/>
                <w:sz w:val="21"/>
                <w:szCs w:val="21"/>
                <w:lang w:val="fr-FR"/>
              </w:rPr>
              <w:t>PageType</w:t>
            </w:r>
            <w:proofErr w:type="spellEnd"/>
            <w:r w:rsidRPr="00723FF0">
              <w:rPr>
                <w:rFonts w:ascii="Consolas" w:eastAsia="Times New Roman" w:hAnsi="Consolas" w:cs="Times New Roman"/>
                <w:color w:val="000000"/>
                <w:sz w:val="21"/>
                <w:szCs w:val="21"/>
                <w:lang w:val="fr-FR"/>
              </w:rPr>
              <w:t xml:space="preserve"> = </w:t>
            </w:r>
            <w:proofErr w:type="gramStart"/>
            <w:r w:rsidRPr="00723FF0">
              <w:rPr>
                <w:rFonts w:ascii="Consolas" w:eastAsia="Times New Roman" w:hAnsi="Consolas" w:cs="Times New Roman"/>
                <w:color w:val="0000FF"/>
                <w:sz w:val="21"/>
                <w:szCs w:val="21"/>
                <w:lang w:val="fr-FR"/>
              </w:rPr>
              <w:t>List</w:t>
            </w:r>
            <w:r w:rsidRPr="00723FF0">
              <w:rPr>
                <w:rFonts w:ascii="Consolas" w:eastAsia="Times New Roman" w:hAnsi="Consolas" w:cs="Times New Roman"/>
                <w:color w:val="000000"/>
                <w:sz w:val="21"/>
                <w:szCs w:val="21"/>
                <w:lang w:val="fr-FR"/>
              </w:rPr>
              <w:t>;</w:t>
            </w:r>
            <w:proofErr w:type="gramEnd"/>
          </w:p>
          <w:p w14:paraId="694DB3A1"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723FF0">
              <w:rPr>
                <w:rFonts w:ascii="Consolas" w:eastAsia="Times New Roman" w:hAnsi="Consolas" w:cs="Times New Roman"/>
                <w:color w:val="000000"/>
                <w:sz w:val="21"/>
                <w:szCs w:val="21"/>
                <w:lang w:val="fr-FR"/>
              </w:rPr>
              <w:t xml:space="preserve">    </w:t>
            </w:r>
            <w:r w:rsidRPr="00822DD1">
              <w:rPr>
                <w:rFonts w:ascii="Consolas" w:eastAsia="Times New Roman" w:hAnsi="Consolas" w:cs="Times New Roman"/>
                <w:color w:val="000000"/>
                <w:sz w:val="21"/>
                <w:szCs w:val="21"/>
              </w:rPr>
              <w:t xml:space="preserve">Caption = </w:t>
            </w:r>
            <w:r w:rsidRPr="00822DD1">
              <w:rPr>
                <w:rFonts w:ascii="Consolas" w:eastAsia="Times New Roman" w:hAnsi="Consolas" w:cs="Times New Roman"/>
                <w:color w:val="A31515"/>
                <w:sz w:val="21"/>
                <w:szCs w:val="21"/>
              </w:rPr>
              <w:t>'Bonuses</w:t>
            </w:r>
            <w:proofErr w:type="gramStart"/>
            <w:r w:rsidRPr="00822DD1">
              <w:rPr>
                <w:rFonts w:ascii="Consolas" w:eastAsia="Times New Roman" w:hAnsi="Consolas" w:cs="Times New Roman"/>
                <w:color w:val="A31515"/>
                <w:sz w:val="21"/>
                <w:szCs w:val="21"/>
              </w:rPr>
              <w:t>'</w:t>
            </w:r>
            <w:r w:rsidRPr="00822DD1">
              <w:rPr>
                <w:rFonts w:ascii="Consolas" w:eastAsia="Times New Roman" w:hAnsi="Consolas" w:cs="Times New Roman"/>
                <w:color w:val="000000"/>
                <w:sz w:val="21"/>
                <w:szCs w:val="21"/>
              </w:rPr>
              <w:t>;</w:t>
            </w:r>
            <w:proofErr w:type="gramEnd"/>
          </w:p>
          <w:p w14:paraId="64F109CB"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proofErr w:type="spellStart"/>
            <w:r w:rsidRPr="00822DD1">
              <w:rPr>
                <w:rFonts w:ascii="Consolas" w:eastAsia="Times New Roman" w:hAnsi="Consolas" w:cs="Times New Roman"/>
                <w:color w:val="000000"/>
                <w:sz w:val="21"/>
                <w:szCs w:val="21"/>
              </w:rPr>
              <w:t>ApplicationArea</w:t>
            </w:r>
            <w:proofErr w:type="spellEnd"/>
            <w:r w:rsidRPr="00822DD1">
              <w:rPr>
                <w:rFonts w:ascii="Consolas" w:eastAsia="Times New Roman" w:hAnsi="Consolas" w:cs="Times New Roman"/>
                <w:color w:val="000000"/>
                <w:sz w:val="21"/>
                <w:szCs w:val="21"/>
              </w:rPr>
              <w:t xml:space="preserve"> = </w:t>
            </w:r>
            <w:proofErr w:type="gramStart"/>
            <w:r w:rsidRPr="00822DD1">
              <w:rPr>
                <w:rFonts w:ascii="Consolas" w:eastAsia="Times New Roman" w:hAnsi="Consolas" w:cs="Times New Roman"/>
                <w:color w:val="000000"/>
                <w:sz w:val="21"/>
                <w:szCs w:val="21"/>
              </w:rPr>
              <w:t>All;</w:t>
            </w:r>
            <w:proofErr w:type="gramEnd"/>
          </w:p>
          <w:p w14:paraId="0E119694"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proofErr w:type="spellStart"/>
            <w:r w:rsidRPr="00822DD1">
              <w:rPr>
                <w:rFonts w:ascii="Consolas" w:eastAsia="Times New Roman" w:hAnsi="Consolas" w:cs="Times New Roman"/>
                <w:color w:val="000000"/>
                <w:sz w:val="21"/>
                <w:szCs w:val="21"/>
              </w:rPr>
              <w:t>UsageCategory</w:t>
            </w:r>
            <w:proofErr w:type="spellEnd"/>
            <w:r w:rsidRPr="00822DD1">
              <w:rPr>
                <w:rFonts w:ascii="Consolas" w:eastAsia="Times New Roman" w:hAnsi="Consolas" w:cs="Times New Roman"/>
                <w:color w:val="000000"/>
                <w:sz w:val="21"/>
                <w:szCs w:val="21"/>
              </w:rPr>
              <w:t xml:space="preserve"> = </w:t>
            </w:r>
            <w:proofErr w:type="gramStart"/>
            <w:r w:rsidRPr="00822DD1">
              <w:rPr>
                <w:rFonts w:ascii="Consolas" w:eastAsia="Times New Roman" w:hAnsi="Consolas" w:cs="Times New Roman"/>
                <w:color w:val="000000"/>
                <w:sz w:val="21"/>
                <w:szCs w:val="21"/>
              </w:rPr>
              <w:t>Lists;</w:t>
            </w:r>
            <w:proofErr w:type="gramEnd"/>
          </w:p>
          <w:p w14:paraId="53CA5979"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proofErr w:type="spellStart"/>
            <w:r w:rsidRPr="00822DD1">
              <w:rPr>
                <w:rFonts w:ascii="Consolas" w:eastAsia="Times New Roman" w:hAnsi="Consolas" w:cs="Times New Roman"/>
                <w:color w:val="000000"/>
                <w:sz w:val="21"/>
                <w:szCs w:val="21"/>
              </w:rPr>
              <w:t>SourceTable</w:t>
            </w:r>
            <w:proofErr w:type="spellEnd"/>
            <w:r w:rsidRPr="00822DD1">
              <w:rPr>
                <w:rFonts w:ascii="Consolas" w:eastAsia="Times New Roman" w:hAnsi="Consolas" w:cs="Times New Roman"/>
                <w:color w:val="000000"/>
                <w:sz w:val="21"/>
                <w:szCs w:val="21"/>
              </w:rPr>
              <w:t xml:space="preserve"> = "MNB Bonus Header</w:t>
            </w:r>
            <w:proofErr w:type="gramStart"/>
            <w:r w:rsidRPr="00822DD1">
              <w:rPr>
                <w:rFonts w:ascii="Consolas" w:eastAsia="Times New Roman" w:hAnsi="Consolas" w:cs="Times New Roman"/>
                <w:color w:val="000000"/>
                <w:sz w:val="21"/>
                <w:szCs w:val="21"/>
              </w:rPr>
              <w:t>";</w:t>
            </w:r>
            <w:proofErr w:type="gramEnd"/>
          </w:p>
          <w:p w14:paraId="14D74928"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Editable = </w:t>
            </w:r>
            <w:proofErr w:type="gramStart"/>
            <w:r w:rsidRPr="00822DD1">
              <w:rPr>
                <w:rFonts w:ascii="Consolas" w:eastAsia="Times New Roman" w:hAnsi="Consolas" w:cs="Times New Roman"/>
                <w:color w:val="000000"/>
                <w:sz w:val="21"/>
                <w:szCs w:val="21"/>
              </w:rPr>
              <w:t>false;</w:t>
            </w:r>
            <w:proofErr w:type="gramEnd"/>
          </w:p>
          <w:p w14:paraId="221E40F9"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p>
          <w:p w14:paraId="7DAF6832"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r w:rsidRPr="00822DD1">
              <w:rPr>
                <w:rFonts w:ascii="Consolas" w:eastAsia="Times New Roman" w:hAnsi="Consolas" w:cs="Times New Roman"/>
                <w:color w:val="0000FF"/>
                <w:sz w:val="21"/>
                <w:szCs w:val="21"/>
              </w:rPr>
              <w:t>layout</w:t>
            </w:r>
          </w:p>
          <w:p w14:paraId="4D3D3AE7"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410989C2"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proofErr w:type="gramStart"/>
            <w:r w:rsidRPr="00822DD1">
              <w:rPr>
                <w:rFonts w:ascii="Consolas" w:eastAsia="Times New Roman" w:hAnsi="Consolas" w:cs="Times New Roman"/>
                <w:color w:val="0000FF"/>
                <w:sz w:val="21"/>
                <w:szCs w:val="21"/>
              </w:rPr>
              <w:t>area(</w:t>
            </w:r>
            <w:proofErr w:type="gramEnd"/>
            <w:r w:rsidRPr="00822DD1">
              <w:rPr>
                <w:rFonts w:ascii="Consolas" w:eastAsia="Times New Roman" w:hAnsi="Consolas" w:cs="Times New Roman"/>
                <w:color w:val="000000"/>
                <w:sz w:val="21"/>
                <w:szCs w:val="21"/>
              </w:rPr>
              <w:t>Content</w:t>
            </w:r>
            <w:r w:rsidRPr="00822DD1">
              <w:rPr>
                <w:rFonts w:ascii="Consolas" w:eastAsia="Times New Roman" w:hAnsi="Consolas" w:cs="Times New Roman"/>
                <w:color w:val="0000FF"/>
                <w:sz w:val="21"/>
                <w:szCs w:val="21"/>
              </w:rPr>
              <w:t>)</w:t>
            </w:r>
          </w:p>
          <w:p w14:paraId="25F6A926"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02C3F033"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proofErr w:type="gramStart"/>
            <w:r w:rsidRPr="00822DD1">
              <w:rPr>
                <w:rFonts w:ascii="Consolas" w:eastAsia="Times New Roman" w:hAnsi="Consolas" w:cs="Times New Roman"/>
                <w:color w:val="0000FF"/>
                <w:sz w:val="21"/>
                <w:szCs w:val="21"/>
              </w:rPr>
              <w:t>repeater(</w:t>
            </w:r>
            <w:proofErr w:type="gramEnd"/>
            <w:r w:rsidRPr="00822DD1">
              <w:rPr>
                <w:rFonts w:ascii="Consolas" w:eastAsia="Times New Roman" w:hAnsi="Consolas" w:cs="Times New Roman"/>
                <w:color w:val="000000"/>
                <w:sz w:val="21"/>
                <w:szCs w:val="21"/>
              </w:rPr>
              <w:t>Control1</w:t>
            </w:r>
            <w:r w:rsidRPr="00822DD1">
              <w:rPr>
                <w:rFonts w:ascii="Consolas" w:eastAsia="Times New Roman" w:hAnsi="Consolas" w:cs="Times New Roman"/>
                <w:color w:val="0000FF"/>
                <w:sz w:val="21"/>
                <w:szCs w:val="21"/>
              </w:rPr>
              <w:t>)</w:t>
            </w:r>
          </w:p>
          <w:p w14:paraId="31E27C64"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58CAD415"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proofErr w:type="gramStart"/>
            <w:r w:rsidRPr="00822DD1">
              <w:rPr>
                <w:rFonts w:ascii="Consolas" w:eastAsia="Times New Roman" w:hAnsi="Consolas" w:cs="Times New Roman"/>
                <w:color w:val="0000FF"/>
                <w:sz w:val="21"/>
                <w:szCs w:val="21"/>
              </w:rPr>
              <w:t>field(</w:t>
            </w:r>
            <w:proofErr w:type="gramEnd"/>
            <w:r w:rsidRPr="00822DD1">
              <w:rPr>
                <w:rFonts w:ascii="Consolas" w:eastAsia="Times New Roman" w:hAnsi="Consolas" w:cs="Times New Roman"/>
                <w:color w:val="000000"/>
                <w:sz w:val="21"/>
                <w:szCs w:val="21"/>
              </w:rPr>
              <w:t xml:space="preserve">"No."; </w:t>
            </w:r>
            <w:proofErr w:type="spellStart"/>
            <w:r w:rsidRPr="00822DD1">
              <w:rPr>
                <w:rFonts w:ascii="Consolas" w:eastAsia="Times New Roman" w:hAnsi="Consolas" w:cs="Times New Roman"/>
                <w:color w:val="000000"/>
                <w:sz w:val="21"/>
                <w:szCs w:val="21"/>
              </w:rPr>
              <w:t>Rec</w:t>
            </w:r>
            <w:r w:rsidRPr="00822DD1">
              <w:rPr>
                <w:rFonts w:ascii="Consolas" w:eastAsia="Times New Roman" w:hAnsi="Consolas" w:cs="Times New Roman"/>
                <w:color w:val="0000FF"/>
                <w:sz w:val="21"/>
                <w:szCs w:val="21"/>
              </w:rPr>
              <w:t>.</w:t>
            </w:r>
            <w:r w:rsidRPr="00822DD1">
              <w:rPr>
                <w:rFonts w:ascii="Consolas" w:eastAsia="Times New Roman" w:hAnsi="Consolas" w:cs="Times New Roman"/>
                <w:color w:val="000000"/>
                <w:sz w:val="21"/>
                <w:szCs w:val="21"/>
              </w:rPr>
              <w:t>"No</w:t>
            </w:r>
            <w:proofErr w:type="spellEnd"/>
            <w:r w:rsidRPr="00822DD1">
              <w:rPr>
                <w:rFonts w:ascii="Consolas" w:eastAsia="Times New Roman" w:hAnsi="Consolas" w:cs="Times New Roman"/>
                <w:color w:val="000000"/>
                <w:sz w:val="21"/>
                <w:szCs w:val="21"/>
              </w:rPr>
              <w:t>."</w:t>
            </w:r>
            <w:r w:rsidRPr="00822DD1">
              <w:rPr>
                <w:rFonts w:ascii="Consolas" w:eastAsia="Times New Roman" w:hAnsi="Consolas" w:cs="Times New Roman"/>
                <w:color w:val="0000FF"/>
                <w:sz w:val="21"/>
                <w:szCs w:val="21"/>
              </w:rPr>
              <w:t>)</w:t>
            </w:r>
          </w:p>
          <w:p w14:paraId="78370C9B"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72EB947C"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proofErr w:type="spellStart"/>
            <w:r w:rsidRPr="00822DD1">
              <w:rPr>
                <w:rFonts w:ascii="Consolas" w:eastAsia="Times New Roman" w:hAnsi="Consolas" w:cs="Times New Roman"/>
                <w:color w:val="000000"/>
                <w:sz w:val="21"/>
                <w:szCs w:val="21"/>
              </w:rPr>
              <w:t>ApplicationArea</w:t>
            </w:r>
            <w:proofErr w:type="spellEnd"/>
            <w:r w:rsidRPr="00822DD1">
              <w:rPr>
                <w:rFonts w:ascii="Consolas" w:eastAsia="Times New Roman" w:hAnsi="Consolas" w:cs="Times New Roman"/>
                <w:color w:val="000000"/>
                <w:sz w:val="21"/>
                <w:szCs w:val="21"/>
              </w:rPr>
              <w:t xml:space="preserve"> = </w:t>
            </w:r>
            <w:proofErr w:type="gramStart"/>
            <w:r w:rsidRPr="00822DD1">
              <w:rPr>
                <w:rFonts w:ascii="Consolas" w:eastAsia="Times New Roman" w:hAnsi="Consolas" w:cs="Times New Roman"/>
                <w:color w:val="000000"/>
                <w:sz w:val="21"/>
                <w:szCs w:val="21"/>
              </w:rPr>
              <w:t>All;</w:t>
            </w:r>
            <w:proofErr w:type="gramEnd"/>
          </w:p>
          <w:p w14:paraId="52AC54C1"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ToolTip = </w:t>
            </w:r>
            <w:r w:rsidRPr="00822DD1">
              <w:rPr>
                <w:rFonts w:ascii="Consolas" w:eastAsia="Times New Roman" w:hAnsi="Consolas" w:cs="Times New Roman"/>
                <w:color w:val="A31515"/>
                <w:sz w:val="21"/>
                <w:szCs w:val="21"/>
              </w:rPr>
              <w:t>'Specifies the bonus number.</w:t>
            </w:r>
            <w:proofErr w:type="gramStart"/>
            <w:r w:rsidRPr="00822DD1">
              <w:rPr>
                <w:rFonts w:ascii="Consolas" w:eastAsia="Times New Roman" w:hAnsi="Consolas" w:cs="Times New Roman"/>
                <w:color w:val="A31515"/>
                <w:sz w:val="21"/>
                <w:szCs w:val="21"/>
              </w:rPr>
              <w:t>'</w:t>
            </w:r>
            <w:r w:rsidRPr="00822DD1">
              <w:rPr>
                <w:rFonts w:ascii="Consolas" w:eastAsia="Times New Roman" w:hAnsi="Consolas" w:cs="Times New Roman"/>
                <w:color w:val="000000"/>
                <w:sz w:val="21"/>
                <w:szCs w:val="21"/>
              </w:rPr>
              <w:t>;</w:t>
            </w:r>
            <w:proofErr w:type="gramEnd"/>
          </w:p>
          <w:p w14:paraId="383C45C2"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7B4CEE8D"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proofErr w:type="gramStart"/>
            <w:r w:rsidRPr="00822DD1">
              <w:rPr>
                <w:rFonts w:ascii="Consolas" w:eastAsia="Times New Roman" w:hAnsi="Consolas" w:cs="Times New Roman"/>
                <w:color w:val="0000FF"/>
                <w:sz w:val="21"/>
                <w:szCs w:val="21"/>
              </w:rPr>
              <w:t>field(</w:t>
            </w:r>
            <w:proofErr w:type="gramEnd"/>
            <w:r w:rsidRPr="00822DD1">
              <w:rPr>
                <w:rFonts w:ascii="Consolas" w:eastAsia="Times New Roman" w:hAnsi="Consolas" w:cs="Times New Roman"/>
                <w:color w:val="000000"/>
                <w:sz w:val="21"/>
                <w:szCs w:val="21"/>
              </w:rPr>
              <w:t xml:space="preserve">"Customer No."; </w:t>
            </w:r>
            <w:proofErr w:type="spellStart"/>
            <w:r w:rsidRPr="00822DD1">
              <w:rPr>
                <w:rFonts w:ascii="Consolas" w:eastAsia="Times New Roman" w:hAnsi="Consolas" w:cs="Times New Roman"/>
                <w:color w:val="000000"/>
                <w:sz w:val="21"/>
                <w:szCs w:val="21"/>
              </w:rPr>
              <w:t>Rec</w:t>
            </w:r>
            <w:r w:rsidRPr="00822DD1">
              <w:rPr>
                <w:rFonts w:ascii="Consolas" w:eastAsia="Times New Roman" w:hAnsi="Consolas" w:cs="Times New Roman"/>
                <w:color w:val="0000FF"/>
                <w:sz w:val="21"/>
                <w:szCs w:val="21"/>
              </w:rPr>
              <w:t>.</w:t>
            </w:r>
            <w:r w:rsidRPr="00822DD1">
              <w:rPr>
                <w:rFonts w:ascii="Consolas" w:eastAsia="Times New Roman" w:hAnsi="Consolas" w:cs="Times New Roman"/>
                <w:color w:val="000000"/>
                <w:sz w:val="21"/>
                <w:szCs w:val="21"/>
              </w:rPr>
              <w:t>"Customer</w:t>
            </w:r>
            <w:proofErr w:type="spellEnd"/>
            <w:r w:rsidRPr="00822DD1">
              <w:rPr>
                <w:rFonts w:ascii="Consolas" w:eastAsia="Times New Roman" w:hAnsi="Consolas" w:cs="Times New Roman"/>
                <w:color w:val="000000"/>
                <w:sz w:val="21"/>
                <w:szCs w:val="21"/>
              </w:rPr>
              <w:t xml:space="preserve"> No."</w:t>
            </w:r>
            <w:r w:rsidRPr="00822DD1">
              <w:rPr>
                <w:rFonts w:ascii="Consolas" w:eastAsia="Times New Roman" w:hAnsi="Consolas" w:cs="Times New Roman"/>
                <w:color w:val="0000FF"/>
                <w:sz w:val="21"/>
                <w:szCs w:val="21"/>
              </w:rPr>
              <w:t>)</w:t>
            </w:r>
          </w:p>
          <w:p w14:paraId="51689793"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348BC216"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proofErr w:type="spellStart"/>
            <w:r w:rsidRPr="00822DD1">
              <w:rPr>
                <w:rFonts w:ascii="Consolas" w:eastAsia="Times New Roman" w:hAnsi="Consolas" w:cs="Times New Roman"/>
                <w:color w:val="000000"/>
                <w:sz w:val="21"/>
                <w:szCs w:val="21"/>
              </w:rPr>
              <w:t>ApplicationArea</w:t>
            </w:r>
            <w:proofErr w:type="spellEnd"/>
            <w:r w:rsidRPr="00822DD1">
              <w:rPr>
                <w:rFonts w:ascii="Consolas" w:eastAsia="Times New Roman" w:hAnsi="Consolas" w:cs="Times New Roman"/>
                <w:color w:val="000000"/>
                <w:sz w:val="21"/>
                <w:szCs w:val="21"/>
              </w:rPr>
              <w:t xml:space="preserve"> = </w:t>
            </w:r>
            <w:proofErr w:type="gramStart"/>
            <w:r w:rsidRPr="00822DD1">
              <w:rPr>
                <w:rFonts w:ascii="Consolas" w:eastAsia="Times New Roman" w:hAnsi="Consolas" w:cs="Times New Roman"/>
                <w:color w:val="000000"/>
                <w:sz w:val="21"/>
                <w:szCs w:val="21"/>
              </w:rPr>
              <w:t>All;</w:t>
            </w:r>
            <w:proofErr w:type="gramEnd"/>
          </w:p>
          <w:p w14:paraId="70A19E1B"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ToolTip = </w:t>
            </w:r>
            <w:r w:rsidRPr="00822DD1">
              <w:rPr>
                <w:rFonts w:ascii="Consolas" w:eastAsia="Times New Roman" w:hAnsi="Consolas" w:cs="Times New Roman"/>
                <w:color w:val="A31515"/>
                <w:sz w:val="21"/>
                <w:szCs w:val="21"/>
              </w:rPr>
              <w:t>'Specifies the customer number.</w:t>
            </w:r>
            <w:proofErr w:type="gramStart"/>
            <w:r w:rsidRPr="00822DD1">
              <w:rPr>
                <w:rFonts w:ascii="Consolas" w:eastAsia="Times New Roman" w:hAnsi="Consolas" w:cs="Times New Roman"/>
                <w:color w:val="A31515"/>
                <w:sz w:val="21"/>
                <w:szCs w:val="21"/>
              </w:rPr>
              <w:t>'</w:t>
            </w:r>
            <w:r w:rsidRPr="00822DD1">
              <w:rPr>
                <w:rFonts w:ascii="Consolas" w:eastAsia="Times New Roman" w:hAnsi="Consolas" w:cs="Times New Roman"/>
                <w:color w:val="000000"/>
                <w:sz w:val="21"/>
                <w:szCs w:val="21"/>
              </w:rPr>
              <w:t>;</w:t>
            </w:r>
            <w:proofErr w:type="gramEnd"/>
          </w:p>
          <w:p w14:paraId="033B6307"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1852C8B4"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proofErr w:type="gramStart"/>
            <w:r w:rsidRPr="00822DD1">
              <w:rPr>
                <w:rFonts w:ascii="Consolas" w:eastAsia="Times New Roman" w:hAnsi="Consolas" w:cs="Times New Roman"/>
                <w:color w:val="0000FF"/>
                <w:sz w:val="21"/>
                <w:szCs w:val="21"/>
              </w:rPr>
              <w:t>field(</w:t>
            </w:r>
            <w:proofErr w:type="gramEnd"/>
            <w:r w:rsidRPr="00822DD1">
              <w:rPr>
                <w:rFonts w:ascii="Consolas" w:eastAsia="Times New Roman" w:hAnsi="Consolas" w:cs="Times New Roman"/>
                <w:color w:val="000000"/>
                <w:sz w:val="21"/>
                <w:szCs w:val="21"/>
              </w:rPr>
              <w:t xml:space="preserve">"Starting Date"; </w:t>
            </w:r>
            <w:proofErr w:type="spellStart"/>
            <w:r w:rsidRPr="00822DD1">
              <w:rPr>
                <w:rFonts w:ascii="Consolas" w:eastAsia="Times New Roman" w:hAnsi="Consolas" w:cs="Times New Roman"/>
                <w:color w:val="000000"/>
                <w:sz w:val="21"/>
                <w:szCs w:val="21"/>
              </w:rPr>
              <w:t>Rec</w:t>
            </w:r>
            <w:r w:rsidRPr="00822DD1">
              <w:rPr>
                <w:rFonts w:ascii="Consolas" w:eastAsia="Times New Roman" w:hAnsi="Consolas" w:cs="Times New Roman"/>
                <w:color w:val="0000FF"/>
                <w:sz w:val="21"/>
                <w:szCs w:val="21"/>
              </w:rPr>
              <w:t>.</w:t>
            </w:r>
            <w:r w:rsidRPr="00822DD1">
              <w:rPr>
                <w:rFonts w:ascii="Consolas" w:eastAsia="Times New Roman" w:hAnsi="Consolas" w:cs="Times New Roman"/>
                <w:color w:val="000000"/>
                <w:sz w:val="21"/>
                <w:szCs w:val="21"/>
              </w:rPr>
              <w:t>"Starting</w:t>
            </w:r>
            <w:proofErr w:type="spellEnd"/>
            <w:r w:rsidRPr="00822DD1">
              <w:rPr>
                <w:rFonts w:ascii="Consolas" w:eastAsia="Times New Roman" w:hAnsi="Consolas" w:cs="Times New Roman"/>
                <w:color w:val="000000"/>
                <w:sz w:val="21"/>
                <w:szCs w:val="21"/>
              </w:rPr>
              <w:t xml:space="preserve"> Date"</w:t>
            </w:r>
            <w:r w:rsidRPr="00822DD1">
              <w:rPr>
                <w:rFonts w:ascii="Consolas" w:eastAsia="Times New Roman" w:hAnsi="Consolas" w:cs="Times New Roman"/>
                <w:color w:val="0000FF"/>
                <w:sz w:val="21"/>
                <w:szCs w:val="21"/>
              </w:rPr>
              <w:t>)</w:t>
            </w:r>
          </w:p>
          <w:p w14:paraId="3AEA6DF8"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4E89A600"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proofErr w:type="spellStart"/>
            <w:r w:rsidRPr="00822DD1">
              <w:rPr>
                <w:rFonts w:ascii="Consolas" w:eastAsia="Times New Roman" w:hAnsi="Consolas" w:cs="Times New Roman"/>
                <w:color w:val="000000"/>
                <w:sz w:val="21"/>
                <w:szCs w:val="21"/>
              </w:rPr>
              <w:t>ApplicationArea</w:t>
            </w:r>
            <w:proofErr w:type="spellEnd"/>
            <w:r w:rsidRPr="00822DD1">
              <w:rPr>
                <w:rFonts w:ascii="Consolas" w:eastAsia="Times New Roman" w:hAnsi="Consolas" w:cs="Times New Roman"/>
                <w:color w:val="000000"/>
                <w:sz w:val="21"/>
                <w:szCs w:val="21"/>
              </w:rPr>
              <w:t xml:space="preserve"> = </w:t>
            </w:r>
            <w:proofErr w:type="gramStart"/>
            <w:r w:rsidRPr="00822DD1">
              <w:rPr>
                <w:rFonts w:ascii="Consolas" w:eastAsia="Times New Roman" w:hAnsi="Consolas" w:cs="Times New Roman"/>
                <w:color w:val="000000"/>
                <w:sz w:val="21"/>
                <w:szCs w:val="21"/>
              </w:rPr>
              <w:t>All;</w:t>
            </w:r>
            <w:proofErr w:type="gramEnd"/>
          </w:p>
          <w:p w14:paraId="11B21EDA"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ToolTip = </w:t>
            </w:r>
            <w:r w:rsidRPr="00822DD1">
              <w:rPr>
                <w:rFonts w:ascii="Consolas" w:eastAsia="Times New Roman" w:hAnsi="Consolas" w:cs="Times New Roman"/>
                <w:color w:val="A31515"/>
                <w:sz w:val="21"/>
                <w:szCs w:val="21"/>
              </w:rPr>
              <w:t>'Specifies the starting date.</w:t>
            </w:r>
            <w:proofErr w:type="gramStart"/>
            <w:r w:rsidRPr="00822DD1">
              <w:rPr>
                <w:rFonts w:ascii="Consolas" w:eastAsia="Times New Roman" w:hAnsi="Consolas" w:cs="Times New Roman"/>
                <w:color w:val="A31515"/>
                <w:sz w:val="21"/>
                <w:szCs w:val="21"/>
              </w:rPr>
              <w:t>'</w:t>
            </w:r>
            <w:r w:rsidRPr="00822DD1">
              <w:rPr>
                <w:rFonts w:ascii="Consolas" w:eastAsia="Times New Roman" w:hAnsi="Consolas" w:cs="Times New Roman"/>
                <w:color w:val="000000"/>
                <w:sz w:val="21"/>
                <w:szCs w:val="21"/>
              </w:rPr>
              <w:t>;</w:t>
            </w:r>
            <w:proofErr w:type="gramEnd"/>
          </w:p>
          <w:p w14:paraId="7956444B"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7D86ECCD"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proofErr w:type="gramStart"/>
            <w:r w:rsidRPr="00822DD1">
              <w:rPr>
                <w:rFonts w:ascii="Consolas" w:eastAsia="Times New Roman" w:hAnsi="Consolas" w:cs="Times New Roman"/>
                <w:color w:val="0000FF"/>
                <w:sz w:val="21"/>
                <w:szCs w:val="21"/>
              </w:rPr>
              <w:t>field(</w:t>
            </w:r>
            <w:proofErr w:type="gramEnd"/>
            <w:r w:rsidRPr="00822DD1">
              <w:rPr>
                <w:rFonts w:ascii="Consolas" w:eastAsia="Times New Roman" w:hAnsi="Consolas" w:cs="Times New Roman"/>
                <w:color w:val="000000"/>
                <w:sz w:val="21"/>
                <w:szCs w:val="21"/>
              </w:rPr>
              <w:t xml:space="preserve">"Ending Date"; </w:t>
            </w:r>
            <w:proofErr w:type="spellStart"/>
            <w:r w:rsidRPr="00822DD1">
              <w:rPr>
                <w:rFonts w:ascii="Consolas" w:eastAsia="Times New Roman" w:hAnsi="Consolas" w:cs="Times New Roman"/>
                <w:color w:val="000000"/>
                <w:sz w:val="21"/>
                <w:szCs w:val="21"/>
              </w:rPr>
              <w:t>Rec</w:t>
            </w:r>
            <w:r w:rsidRPr="00822DD1">
              <w:rPr>
                <w:rFonts w:ascii="Consolas" w:eastAsia="Times New Roman" w:hAnsi="Consolas" w:cs="Times New Roman"/>
                <w:color w:val="0000FF"/>
                <w:sz w:val="21"/>
                <w:szCs w:val="21"/>
              </w:rPr>
              <w:t>.</w:t>
            </w:r>
            <w:r w:rsidRPr="00822DD1">
              <w:rPr>
                <w:rFonts w:ascii="Consolas" w:eastAsia="Times New Roman" w:hAnsi="Consolas" w:cs="Times New Roman"/>
                <w:color w:val="000000"/>
                <w:sz w:val="21"/>
                <w:szCs w:val="21"/>
              </w:rPr>
              <w:t>"Ending</w:t>
            </w:r>
            <w:proofErr w:type="spellEnd"/>
            <w:r w:rsidRPr="00822DD1">
              <w:rPr>
                <w:rFonts w:ascii="Consolas" w:eastAsia="Times New Roman" w:hAnsi="Consolas" w:cs="Times New Roman"/>
                <w:color w:val="000000"/>
                <w:sz w:val="21"/>
                <w:szCs w:val="21"/>
              </w:rPr>
              <w:t xml:space="preserve"> Date"</w:t>
            </w:r>
            <w:r w:rsidRPr="00822DD1">
              <w:rPr>
                <w:rFonts w:ascii="Consolas" w:eastAsia="Times New Roman" w:hAnsi="Consolas" w:cs="Times New Roman"/>
                <w:color w:val="0000FF"/>
                <w:sz w:val="21"/>
                <w:szCs w:val="21"/>
              </w:rPr>
              <w:t>)</w:t>
            </w:r>
          </w:p>
          <w:p w14:paraId="3C37628B"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33CC41E4"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proofErr w:type="spellStart"/>
            <w:r w:rsidRPr="00822DD1">
              <w:rPr>
                <w:rFonts w:ascii="Consolas" w:eastAsia="Times New Roman" w:hAnsi="Consolas" w:cs="Times New Roman"/>
                <w:color w:val="000000"/>
                <w:sz w:val="21"/>
                <w:szCs w:val="21"/>
              </w:rPr>
              <w:t>ApplicationArea</w:t>
            </w:r>
            <w:proofErr w:type="spellEnd"/>
            <w:r w:rsidRPr="00822DD1">
              <w:rPr>
                <w:rFonts w:ascii="Consolas" w:eastAsia="Times New Roman" w:hAnsi="Consolas" w:cs="Times New Roman"/>
                <w:color w:val="000000"/>
                <w:sz w:val="21"/>
                <w:szCs w:val="21"/>
              </w:rPr>
              <w:t xml:space="preserve"> = </w:t>
            </w:r>
            <w:proofErr w:type="gramStart"/>
            <w:r w:rsidRPr="00822DD1">
              <w:rPr>
                <w:rFonts w:ascii="Consolas" w:eastAsia="Times New Roman" w:hAnsi="Consolas" w:cs="Times New Roman"/>
                <w:color w:val="000000"/>
                <w:sz w:val="21"/>
                <w:szCs w:val="21"/>
              </w:rPr>
              <w:t>All;</w:t>
            </w:r>
            <w:proofErr w:type="gramEnd"/>
          </w:p>
          <w:p w14:paraId="3E08A809"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ToolTip = </w:t>
            </w:r>
            <w:r w:rsidRPr="00822DD1">
              <w:rPr>
                <w:rFonts w:ascii="Consolas" w:eastAsia="Times New Roman" w:hAnsi="Consolas" w:cs="Times New Roman"/>
                <w:color w:val="A31515"/>
                <w:sz w:val="21"/>
                <w:szCs w:val="21"/>
              </w:rPr>
              <w:t>'Specifies the ending date.</w:t>
            </w:r>
            <w:proofErr w:type="gramStart"/>
            <w:r w:rsidRPr="00822DD1">
              <w:rPr>
                <w:rFonts w:ascii="Consolas" w:eastAsia="Times New Roman" w:hAnsi="Consolas" w:cs="Times New Roman"/>
                <w:color w:val="A31515"/>
                <w:sz w:val="21"/>
                <w:szCs w:val="21"/>
              </w:rPr>
              <w:t>'</w:t>
            </w:r>
            <w:r w:rsidRPr="00822DD1">
              <w:rPr>
                <w:rFonts w:ascii="Consolas" w:eastAsia="Times New Roman" w:hAnsi="Consolas" w:cs="Times New Roman"/>
                <w:color w:val="000000"/>
                <w:sz w:val="21"/>
                <w:szCs w:val="21"/>
              </w:rPr>
              <w:t>;</w:t>
            </w:r>
            <w:proofErr w:type="gramEnd"/>
          </w:p>
          <w:p w14:paraId="6D2343CC"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7CECE3D7"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proofErr w:type="gramStart"/>
            <w:r w:rsidRPr="00822DD1">
              <w:rPr>
                <w:rFonts w:ascii="Consolas" w:eastAsia="Times New Roman" w:hAnsi="Consolas" w:cs="Times New Roman"/>
                <w:color w:val="0000FF"/>
                <w:sz w:val="21"/>
                <w:szCs w:val="21"/>
              </w:rPr>
              <w:t>field(</w:t>
            </w:r>
            <w:proofErr w:type="gramEnd"/>
            <w:r w:rsidRPr="00822DD1">
              <w:rPr>
                <w:rFonts w:ascii="Consolas" w:eastAsia="Times New Roman" w:hAnsi="Consolas" w:cs="Times New Roman"/>
                <w:color w:val="000000"/>
                <w:sz w:val="21"/>
                <w:szCs w:val="21"/>
              </w:rPr>
              <w:t xml:space="preserve">Status; </w:t>
            </w:r>
            <w:proofErr w:type="spellStart"/>
            <w:r w:rsidRPr="00822DD1">
              <w:rPr>
                <w:rFonts w:ascii="Consolas" w:eastAsia="Times New Roman" w:hAnsi="Consolas" w:cs="Times New Roman"/>
                <w:color w:val="000000"/>
                <w:sz w:val="21"/>
                <w:szCs w:val="21"/>
              </w:rPr>
              <w:t>Rec</w:t>
            </w:r>
            <w:r w:rsidRPr="00822DD1">
              <w:rPr>
                <w:rFonts w:ascii="Consolas" w:eastAsia="Times New Roman" w:hAnsi="Consolas" w:cs="Times New Roman"/>
                <w:color w:val="0000FF"/>
                <w:sz w:val="21"/>
                <w:szCs w:val="21"/>
              </w:rPr>
              <w:t>.</w:t>
            </w:r>
            <w:r w:rsidRPr="00822DD1">
              <w:rPr>
                <w:rFonts w:ascii="Consolas" w:eastAsia="Times New Roman" w:hAnsi="Consolas" w:cs="Times New Roman"/>
                <w:color w:val="000000"/>
                <w:sz w:val="21"/>
                <w:szCs w:val="21"/>
              </w:rPr>
              <w:t>Status</w:t>
            </w:r>
            <w:proofErr w:type="spellEnd"/>
            <w:r w:rsidRPr="00822DD1">
              <w:rPr>
                <w:rFonts w:ascii="Consolas" w:eastAsia="Times New Roman" w:hAnsi="Consolas" w:cs="Times New Roman"/>
                <w:color w:val="0000FF"/>
                <w:sz w:val="21"/>
                <w:szCs w:val="21"/>
              </w:rPr>
              <w:t>)</w:t>
            </w:r>
          </w:p>
          <w:p w14:paraId="26ED9D54"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04B95A7D"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proofErr w:type="spellStart"/>
            <w:r w:rsidRPr="00822DD1">
              <w:rPr>
                <w:rFonts w:ascii="Consolas" w:eastAsia="Times New Roman" w:hAnsi="Consolas" w:cs="Times New Roman"/>
                <w:color w:val="000000"/>
                <w:sz w:val="21"/>
                <w:szCs w:val="21"/>
              </w:rPr>
              <w:t>ApplicationArea</w:t>
            </w:r>
            <w:proofErr w:type="spellEnd"/>
            <w:r w:rsidRPr="00822DD1">
              <w:rPr>
                <w:rFonts w:ascii="Consolas" w:eastAsia="Times New Roman" w:hAnsi="Consolas" w:cs="Times New Roman"/>
                <w:color w:val="000000"/>
                <w:sz w:val="21"/>
                <w:szCs w:val="21"/>
              </w:rPr>
              <w:t xml:space="preserve"> = </w:t>
            </w:r>
            <w:proofErr w:type="gramStart"/>
            <w:r w:rsidRPr="00822DD1">
              <w:rPr>
                <w:rFonts w:ascii="Consolas" w:eastAsia="Times New Roman" w:hAnsi="Consolas" w:cs="Times New Roman"/>
                <w:color w:val="000000"/>
                <w:sz w:val="21"/>
                <w:szCs w:val="21"/>
              </w:rPr>
              <w:t>All;</w:t>
            </w:r>
            <w:proofErr w:type="gramEnd"/>
          </w:p>
          <w:p w14:paraId="55D11F03"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lastRenderedPageBreak/>
              <w:t xml:space="preserve">                    ToolTip = </w:t>
            </w:r>
            <w:r w:rsidRPr="00822DD1">
              <w:rPr>
                <w:rFonts w:ascii="Consolas" w:eastAsia="Times New Roman" w:hAnsi="Consolas" w:cs="Times New Roman"/>
                <w:color w:val="A31515"/>
                <w:sz w:val="21"/>
                <w:szCs w:val="21"/>
              </w:rPr>
              <w:t>'Specifies the bonus status.</w:t>
            </w:r>
            <w:proofErr w:type="gramStart"/>
            <w:r w:rsidRPr="00822DD1">
              <w:rPr>
                <w:rFonts w:ascii="Consolas" w:eastAsia="Times New Roman" w:hAnsi="Consolas" w:cs="Times New Roman"/>
                <w:color w:val="A31515"/>
                <w:sz w:val="21"/>
                <w:szCs w:val="21"/>
              </w:rPr>
              <w:t>'</w:t>
            </w:r>
            <w:r w:rsidRPr="00822DD1">
              <w:rPr>
                <w:rFonts w:ascii="Consolas" w:eastAsia="Times New Roman" w:hAnsi="Consolas" w:cs="Times New Roman"/>
                <w:color w:val="000000"/>
                <w:sz w:val="21"/>
                <w:szCs w:val="21"/>
              </w:rPr>
              <w:t>;</w:t>
            </w:r>
            <w:proofErr w:type="gramEnd"/>
          </w:p>
          <w:p w14:paraId="529F995E"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4FCB9ED6"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519962F7"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047674CD"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4F6B927F"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r w:rsidRPr="00822DD1">
              <w:rPr>
                <w:rFonts w:ascii="Consolas" w:eastAsia="Times New Roman" w:hAnsi="Consolas" w:cs="Times New Roman"/>
                <w:color w:val="0000FF"/>
                <w:sz w:val="21"/>
                <w:szCs w:val="21"/>
              </w:rPr>
              <w:t>actions</w:t>
            </w:r>
          </w:p>
          <w:p w14:paraId="6CDFEA8D"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653609F3"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proofErr w:type="gramStart"/>
            <w:r w:rsidRPr="00822DD1">
              <w:rPr>
                <w:rFonts w:ascii="Consolas" w:eastAsia="Times New Roman" w:hAnsi="Consolas" w:cs="Times New Roman"/>
                <w:color w:val="0000FF"/>
                <w:sz w:val="21"/>
                <w:szCs w:val="21"/>
              </w:rPr>
              <w:t>area(</w:t>
            </w:r>
            <w:proofErr w:type="gramEnd"/>
            <w:r w:rsidRPr="00822DD1">
              <w:rPr>
                <w:rFonts w:ascii="Consolas" w:eastAsia="Times New Roman" w:hAnsi="Consolas" w:cs="Times New Roman"/>
                <w:color w:val="000000"/>
                <w:sz w:val="21"/>
                <w:szCs w:val="21"/>
              </w:rPr>
              <w:t>Navigation</w:t>
            </w:r>
            <w:r w:rsidRPr="00822DD1">
              <w:rPr>
                <w:rFonts w:ascii="Consolas" w:eastAsia="Times New Roman" w:hAnsi="Consolas" w:cs="Times New Roman"/>
                <w:color w:val="0000FF"/>
                <w:sz w:val="21"/>
                <w:szCs w:val="21"/>
              </w:rPr>
              <w:t>)</w:t>
            </w:r>
          </w:p>
          <w:p w14:paraId="65288A50"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5F4F1380"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proofErr w:type="gramStart"/>
            <w:r w:rsidRPr="00822DD1">
              <w:rPr>
                <w:rFonts w:ascii="Consolas" w:eastAsia="Times New Roman" w:hAnsi="Consolas" w:cs="Times New Roman"/>
                <w:color w:val="0000FF"/>
                <w:sz w:val="21"/>
                <w:szCs w:val="21"/>
              </w:rPr>
              <w:t>action(</w:t>
            </w:r>
            <w:proofErr w:type="spellStart"/>
            <w:proofErr w:type="gramEnd"/>
            <w:r w:rsidRPr="00822DD1">
              <w:rPr>
                <w:rFonts w:ascii="Consolas" w:eastAsia="Times New Roman" w:hAnsi="Consolas" w:cs="Times New Roman"/>
                <w:color w:val="000000"/>
                <w:sz w:val="21"/>
                <w:szCs w:val="21"/>
              </w:rPr>
              <w:t>CustomerCard</w:t>
            </w:r>
            <w:proofErr w:type="spellEnd"/>
            <w:r w:rsidRPr="00822DD1">
              <w:rPr>
                <w:rFonts w:ascii="Consolas" w:eastAsia="Times New Roman" w:hAnsi="Consolas" w:cs="Times New Roman"/>
                <w:color w:val="0000FF"/>
                <w:sz w:val="21"/>
                <w:szCs w:val="21"/>
              </w:rPr>
              <w:t>)</w:t>
            </w:r>
          </w:p>
          <w:p w14:paraId="77ABF9AD"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1B965C6F"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proofErr w:type="spellStart"/>
            <w:r w:rsidRPr="00822DD1">
              <w:rPr>
                <w:rFonts w:ascii="Consolas" w:eastAsia="Times New Roman" w:hAnsi="Consolas" w:cs="Times New Roman"/>
                <w:color w:val="000000"/>
                <w:sz w:val="21"/>
                <w:szCs w:val="21"/>
              </w:rPr>
              <w:t>ApplicationArea</w:t>
            </w:r>
            <w:proofErr w:type="spellEnd"/>
            <w:r w:rsidRPr="00822DD1">
              <w:rPr>
                <w:rFonts w:ascii="Consolas" w:eastAsia="Times New Roman" w:hAnsi="Consolas" w:cs="Times New Roman"/>
                <w:color w:val="000000"/>
                <w:sz w:val="21"/>
                <w:szCs w:val="21"/>
              </w:rPr>
              <w:t xml:space="preserve"> = </w:t>
            </w:r>
            <w:proofErr w:type="gramStart"/>
            <w:r w:rsidRPr="00822DD1">
              <w:rPr>
                <w:rFonts w:ascii="Consolas" w:eastAsia="Times New Roman" w:hAnsi="Consolas" w:cs="Times New Roman"/>
                <w:color w:val="000000"/>
                <w:sz w:val="21"/>
                <w:szCs w:val="21"/>
              </w:rPr>
              <w:t>All;</w:t>
            </w:r>
            <w:proofErr w:type="gramEnd"/>
          </w:p>
          <w:p w14:paraId="7264C817"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Caption = </w:t>
            </w:r>
            <w:r w:rsidRPr="00822DD1">
              <w:rPr>
                <w:rFonts w:ascii="Consolas" w:eastAsia="Times New Roman" w:hAnsi="Consolas" w:cs="Times New Roman"/>
                <w:color w:val="A31515"/>
                <w:sz w:val="21"/>
                <w:szCs w:val="21"/>
              </w:rPr>
              <w:t>'Customer Card</w:t>
            </w:r>
            <w:proofErr w:type="gramStart"/>
            <w:r w:rsidRPr="00822DD1">
              <w:rPr>
                <w:rFonts w:ascii="Consolas" w:eastAsia="Times New Roman" w:hAnsi="Consolas" w:cs="Times New Roman"/>
                <w:color w:val="A31515"/>
                <w:sz w:val="21"/>
                <w:szCs w:val="21"/>
              </w:rPr>
              <w:t>'</w:t>
            </w:r>
            <w:r w:rsidRPr="00822DD1">
              <w:rPr>
                <w:rFonts w:ascii="Consolas" w:eastAsia="Times New Roman" w:hAnsi="Consolas" w:cs="Times New Roman"/>
                <w:color w:val="000000"/>
                <w:sz w:val="21"/>
                <w:szCs w:val="21"/>
              </w:rPr>
              <w:t>;</w:t>
            </w:r>
            <w:proofErr w:type="gramEnd"/>
          </w:p>
          <w:p w14:paraId="1F5D1C49"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ToolTip = </w:t>
            </w:r>
            <w:r w:rsidRPr="00822DD1">
              <w:rPr>
                <w:rFonts w:ascii="Consolas" w:eastAsia="Times New Roman" w:hAnsi="Consolas" w:cs="Times New Roman"/>
                <w:color w:val="A31515"/>
                <w:sz w:val="21"/>
                <w:szCs w:val="21"/>
              </w:rPr>
              <w:t>'Open customer card for the bonus.</w:t>
            </w:r>
            <w:proofErr w:type="gramStart"/>
            <w:r w:rsidRPr="00822DD1">
              <w:rPr>
                <w:rFonts w:ascii="Consolas" w:eastAsia="Times New Roman" w:hAnsi="Consolas" w:cs="Times New Roman"/>
                <w:color w:val="A31515"/>
                <w:sz w:val="21"/>
                <w:szCs w:val="21"/>
              </w:rPr>
              <w:t>'</w:t>
            </w:r>
            <w:r w:rsidRPr="00822DD1">
              <w:rPr>
                <w:rFonts w:ascii="Consolas" w:eastAsia="Times New Roman" w:hAnsi="Consolas" w:cs="Times New Roman"/>
                <w:color w:val="000000"/>
                <w:sz w:val="21"/>
                <w:szCs w:val="21"/>
              </w:rPr>
              <w:t>;</w:t>
            </w:r>
            <w:proofErr w:type="gramEnd"/>
          </w:p>
          <w:p w14:paraId="5212CECC"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Image = </w:t>
            </w:r>
            <w:proofErr w:type="gramStart"/>
            <w:r w:rsidRPr="00822DD1">
              <w:rPr>
                <w:rFonts w:ascii="Consolas" w:eastAsia="Times New Roman" w:hAnsi="Consolas" w:cs="Times New Roman"/>
                <w:color w:val="000000"/>
                <w:sz w:val="21"/>
                <w:szCs w:val="21"/>
              </w:rPr>
              <w:t>Customer;</w:t>
            </w:r>
            <w:proofErr w:type="gramEnd"/>
          </w:p>
          <w:p w14:paraId="36943D61"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proofErr w:type="spellStart"/>
            <w:r w:rsidRPr="00822DD1">
              <w:rPr>
                <w:rFonts w:ascii="Consolas" w:eastAsia="Times New Roman" w:hAnsi="Consolas" w:cs="Times New Roman"/>
                <w:color w:val="000000"/>
                <w:sz w:val="21"/>
                <w:szCs w:val="21"/>
              </w:rPr>
              <w:t>RunObject</w:t>
            </w:r>
            <w:proofErr w:type="spellEnd"/>
            <w:r w:rsidRPr="00822DD1">
              <w:rPr>
                <w:rFonts w:ascii="Consolas" w:eastAsia="Times New Roman" w:hAnsi="Consolas" w:cs="Times New Roman"/>
                <w:color w:val="000000"/>
                <w:sz w:val="21"/>
                <w:szCs w:val="21"/>
              </w:rPr>
              <w:t xml:space="preserve"> = </w:t>
            </w:r>
            <w:r w:rsidRPr="00822DD1">
              <w:rPr>
                <w:rFonts w:ascii="Consolas" w:eastAsia="Times New Roman" w:hAnsi="Consolas" w:cs="Times New Roman"/>
                <w:color w:val="0000FF"/>
                <w:sz w:val="21"/>
                <w:szCs w:val="21"/>
              </w:rPr>
              <w:t>page</w:t>
            </w:r>
            <w:r w:rsidRPr="00822DD1">
              <w:rPr>
                <w:rFonts w:ascii="Consolas" w:eastAsia="Times New Roman" w:hAnsi="Consolas" w:cs="Times New Roman"/>
                <w:color w:val="000000"/>
                <w:sz w:val="21"/>
                <w:szCs w:val="21"/>
              </w:rPr>
              <w:t xml:space="preserve"> "Customer Card</w:t>
            </w:r>
            <w:proofErr w:type="gramStart"/>
            <w:r w:rsidRPr="00822DD1">
              <w:rPr>
                <w:rFonts w:ascii="Consolas" w:eastAsia="Times New Roman" w:hAnsi="Consolas" w:cs="Times New Roman"/>
                <w:color w:val="000000"/>
                <w:sz w:val="21"/>
                <w:szCs w:val="21"/>
              </w:rPr>
              <w:t>";</w:t>
            </w:r>
            <w:proofErr w:type="gramEnd"/>
          </w:p>
          <w:p w14:paraId="700380D6"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proofErr w:type="spellStart"/>
            <w:r w:rsidRPr="00822DD1">
              <w:rPr>
                <w:rFonts w:ascii="Consolas" w:eastAsia="Times New Roman" w:hAnsi="Consolas" w:cs="Times New Roman"/>
                <w:color w:val="000000"/>
                <w:sz w:val="21"/>
                <w:szCs w:val="21"/>
              </w:rPr>
              <w:t>RunPageLink</w:t>
            </w:r>
            <w:proofErr w:type="spellEnd"/>
            <w:r w:rsidRPr="00822DD1">
              <w:rPr>
                <w:rFonts w:ascii="Consolas" w:eastAsia="Times New Roman" w:hAnsi="Consolas" w:cs="Times New Roman"/>
                <w:color w:val="000000"/>
                <w:sz w:val="21"/>
                <w:szCs w:val="21"/>
              </w:rPr>
              <w:t xml:space="preserve"> = "No." = </w:t>
            </w:r>
            <w:proofErr w:type="gramStart"/>
            <w:r w:rsidRPr="00822DD1">
              <w:rPr>
                <w:rFonts w:ascii="Consolas" w:eastAsia="Times New Roman" w:hAnsi="Consolas" w:cs="Times New Roman"/>
                <w:color w:val="0000FF"/>
                <w:sz w:val="21"/>
                <w:szCs w:val="21"/>
              </w:rPr>
              <w:t>field(</w:t>
            </w:r>
            <w:proofErr w:type="gramEnd"/>
            <w:r w:rsidRPr="00822DD1">
              <w:rPr>
                <w:rFonts w:ascii="Consolas" w:eastAsia="Times New Roman" w:hAnsi="Consolas" w:cs="Times New Roman"/>
                <w:color w:val="000000"/>
                <w:sz w:val="21"/>
                <w:szCs w:val="21"/>
              </w:rPr>
              <w:t>"Customer No."</w:t>
            </w:r>
            <w:r w:rsidRPr="00822DD1">
              <w:rPr>
                <w:rFonts w:ascii="Consolas" w:eastAsia="Times New Roman" w:hAnsi="Consolas" w:cs="Times New Roman"/>
                <w:color w:val="0000FF"/>
                <w:sz w:val="21"/>
                <w:szCs w:val="21"/>
              </w:rPr>
              <w:t>)</w:t>
            </w:r>
            <w:r w:rsidRPr="00822DD1">
              <w:rPr>
                <w:rFonts w:ascii="Consolas" w:eastAsia="Times New Roman" w:hAnsi="Consolas" w:cs="Times New Roman"/>
                <w:color w:val="000000"/>
                <w:sz w:val="21"/>
                <w:szCs w:val="21"/>
              </w:rPr>
              <w:t>;</w:t>
            </w:r>
          </w:p>
          <w:p w14:paraId="51728056"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30B240FB"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41739993"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0AD785AE"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w:t>
            </w:r>
          </w:p>
          <w:p w14:paraId="6EF2BAD3" w14:textId="77777777" w:rsidR="00963EB1" w:rsidRDefault="00963EB1" w:rsidP="000B213F">
            <w:pPr>
              <w:pStyle w:val="ListParagraph"/>
              <w:ind w:left="0"/>
              <w:rPr>
                <w:rStyle w:val="Heading3Char"/>
              </w:rPr>
            </w:pPr>
          </w:p>
        </w:tc>
      </w:tr>
    </w:tbl>
    <w:p w14:paraId="53BFF999" w14:textId="084BF3C8" w:rsidR="00B64311" w:rsidRDefault="00B64311" w:rsidP="00AC7DF1">
      <w:pPr>
        <w:spacing w:line="480" w:lineRule="auto"/>
        <w:jc w:val="right"/>
      </w:pPr>
    </w:p>
    <w:p w14:paraId="4310876A" w14:textId="44D94353" w:rsidR="00551544" w:rsidRPr="00043EEB" w:rsidRDefault="00551544" w:rsidP="00043EEB">
      <w:pPr>
        <w:spacing w:line="480" w:lineRule="auto"/>
        <w:jc w:val="left"/>
        <w:rPr>
          <w:i/>
          <w:sz w:val="20"/>
        </w:rPr>
      </w:pPr>
      <w:r w:rsidRPr="00E016E8">
        <w:rPr>
          <w:rStyle w:val="Heading3Char"/>
          <w:noProof/>
        </w:rPr>
        <w:drawing>
          <wp:inline distT="0" distB="0" distL="0" distR="0" wp14:anchorId="6C27CE2A" wp14:editId="4E1D073C">
            <wp:extent cx="252412" cy="252412"/>
            <wp:effectExtent l="0" t="0" r="0" b="0"/>
            <wp:docPr id="113" name="Graphic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Pr="00043EEB">
        <w:rPr>
          <w:i/>
          <w:sz w:val="20"/>
        </w:rPr>
        <w:t>You can publish you</w:t>
      </w:r>
      <w:r w:rsidR="00AB5D44" w:rsidRPr="00043EEB">
        <w:rPr>
          <w:i/>
          <w:sz w:val="20"/>
        </w:rPr>
        <w:t>r extension to see the changes.</w:t>
      </w:r>
    </w:p>
    <w:p w14:paraId="64D40171" w14:textId="34483853" w:rsidR="004E57DD" w:rsidRDefault="004E57DD" w:rsidP="00AC7DF1">
      <w:pPr>
        <w:spacing w:line="480" w:lineRule="auto"/>
        <w:jc w:val="right"/>
      </w:pPr>
    </w:p>
    <w:p w14:paraId="6AC1435C" w14:textId="51418F4D" w:rsidR="00D47C2F" w:rsidRDefault="004E57DD" w:rsidP="00043EEB">
      <w:pPr>
        <w:spacing w:line="480" w:lineRule="auto"/>
        <w:jc w:val="right"/>
      </w:pPr>
      <w:r w:rsidRPr="004E57DD">
        <w:rPr>
          <w:noProof/>
        </w:rPr>
        <w:drawing>
          <wp:inline distT="0" distB="0" distL="0" distR="0" wp14:anchorId="743BD8CE" wp14:editId="5EEA7558">
            <wp:extent cx="5004643" cy="106680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50786" cy="1076636"/>
                    </a:xfrm>
                    <a:prstGeom prst="rect">
                      <a:avLst/>
                    </a:prstGeom>
                  </pic:spPr>
                </pic:pic>
              </a:graphicData>
            </a:graphic>
          </wp:inline>
        </w:drawing>
      </w:r>
    </w:p>
    <w:p w14:paraId="5B2351DD" w14:textId="77777777" w:rsidR="00043EEB" w:rsidRDefault="00043EEB" w:rsidP="00043EEB">
      <w:pPr>
        <w:spacing w:line="480" w:lineRule="auto"/>
        <w:jc w:val="right"/>
      </w:pPr>
    </w:p>
    <w:p w14:paraId="5A0DE676" w14:textId="04421246" w:rsidR="00D47C2F" w:rsidRPr="001A244F" w:rsidRDefault="00D47C2F" w:rsidP="00D47C2F">
      <w:pPr>
        <w:pStyle w:val="Heading2"/>
      </w:pPr>
      <w:r w:rsidRPr="00E016E8">
        <w:rPr>
          <w:rStyle w:val="BalloonTextChar"/>
          <w:noProof/>
        </w:rPr>
        <w:drawing>
          <wp:inline distT="0" distB="0" distL="0" distR="0" wp14:anchorId="43F780CA" wp14:editId="0914A153">
            <wp:extent cx="267618" cy="267618"/>
            <wp:effectExtent l="0" t="0" r="0" b="0"/>
            <wp:docPr id="110" name="Graphic 110"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Add to table </w:t>
      </w:r>
      <w:proofErr w:type="spellStart"/>
      <w:r>
        <w:t>DrillDown</w:t>
      </w:r>
      <w:proofErr w:type="spellEnd"/>
      <w:r>
        <w:t xml:space="preserve"> and </w:t>
      </w:r>
      <w:proofErr w:type="spellStart"/>
      <w:r>
        <w:t>lookUp</w:t>
      </w:r>
      <w:proofErr w:type="spellEnd"/>
      <w:r>
        <w:t xml:space="preserve"> Page Id </w:t>
      </w:r>
    </w:p>
    <w:p w14:paraId="624F211F" w14:textId="7CCA4E36" w:rsidR="00D47C2F" w:rsidRDefault="007C5625" w:rsidP="00D47C2F">
      <w:pPr>
        <w:spacing w:line="480" w:lineRule="auto"/>
      </w:pPr>
      <w:r>
        <w:t>To connect the list page with a table when even someone will click the calculated field based on</w:t>
      </w:r>
      <w:r w:rsidR="00043EEB">
        <w:t xml:space="preserve"> the</w:t>
      </w:r>
      <w:r>
        <w:t xml:space="preserve"> </w:t>
      </w:r>
      <w:r w:rsidRPr="00043EEB">
        <w:rPr>
          <w:b/>
        </w:rPr>
        <w:t>Bonus Header</w:t>
      </w:r>
      <w:r w:rsidR="00043EEB">
        <w:rPr>
          <w:b/>
        </w:rPr>
        <w:t xml:space="preserve"> </w:t>
      </w:r>
      <w:r w:rsidR="00043EEB" w:rsidRPr="00043EEB">
        <w:t>table</w:t>
      </w:r>
      <w:r>
        <w:t xml:space="preserve">, it is needed to add </w:t>
      </w:r>
      <w:proofErr w:type="spellStart"/>
      <w:r w:rsidRPr="00043EEB">
        <w:rPr>
          <w:b/>
        </w:rPr>
        <w:t>DrillDownPageId</w:t>
      </w:r>
      <w:proofErr w:type="spellEnd"/>
      <w:r>
        <w:t xml:space="preserve"> and </w:t>
      </w:r>
      <w:proofErr w:type="spellStart"/>
      <w:r w:rsidRPr="00043EEB">
        <w:rPr>
          <w:b/>
        </w:rPr>
        <w:t>LookUpPageId</w:t>
      </w:r>
      <w:proofErr w:type="spellEnd"/>
      <w:r>
        <w:t xml:space="preserve"> properties to the table.</w:t>
      </w:r>
    </w:p>
    <w:p w14:paraId="61DB24EC" w14:textId="3083BF7C" w:rsidR="0073420F" w:rsidRDefault="00ED2407" w:rsidP="00043EEB">
      <w:pPr>
        <w:pStyle w:val="ListParagraph"/>
        <w:numPr>
          <w:ilvl w:val="0"/>
          <w:numId w:val="18"/>
        </w:numPr>
      </w:pPr>
      <w:r w:rsidRPr="00ED2407">
        <w:lastRenderedPageBreak/>
        <w:t xml:space="preserve">Open the file </w:t>
      </w:r>
      <w:r w:rsidRPr="00D24D7A">
        <w:rPr>
          <w:b/>
        </w:rPr>
        <w:t>BonusHeader.Table.al</w:t>
      </w:r>
      <w:r w:rsidRPr="00ED2407">
        <w:t xml:space="preserve"> and assign </w:t>
      </w:r>
      <w:r w:rsidRPr="00D24D7A">
        <w:rPr>
          <w:b/>
        </w:rPr>
        <w:t xml:space="preserve">"MNB Bonus List" </w:t>
      </w:r>
      <w:r w:rsidRPr="00ED2407">
        <w:t xml:space="preserve">to the </w:t>
      </w:r>
      <w:proofErr w:type="spellStart"/>
      <w:r w:rsidRPr="00D24D7A">
        <w:rPr>
          <w:b/>
        </w:rPr>
        <w:t>DrillDownPageId</w:t>
      </w:r>
      <w:proofErr w:type="spellEnd"/>
      <w:r w:rsidRPr="00ED2407">
        <w:t xml:space="preserve"> and </w:t>
      </w:r>
      <w:proofErr w:type="spellStart"/>
      <w:r w:rsidRPr="00D24D7A">
        <w:rPr>
          <w:b/>
        </w:rPr>
        <w:t>LookUpPageId</w:t>
      </w:r>
      <w:proofErr w:type="spellEnd"/>
      <w:r w:rsidRPr="00ED2407">
        <w:t xml:space="preserve"> properties</w:t>
      </w:r>
    </w:p>
    <w:p w14:paraId="431B03DC" w14:textId="77777777" w:rsidR="0073420F" w:rsidRDefault="0073420F" w:rsidP="00043EEB">
      <w:pPr>
        <w:rPr>
          <w:rStyle w:val="Heading3Char"/>
        </w:rPr>
      </w:pPr>
      <w:r w:rsidRPr="00E016E8">
        <w:rPr>
          <w:rStyle w:val="BalloonTextChar"/>
          <w:noProof/>
        </w:rPr>
        <w:drawing>
          <wp:inline distT="0" distB="0" distL="0" distR="0" wp14:anchorId="6F798945" wp14:editId="249403B2">
            <wp:extent cx="267618" cy="267618"/>
            <wp:effectExtent l="0" t="0" r="0" b="0"/>
            <wp:docPr id="111" name="Graphic 111"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73420F" w14:paraId="38249BCB" w14:textId="77777777" w:rsidTr="000B213F">
        <w:tc>
          <w:tcPr>
            <w:tcW w:w="9016" w:type="dxa"/>
            <w:tcBorders>
              <w:top w:val="double" w:sz="4" w:space="0" w:color="auto"/>
              <w:left w:val="double" w:sz="4" w:space="0" w:color="auto"/>
              <w:bottom w:val="double" w:sz="4" w:space="0" w:color="auto"/>
              <w:right w:val="double" w:sz="4" w:space="0" w:color="auto"/>
            </w:tcBorders>
          </w:tcPr>
          <w:p w14:paraId="57188533" w14:textId="77777777" w:rsidR="0073420F" w:rsidRDefault="0073420F" w:rsidP="0073420F">
            <w:pPr>
              <w:shd w:val="clear" w:color="auto" w:fill="FFFFFF"/>
              <w:spacing w:line="285" w:lineRule="atLeast"/>
              <w:jc w:val="left"/>
              <w:rPr>
                <w:rFonts w:ascii="Consolas" w:eastAsia="Times New Roman" w:hAnsi="Consolas" w:cs="Times New Roman"/>
                <w:color w:val="0000FF"/>
                <w:sz w:val="21"/>
                <w:szCs w:val="21"/>
              </w:rPr>
            </w:pPr>
          </w:p>
          <w:p w14:paraId="7D235AB7" w14:textId="635BE2CC" w:rsidR="0073420F" w:rsidRPr="0073420F" w:rsidRDefault="0073420F" w:rsidP="0073420F">
            <w:pPr>
              <w:shd w:val="clear" w:color="auto" w:fill="FFFFFF"/>
              <w:spacing w:line="285" w:lineRule="atLeast"/>
              <w:jc w:val="left"/>
              <w:rPr>
                <w:rFonts w:ascii="Consolas" w:eastAsia="Times New Roman" w:hAnsi="Consolas" w:cs="Times New Roman"/>
                <w:color w:val="000000"/>
                <w:sz w:val="21"/>
                <w:szCs w:val="21"/>
              </w:rPr>
            </w:pPr>
            <w:r w:rsidRPr="0073420F">
              <w:rPr>
                <w:rFonts w:ascii="Consolas" w:eastAsia="Times New Roman" w:hAnsi="Consolas" w:cs="Times New Roman"/>
                <w:color w:val="0000FF"/>
                <w:sz w:val="21"/>
                <w:szCs w:val="21"/>
              </w:rPr>
              <w:t>table</w:t>
            </w:r>
            <w:r w:rsidRPr="0073420F">
              <w:rPr>
                <w:rFonts w:ascii="Consolas" w:eastAsia="Times New Roman" w:hAnsi="Consolas" w:cs="Times New Roman"/>
                <w:color w:val="000000"/>
                <w:sz w:val="21"/>
                <w:szCs w:val="21"/>
              </w:rPr>
              <w:t xml:space="preserve"> </w:t>
            </w:r>
            <w:r w:rsidRPr="0073420F">
              <w:rPr>
                <w:rFonts w:ascii="Consolas" w:eastAsia="Times New Roman" w:hAnsi="Consolas" w:cs="Times New Roman"/>
                <w:color w:val="098658"/>
                <w:sz w:val="21"/>
                <w:szCs w:val="21"/>
              </w:rPr>
              <w:t>65400</w:t>
            </w:r>
            <w:r w:rsidRPr="0073420F">
              <w:rPr>
                <w:rFonts w:ascii="Consolas" w:eastAsia="Times New Roman" w:hAnsi="Consolas" w:cs="Times New Roman"/>
                <w:color w:val="000000"/>
                <w:sz w:val="21"/>
                <w:szCs w:val="21"/>
              </w:rPr>
              <w:t xml:space="preserve"> "MNB Bonus Header"</w:t>
            </w:r>
          </w:p>
          <w:p w14:paraId="505C195D" w14:textId="77777777" w:rsidR="0073420F" w:rsidRPr="0073420F" w:rsidRDefault="0073420F" w:rsidP="0073420F">
            <w:pPr>
              <w:shd w:val="clear" w:color="auto" w:fill="FFFFFF"/>
              <w:spacing w:line="285" w:lineRule="atLeast"/>
              <w:jc w:val="left"/>
              <w:rPr>
                <w:rFonts w:ascii="Consolas" w:eastAsia="Times New Roman" w:hAnsi="Consolas" w:cs="Times New Roman"/>
                <w:color w:val="000000"/>
                <w:sz w:val="21"/>
                <w:szCs w:val="21"/>
              </w:rPr>
            </w:pPr>
            <w:r w:rsidRPr="0073420F">
              <w:rPr>
                <w:rFonts w:ascii="Consolas" w:eastAsia="Times New Roman" w:hAnsi="Consolas" w:cs="Times New Roman"/>
                <w:color w:val="000000"/>
                <w:sz w:val="21"/>
                <w:szCs w:val="21"/>
              </w:rPr>
              <w:t>{</w:t>
            </w:r>
          </w:p>
          <w:p w14:paraId="7845DA6D" w14:textId="77777777" w:rsidR="0073420F" w:rsidRPr="0073420F" w:rsidRDefault="0073420F" w:rsidP="0073420F">
            <w:pPr>
              <w:shd w:val="clear" w:color="auto" w:fill="FFFFFF"/>
              <w:spacing w:line="285" w:lineRule="atLeast"/>
              <w:jc w:val="left"/>
              <w:rPr>
                <w:rFonts w:ascii="Consolas" w:eastAsia="Times New Roman" w:hAnsi="Consolas" w:cs="Times New Roman"/>
                <w:color w:val="000000"/>
                <w:sz w:val="21"/>
                <w:szCs w:val="21"/>
              </w:rPr>
            </w:pPr>
            <w:r w:rsidRPr="0073420F">
              <w:rPr>
                <w:rFonts w:ascii="Consolas" w:eastAsia="Times New Roman" w:hAnsi="Consolas" w:cs="Times New Roman"/>
                <w:color w:val="000000"/>
                <w:sz w:val="21"/>
                <w:szCs w:val="21"/>
              </w:rPr>
              <w:t xml:space="preserve">    Caption = </w:t>
            </w:r>
            <w:r w:rsidRPr="0073420F">
              <w:rPr>
                <w:rFonts w:ascii="Consolas" w:eastAsia="Times New Roman" w:hAnsi="Consolas" w:cs="Times New Roman"/>
                <w:color w:val="A31515"/>
                <w:sz w:val="21"/>
                <w:szCs w:val="21"/>
              </w:rPr>
              <w:t>'Bonus</w:t>
            </w:r>
            <w:proofErr w:type="gramStart"/>
            <w:r w:rsidRPr="0073420F">
              <w:rPr>
                <w:rFonts w:ascii="Consolas" w:eastAsia="Times New Roman" w:hAnsi="Consolas" w:cs="Times New Roman"/>
                <w:color w:val="A31515"/>
                <w:sz w:val="21"/>
                <w:szCs w:val="21"/>
              </w:rPr>
              <w:t>'</w:t>
            </w:r>
            <w:r w:rsidRPr="0073420F">
              <w:rPr>
                <w:rFonts w:ascii="Consolas" w:eastAsia="Times New Roman" w:hAnsi="Consolas" w:cs="Times New Roman"/>
                <w:color w:val="000000"/>
                <w:sz w:val="21"/>
                <w:szCs w:val="21"/>
              </w:rPr>
              <w:t>;</w:t>
            </w:r>
            <w:proofErr w:type="gramEnd"/>
          </w:p>
          <w:p w14:paraId="2AD9790A" w14:textId="77777777" w:rsidR="0073420F" w:rsidRPr="0073420F" w:rsidRDefault="0073420F" w:rsidP="0073420F">
            <w:pPr>
              <w:shd w:val="clear" w:color="auto" w:fill="FFFFFF"/>
              <w:spacing w:line="285" w:lineRule="atLeast"/>
              <w:jc w:val="left"/>
              <w:rPr>
                <w:rFonts w:ascii="Consolas" w:eastAsia="Times New Roman" w:hAnsi="Consolas" w:cs="Times New Roman"/>
                <w:color w:val="000000"/>
                <w:sz w:val="21"/>
                <w:szCs w:val="21"/>
              </w:rPr>
            </w:pPr>
            <w:r w:rsidRPr="0073420F">
              <w:rPr>
                <w:rFonts w:ascii="Consolas" w:eastAsia="Times New Roman" w:hAnsi="Consolas" w:cs="Times New Roman"/>
                <w:color w:val="000000"/>
                <w:sz w:val="21"/>
                <w:szCs w:val="21"/>
              </w:rPr>
              <w:t xml:space="preserve">    </w:t>
            </w:r>
            <w:r w:rsidRPr="0073420F">
              <w:rPr>
                <w:rFonts w:ascii="Consolas" w:eastAsia="Times New Roman" w:hAnsi="Consolas" w:cs="Times New Roman"/>
                <w:color w:val="0000FF"/>
                <w:sz w:val="21"/>
                <w:szCs w:val="21"/>
              </w:rPr>
              <w:t>DataClassification</w:t>
            </w:r>
            <w:r w:rsidRPr="0073420F">
              <w:rPr>
                <w:rFonts w:ascii="Consolas" w:eastAsia="Times New Roman" w:hAnsi="Consolas" w:cs="Times New Roman"/>
                <w:color w:val="000000"/>
                <w:sz w:val="21"/>
                <w:szCs w:val="21"/>
              </w:rPr>
              <w:t xml:space="preserve"> = </w:t>
            </w:r>
            <w:proofErr w:type="gramStart"/>
            <w:r w:rsidRPr="0073420F">
              <w:rPr>
                <w:rFonts w:ascii="Consolas" w:eastAsia="Times New Roman" w:hAnsi="Consolas" w:cs="Times New Roman"/>
                <w:color w:val="000000"/>
                <w:sz w:val="21"/>
                <w:szCs w:val="21"/>
              </w:rPr>
              <w:t>CustomerContent;</w:t>
            </w:r>
            <w:proofErr w:type="gramEnd"/>
          </w:p>
          <w:p w14:paraId="74054EC5" w14:textId="77777777" w:rsidR="0073420F" w:rsidRPr="0073420F" w:rsidRDefault="0073420F" w:rsidP="0073420F">
            <w:pPr>
              <w:shd w:val="clear" w:color="auto" w:fill="FFFFFF"/>
              <w:spacing w:line="285" w:lineRule="atLeast"/>
              <w:jc w:val="left"/>
              <w:rPr>
                <w:rFonts w:ascii="Consolas" w:eastAsia="Times New Roman" w:hAnsi="Consolas" w:cs="Times New Roman"/>
                <w:color w:val="000000"/>
                <w:sz w:val="21"/>
                <w:szCs w:val="21"/>
              </w:rPr>
            </w:pPr>
            <w:r w:rsidRPr="0073420F">
              <w:rPr>
                <w:rFonts w:ascii="Consolas" w:eastAsia="Times New Roman" w:hAnsi="Consolas" w:cs="Times New Roman"/>
                <w:color w:val="000000"/>
                <w:sz w:val="21"/>
                <w:szCs w:val="21"/>
              </w:rPr>
              <w:t xml:space="preserve">    </w:t>
            </w:r>
            <w:proofErr w:type="spellStart"/>
            <w:r w:rsidRPr="0073420F">
              <w:rPr>
                <w:rFonts w:ascii="Consolas" w:eastAsia="Times New Roman" w:hAnsi="Consolas" w:cs="Times New Roman"/>
                <w:color w:val="000000"/>
                <w:sz w:val="21"/>
                <w:szCs w:val="21"/>
              </w:rPr>
              <w:t>DrillDownPageId</w:t>
            </w:r>
            <w:proofErr w:type="spellEnd"/>
            <w:r w:rsidRPr="0073420F">
              <w:rPr>
                <w:rFonts w:ascii="Consolas" w:eastAsia="Times New Roman" w:hAnsi="Consolas" w:cs="Times New Roman"/>
                <w:color w:val="000000"/>
                <w:sz w:val="21"/>
                <w:szCs w:val="21"/>
              </w:rPr>
              <w:t xml:space="preserve"> = "MNB Bonus List</w:t>
            </w:r>
            <w:proofErr w:type="gramStart"/>
            <w:r w:rsidRPr="0073420F">
              <w:rPr>
                <w:rFonts w:ascii="Consolas" w:eastAsia="Times New Roman" w:hAnsi="Consolas" w:cs="Times New Roman"/>
                <w:color w:val="000000"/>
                <w:sz w:val="21"/>
                <w:szCs w:val="21"/>
              </w:rPr>
              <w:t>";</w:t>
            </w:r>
            <w:proofErr w:type="gramEnd"/>
          </w:p>
          <w:p w14:paraId="0AABC91D" w14:textId="28C4A2A6" w:rsidR="0073420F" w:rsidRPr="0073420F" w:rsidRDefault="0073420F" w:rsidP="0073420F">
            <w:pPr>
              <w:shd w:val="clear" w:color="auto" w:fill="FFFFFF"/>
              <w:spacing w:line="285" w:lineRule="atLeast"/>
              <w:jc w:val="left"/>
              <w:rPr>
                <w:rFonts w:ascii="Consolas" w:eastAsia="Times New Roman" w:hAnsi="Consolas" w:cs="Times New Roman"/>
                <w:color w:val="000000"/>
                <w:sz w:val="21"/>
                <w:szCs w:val="21"/>
              </w:rPr>
            </w:pPr>
            <w:r w:rsidRPr="0073420F">
              <w:rPr>
                <w:rFonts w:ascii="Consolas" w:eastAsia="Times New Roman" w:hAnsi="Consolas" w:cs="Times New Roman"/>
                <w:color w:val="000000"/>
                <w:sz w:val="21"/>
                <w:szCs w:val="21"/>
              </w:rPr>
              <w:t xml:space="preserve">    </w:t>
            </w:r>
            <w:proofErr w:type="spellStart"/>
            <w:r w:rsidRPr="0073420F">
              <w:rPr>
                <w:rFonts w:ascii="Consolas" w:eastAsia="Times New Roman" w:hAnsi="Consolas" w:cs="Times New Roman"/>
                <w:color w:val="000000"/>
                <w:sz w:val="21"/>
                <w:szCs w:val="21"/>
              </w:rPr>
              <w:t>LookupPageId</w:t>
            </w:r>
            <w:proofErr w:type="spellEnd"/>
            <w:r w:rsidRPr="0073420F">
              <w:rPr>
                <w:rFonts w:ascii="Consolas" w:eastAsia="Times New Roman" w:hAnsi="Consolas" w:cs="Times New Roman"/>
                <w:color w:val="000000"/>
                <w:sz w:val="21"/>
                <w:szCs w:val="21"/>
              </w:rPr>
              <w:t xml:space="preserve"> = "MNB Bonus List</w:t>
            </w:r>
            <w:proofErr w:type="gramStart"/>
            <w:r w:rsidRPr="0073420F">
              <w:rPr>
                <w:rFonts w:ascii="Consolas" w:eastAsia="Times New Roman" w:hAnsi="Consolas" w:cs="Times New Roman"/>
                <w:color w:val="000000"/>
                <w:sz w:val="21"/>
                <w:szCs w:val="21"/>
              </w:rPr>
              <w:t>"</w:t>
            </w:r>
            <w:r w:rsidR="000B0472">
              <w:rPr>
                <w:rFonts w:ascii="Consolas" w:eastAsia="Times New Roman" w:hAnsi="Consolas" w:cs="Times New Roman"/>
                <w:color w:val="000000"/>
                <w:sz w:val="21"/>
                <w:szCs w:val="21"/>
              </w:rPr>
              <w:t>;</w:t>
            </w:r>
            <w:proofErr w:type="gramEnd"/>
          </w:p>
          <w:p w14:paraId="7B4F2696" w14:textId="77777777" w:rsidR="0073420F" w:rsidRPr="0073420F" w:rsidRDefault="0073420F" w:rsidP="0073420F">
            <w:pPr>
              <w:shd w:val="clear" w:color="auto" w:fill="FFFFFF"/>
              <w:spacing w:line="285" w:lineRule="atLeast"/>
              <w:jc w:val="left"/>
              <w:rPr>
                <w:rFonts w:ascii="Consolas" w:eastAsia="Times New Roman" w:hAnsi="Consolas" w:cs="Times New Roman"/>
                <w:color w:val="000000"/>
                <w:sz w:val="21"/>
                <w:szCs w:val="21"/>
              </w:rPr>
            </w:pPr>
          </w:p>
          <w:p w14:paraId="28BEBB4F" w14:textId="77777777" w:rsidR="0073420F" w:rsidRDefault="0073420F" w:rsidP="000B213F">
            <w:pPr>
              <w:pStyle w:val="ListParagraph"/>
              <w:ind w:left="0"/>
              <w:rPr>
                <w:rStyle w:val="Heading3Char"/>
              </w:rPr>
            </w:pPr>
          </w:p>
        </w:tc>
      </w:tr>
    </w:tbl>
    <w:p w14:paraId="1FEF8701" w14:textId="046E93AC" w:rsidR="0073420F" w:rsidRDefault="0073420F" w:rsidP="00ED2407">
      <w:pPr>
        <w:ind w:left="360"/>
      </w:pPr>
    </w:p>
    <w:p w14:paraId="762FA96B" w14:textId="0705F8FB" w:rsidR="00E855F0" w:rsidRPr="001A244F" w:rsidRDefault="00E855F0" w:rsidP="00E855F0">
      <w:pPr>
        <w:pStyle w:val="Heading2"/>
      </w:pPr>
      <w:r w:rsidRPr="00E016E8">
        <w:rPr>
          <w:rStyle w:val="BalloonTextChar"/>
          <w:noProof/>
        </w:rPr>
        <w:drawing>
          <wp:inline distT="0" distB="0" distL="0" distR="0" wp14:anchorId="7FB93220" wp14:editId="7EC4F9B8">
            <wp:extent cx="267618" cy="267618"/>
            <wp:effectExtent l="0" t="0" r="0" b="0"/>
            <wp:docPr id="112" name="Graphic 112"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Create Bonus Card Page </w:t>
      </w:r>
    </w:p>
    <w:p w14:paraId="7864F0A2" w14:textId="4BEC1A05" w:rsidR="00822D6F" w:rsidRDefault="00822D6F" w:rsidP="00822D6F">
      <w:pPr>
        <w:spacing w:line="480" w:lineRule="auto"/>
      </w:pPr>
      <w:r>
        <w:t xml:space="preserve">The </w:t>
      </w:r>
      <w:r w:rsidRPr="00822D6F">
        <w:rPr>
          <w:b/>
        </w:rPr>
        <w:t>Bonus Card</w:t>
      </w:r>
      <w:r>
        <w:t xml:space="preserve"> page will present all available, at this moment, fields from the </w:t>
      </w:r>
      <w:r w:rsidRPr="00822D6F">
        <w:rPr>
          <w:b/>
        </w:rPr>
        <w:t>Bonus Header</w:t>
      </w:r>
      <w:r>
        <w:t xml:space="preserve"> table. Also, you will add new action which will open the</w:t>
      </w:r>
      <w:r w:rsidRPr="00822D6F">
        <w:rPr>
          <w:b/>
        </w:rPr>
        <w:t xml:space="preserve"> Customer Card </w:t>
      </w:r>
      <w:r>
        <w:t xml:space="preserve">page for </w:t>
      </w:r>
      <w:r w:rsidR="00700A25">
        <w:t xml:space="preserve">the </w:t>
      </w:r>
      <w:r>
        <w:t xml:space="preserve">customer specified in the bonus. </w:t>
      </w:r>
    </w:p>
    <w:p w14:paraId="1D836A54" w14:textId="3BAEFD45" w:rsidR="00E855F0" w:rsidRDefault="00822D6F" w:rsidP="00822D6F">
      <w:pPr>
        <w:spacing w:line="480" w:lineRule="auto"/>
      </w:pPr>
      <w:proofErr w:type="gramStart"/>
      <w:r>
        <w:t>Page, which</w:t>
      </w:r>
      <w:proofErr w:type="gramEnd"/>
      <w:r>
        <w:t xml:space="preserve"> you will create, will be </w:t>
      </w:r>
      <w:r w:rsidR="00700A25">
        <w:t xml:space="preserve">a </w:t>
      </w:r>
      <w:proofErr w:type="gramStart"/>
      <w:r>
        <w:t>type</w:t>
      </w:r>
      <w:proofErr w:type="gramEnd"/>
      <w:r>
        <w:t xml:space="preserve"> card and will be editable.</w:t>
      </w:r>
    </w:p>
    <w:p w14:paraId="5B8A86BE" w14:textId="50336EC4" w:rsidR="00CB7C38" w:rsidRDefault="00CB7C38" w:rsidP="004C6005">
      <w:pPr>
        <w:pStyle w:val="ListParagraph"/>
        <w:numPr>
          <w:ilvl w:val="0"/>
          <w:numId w:val="17"/>
        </w:numPr>
      </w:pPr>
      <w:r>
        <w:t xml:space="preserve">Create a new file </w:t>
      </w:r>
      <w:r w:rsidRPr="00D24D7A">
        <w:rPr>
          <w:b/>
        </w:rPr>
        <w:t>BonusCard.Page.al</w:t>
      </w:r>
      <w:r>
        <w:t xml:space="preserve"> and create a new page </w:t>
      </w:r>
      <w:r w:rsidRPr="00D24D7A">
        <w:rPr>
          <w:b/>
        </w:rPr>
        <w:t>"MNB Bonus Card"</w:t>
      </w:r>
      <w:r>
        <w:t xml:space="preserve"> using snippet </w:t>
      </w:r>
      <w:proofErr w:type="spellStart"/>
      <w:r w:rsidRPr="00D24D7A">
        <w:rPr>
          <w:b/>
        </w:rPr>
        <w:t>tpage</w:t>
      </w:r>
      <w:proofErr w:type="spellEnd"/>
      <w:r w:rsidRPr="00D24D7A">
        <w:rPr>
          <w:b/>
        </w:rPr>
        <w:t>.</w:t>
      </w:r>
      <w:r>
        <w:t xml:space="preserve"> Choose a card page template. Make sure to change the type to </w:t>
      </w:r>
      <w:r w:rsidRPr="00D24D7A">
        <w:rPr>
          <w:b/>
        </w:rPr>
        <w:t>Document</w:t>
      </w:r>
      <w:r>
        <w:t>.</w:t>
      </w:r>
    </w:p>
    <w:p w14:paraId="6C600DF9" w14:textId="791A68E6" w:rsidR="00CB7C38" w:rsidRDefault="00CB7C38" w:rsidP="004C6005">
      <w:pPr>
        <w:pStyle w:val="ListParagraph"/>
        <w:numPr>
          <w:ilvl w:val="0"/>
          <w:numId w:val="17"/>
        </w:numPr>
      </w:pPr>
      <w:r>
        <w:t xml:space="preserve">Add page property for </w:t>
      </w:r>
      <w:r w:rsidRPr="00D24D7A">
        <w:rPr>
          <w:b/>
        </w:rPr>
        <w:t>Caption</w:t>
      </w:r>
      <w:r w:rsidR="00C24712">
        <w:rPr>
          <w:b/>
        </w:rPr>
        <w:t xml:space="preserve"> </w:t>
      </w:r>
      <w:r w:rsidR="00C24712">
        <w:t xml:space="preserve">and set </w:t>
      </w:r>
      <w:proofErr w:type="spellStart"/>
      <w:r w:rsidR="00C24712" w:rsidRPr="00C24712">
        <w:rPr>
          <w:b/>
        </w:rPr>
        <w:t>UsageCategory</w:t>
      </w:r>
      <w:proofErr w:type="spellEnd"/>
      <w:r w:rsidR="00C24712">
        <w:t xml:space="preserve"> to</w:t>
      </w:r>
      <w:r w:rsidR="00C24712" w:rsidRPr="00C24712">
        <w:rPr>
          <w:b/>
        </w:rPr>
        <w:t xml:space="preserve"> None</w:t>
      </w:r>
    </w:p>
    <w:p w14:paraId="3C04F953" w14:textId="43371689" w:rsidR="00CB7C38" w:rsidRPr="00D24D7A" w:rsidRDefault="00CB7C38" w:rsidP="004C6005">
      <w:pPr>
        <w:pStyle w:val="ListParagraph"/>
        <w:numPr>
          <w:ilvl w:val="0"/>
          <w:numId w:val="17"/>
        </w:numPr>
        <w:rPr>
          <w:b/>
        </w:rPr>
      </w:pPr>
      <w:r>
        <w:t xml:space="preserve">Make sure that </w:t>
      </w:r>
      <w:r w:rsidR="00700A25">
        <w:t xml:space="preserve">the </w:t>
      </w:r>
      <w:r>
        <w:t xml:space="preserve">page source table is </w:t>
      </w:r>
      <w:r w:rsidRPr="00D24D7A">
        <w:rPr>
          <w:b/>
        </w:rPr>
        <w:t>"MNB Bonus Header"</w:t>
      </w:r>
    </w:p>
    <w:p w14:paraId="25DDC656" w14:textId="05372709" w:rsidR="00CB7C38" w:rsidRDefault="00CB7C38" w:rsidP="004C6005">
      <w:pPr>
        <w:pStyle w:val="ListParagraph"/>
        <w:numPr>
          <w:ilvl w:val="0"/>
          <w:numId w:val="17"/>
        </w:numPr>
      </w:pPr>
      <w:r>
        <w:t xml:space="preserve">Create a group </w:t>
      </w:r>
      <w:r w:rsidRPr="00D24D7A">
        <w:rPr>
          <w:b/>
        </w:rPr>
        <w:t>General</w:t>
      </w:r>
      <w:r>
        <w:t xml:space="preserve"> in the Content area. Add all fields to it from the table. Remember to add </w:t>
      </w:r>
      <w:r w:rsidRPr="00D24D7A">
        <w:rPr>
          <w:b/>
        </w:rPr>
        <w:t>ToolTip</w:t>
      </w:r>
      <w:r>
        <w:t xml:space="preserve"> and </w:t>
      </w:r>
      <w:proofErr w:type="spellStart"/>
      <w:r w:rsidRPr="00D24D7A">
        <w:rPr>
          <w:b/>
        </w:rPr>
        <w:t>ApplicationArea</w:t>
      </w:r>
      <w:proofErr w:type="spellEnd"/>
      <w:r>
        <w:t xml:space="preserve"> for all fields</w:t>
      </w:r>
    </w:p>
    <w:p w14:paraId="5592E71D" w14:textId="2FE131E7" w:rsidR="00E855F0" w:rsidRDefault="00CB7C38" w:rsidP="004C6005">
      <w:pPr>
        <w:pStyle w:val="ListParagraph"/>
        <w:numPr>
          <w:ilvl w:val="0"/>
          <w:numId w:val="17"/>
        </w:numPr>
      </w:pPr>
      <w:r>
        <w:t xml:space="preserve">Copy the action </w:t>
      </w:r>
      <w:r w:rsidRPr="00D24D7A">
        <w:rPr>
          <w:b/>
        </w:rPr>
        <w:t>"Customer Card"</w:t>
      </w:r>
      <w:r>
        <w:t xml:space="preserve"> from </w:t>
      </w:r>
      <w:r w:rsidRPr="00D24D7A">
        <w:rPr>
          <w:b/>
        </w:rPr>
        <w:t>"MNB Bonus List"</w:t>
      </w:r>
      <w:r>
        <w:t xml:space="preserve"> and add it </w:t>
      </w:r>
      <w:r w:rsidR="00700A25">
        <w:t xml:space="preserve">to </w:t>
      </w:r>
      <w:r>
        <w:t xml:space="preserve">the </w:t>
      </w:r>
      <w:r w:rsidRPr="00D24D7A">
        <w:rPr>
          <w:b/>
        </w:rPr>
        <w:t>"MNB Bonus Card"</w:t>
      </w:r>
    </w:p>
    <w:p w14:paraId="073C6A8B" w14:textId="77777777" w:rsidR="00D03572" w:rsidRDefault="00D03572" w:rsidP="00043EEB">
      <w:pPr>
        <w:rPr>
          <w:rStyle w:val="Heading3Char"/>
        </w:rPr>
      </w:pPr>
      <w:r w:rsidRPr="00E016E8">
        <w:rPr>
          <w:rStyle w:val="BalloonTextChar"/>
          <w:noProof/>
        </w:rPr>
        <w:drawing>
          <wp:inline distT="0" distB="0" distL="0" distR="0" wp14:anchorId="46A50D96" wp14:editId="4507035E">
            <wp:extent cx="267618" cy="267618"/>
            <wp:effectExtent l="0" t="0" r="0" b="0"/>
            <wp:docPr id="114" name="Graphic 114"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D03572" w14:paraId="3945D264" w14:textId="77777777" w:rsidTr="000B213F">
        <w:tc>
          <w:tcPr>
            <w:tcW w:w="9016" w:type="dxa"/>
            <w:tcBorders>
              <w:top w:val="double" w:sz="4" w:space="0" w:color="auto"/>
              <w:left w:val="double" w:sz="4" w:space="0" w:color="auto"/>
              <w:bottom w:val="double" w:sz="4" w:space="0" w:color="auto"/>
              <w:right w:val="double" w:sz="4" w:space="0" w:color="auto"/>
            </w:tcBorders>
          </w:tcPr>
          <w:p w14:paraId="33D0076D" w14:textId="77777777" w:rsidR="00D03572" w:rsidRPr="00723FF0" w:rsidRDefault="00D03572" w:rsidP="000B213F">
            <w:pPr>
              <w:shd w:val="clear" w:color="auto" w:fill="FFFFFF"/>
              <w:spacing w:line="285" w:lineRule="atLeast"/>
              <w:jc w:val="left"/>
              <w:rPr>
                <w:rFonts w:ascii="Consolas" w:eastAsia="Times New Roman" w:hAnsi="Consolas" w:cs="Times New Roman"/>
                <w:color w:val="0000FF"/>
                <w:sz w:val="21"/>
                <w:szCs w:val="21"/>
                <w:lang w:val="fr-FR"/>
              </w:rPr>
            </w:pPr>
          </w:p>
          <w:p w14:paraId="6DD3043D" w14:textId="77777777" w:rsidR="00D03572" w:rsidRPr="00723FF0" w:rsidRDefault="00D03572" w:rsidP="00D03572">
            <w:pPr>
              <w:shd w:val="clear" w:color="auto" w:fill="FFFFFF"/>
              <w:spacing w:line="285" w:lineRule="atLeast"/>
              <w:jc w:val="left"/>
              <w:rPr>
                <w:rFonts w:ascii="Consolas" w:eastAsia="Times New Roman" w:hAnsi="Consolas" w:cs="Times New Roman"/>
                <w:color w:val="000000"/>
                <w:sz w:val="21"/>
                <w:szCs w:val="21"/>
                <w:lang w:val="fr-FR"/>
              </w:rPr>
            </w:pPr>
            <w:proofErr w:type="gramStart"/>
            <w:r w:rsidRPr="00723FF0">
              <w:rPr>
                <w:rFonts w:ascii="Consolas" w:eastAsia="Times New Roman" w:hAnsi="Consolas" w:cs="Times New Roman"/>
                <w:color w:val="0000FF"/>
                <w:sz w:val="21"/>
                <w:szCs w:val="21"/>
                <w:lang w:val="fr-FR"/>
              </w:rPr>
              <w:t>page</w:t>
            </w:r>
            <w:proofErr w:type="gramEnd"/>
            <w:r w:rsidRPr="00723FF0">
              <w:rPr>
                <w:rFonts w:ascii="Consolas" w:eastAsia="Times New Roman" w:hAnsi="Consolas" w:cs="Times New Roman"/>
                <w:color w:val="000000"/>
                <w:sz w:val="21"/>
                <w:szCs w:val="21"/>
                <w:lang w:val="fr-FR"/>
              </w:rPr>
              <w:t xml:space="preserve"> </w:t>
            </w:r>
            <w:r w:rsidRPr="00723FF0">
              <w:rPr>
                <w:rFonts w:ascii="Consolas" w:eastAsia="Times New Roman" w:hAnsi="Consolas" w:cs="Times New Roman"/>
                <w:color w:val="098658"/>
                <w:sz w:val="21"/>
                <w:szCs w:val="21"/>
                <w:lang w:val="fr-FR"/>
              </w:rPr>
              <w:t>65401</w:t>
            </w:r>
            <w:r w:rsidRPr="00723FF0">
              <w:rPr>
                <w:rFonts w:ascii="Consolas" w:eastAsia="Times New Roman" w:hAnsi="Consolas" w:cs="Times New Roman"/>
                <w:color w:val="000000"/>
                <w:sz w:val="21"/>
                <w:szCs w:val="21"/>
                <w:lang w:val="fr-FR"/>
              </w:rPr>
              <w:t xml:space="preserve"> "MNB Bonus </w:t>
            </w:r>
            <w:proofErr w:type="spellStart"/>
            <w:r w:rsidRPr="00723FF0">
              <w:rPr>
                <w:rFonts w:ascii="Consolas" w:eastAsia="Times New Roman" w:hAnsi="Consolas" w:cs="Times New Roman"/>
                <w:color w:val="000000"/>
                <w:sz w:val="21"/>
                <w:szCs w:val="21"/>
                <w:lang w:val="fr-FR"/>
              </w:rPr>
              <w:t>Card</w:t>
            </w:r>
            <w:proofErr w:type="spellEnd"/>
            <w:r w:rsidRPr="00723FF0">
              <w:rPr>
                <w:rFonts w:ascii="Consolas" w:eastAsia="Times New Roman" w:hAnsi="Consolas" w:cs="Times New Roman"/>
                <w:color w:val="000000"/>
                <w:sz w:val="21"/>
                <w:szCs w:val="21"/>
                <w:lang w:val="fr-FR"/>
              </w:rPr>
              <w:t>"</w:t>
            </w:r>
          </w:p>
          <w:p w14:paraId="535692AB" w14:textId="77777777" w:rsidR="00D03572" w:rsidRPr="00723FF0" w:rsidRDefault="00D03572" w:rsidP="00D03572">
            <w:pPr>
              <w:shd w:val="clear" w:color="auto" w:fill="FFFFFF"/>
              <w:spacing w:line="285" w:lineRule="atLeast"/>
              <w:jc w:val="left"/>
              <w:rPr>
                <w:rFonts w:ascii="Consolas" w:eastAsia="Times New Roman" w:hAnsi="Consolas" w:cs="Times New Roman"/>
                <w:color w:val="000000"/>
                <w:sz w:val="21"/>
                <w:szCs w:val="21"/>
                <w:lang w:val="fr-FR"/>
              </w:rPr>
            </w:pPr>
            <w:r w:rsidRPr="00723FF0">
              <w:rPr>
                <w:rFonts w:ascii="Consolas" w:eastAsia="Times New Roman" w:hAnsi="Consolas" w:cs="Times New Roman"/>
                <w:color w:val="000000"/>
                <w:sz w:val="21"/>
                <w:szCs w:val="21"/>
                <w:lang w:val="fr-FR"/>
              </w:rPr>
              <w:t>{</w:t>
            </w:r>
          </w:p>
          <w:p w14:paraId="3B45835C" w14:textId="77777777" w:rsidR="00D03572" w:rsidRPr="00723FF0" w:rsidRDefault="00D03572" w:rsidP="00D03572">
            <w:pPr>
              <w:shd w:val="clear" w:color="auto" w:fill="FFFFFF"/>
              <w:spacing w:line="285" w:lineRule="atLeast"/>
              <w:jc w:val="left"/>
              <w:rPr>
                <w:rFonts w:ascii="Consolas" w:eastAsia="Times New Roman" w:hAnsi="Consolas" w:cs="Times New Roman"/>
                <w:color w:val="000000"/>
                <w:sz w:val="21"/>
                <w:szCs w:val="21"/>
                <w:lang w:val="fr-FR"/>
              </w:rPr>
            </w:pPr>
            <w:r w:rsidRPr="00723FF0">
              <w:rPr>
                <w:rFonts w:ascii="Consolas" w:eastAsia="Times New Roman" w:hAnsi="Consolas" w:cs="Times New Roman"/>
                <w:color w:val="000000"/>
                <w:sz w:val="21"/>
                <w:szCs w:val="21"/>
                <w:lang w:val="fr-FR"/>
              </w:rPr>
              <w:t xml:space="preserve">    </w:t>
            </w:r>
            <w:proofErr w:type="spellStart"/>
            <w:r w:rsidRPr="00723FF0">
              <w:rPr>
                <w:rFonts w:ascii="Consolas" w:eastAsia="Times New Roman" w:hAnsi="Consolas" w:cs="Times New Roman"/>
                <w:color w:val="000000"/>
                <w:sz w:val="21"/>
                <w:szCs w:val="21"/>
                <w:lang w:val="fr-FR"/>
              </w:rPr>
              <w:t>PageType</w:t>
            </w:r>
            <w:proofErr w:type="spellEnd"/>
            <w:r w:rsidRPr="00723FF0">
              <w:rPr>
                <w:rFonts w:ascii="Consolas" w:eastAsia="Times New Roman" w:hAnsi="Consolas" w:cs="Times New Roman"/>
                <w:color w:val="000000"/>
                <w:sz w:val="21"/>
                <w:szCs w:val="21"/>
                <w:lang w:val="fr-FR"/>
              </w:rPr>
              <w:t xml:space="preserve"> = </w:t>
            </w:r>
            <w:proofErr w:type="gramStart"/>
            <w:r w:rsidRPr="00723FF0">
              <w:rPr>
                <w:rFonts w:ascii="Consolas" w:eastAsia="Times New Roman" w:hAnsi="Consolas" w:cs="Times New Roman"/>
                <w:color w:val="000000"/>
                <w:sz w:val="21"/>
                <w:szCs w:val="21"/>
                <w:lang w:val="fr-FR"/>
              </w:rPr>
              <w:t>Document;</w:t>
            </w:r>
            <w:proofErr w:type="gramEnd"/>
          </w:p>
          <w:p w14:paraId="74CD4712"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723FF0">
              <w:rPr>
                <w:rFonts w:ascii="Consolas" w:eastAsia="Times New Roman" w:hAnsi="Consolas" w:cs="Times New Roman"/>
                <w:color w:val="000000"/>
                <w:sz w:val="21"/>
                <w:szCs w:val="21"/>
                <w:lang w:val="fr-FR"/>
              </w:rPr>
              <w:lastRenderedPageBreak/>
              <w:t xml:space="preserve">    </w:t>
            </w:r>
            <w:proofErr w:type="spellStart"/>
            <w:r w:rsidRPr="00D03572">
              <w:rPr>
                <w:rFonts w:ascii="Consolas" w:eastAsia="Times New Roman" w:hAnsi="Consolas" w:cs="Times New Roman"/>
                <w:color w:val="000000"/>
                <w:sz w:val="21"/>
                <w:szCs w:val="21"/>
              </w:rPr>
              <w:t>SourceTable</w:t>
            </w:r>
            <w:proofErr w:type="spellEnd"/>
            <w:r w:rsidRPr="00D03572">
              <w:rPr>
                <w:rFonts w:ascii="Consolas" w:eastAsia="Times New Roman" w:hAnsi="Consolas" w:cs="Times New Roman"/>
                <w:color w:val="000000"/>
                <w:sz w:val="21"/>
                <w:szCs w:val="21"/>
              </w:rPr>
              <w:t xml:space="preserve"> = "MNB Bonus Header</w:t>
            </w:r>
            <w:proofErr w:type="gramStart"/>
            <w:r w:rsidRPr="00D03572">
              <w:rPr>
                <w:rFonts w:ascii="Consolas" w:eastAsia="Times New Roman" w:hAnsi="Consolas" w:cs="Times New Roman"/>
                <w:color w:val="000000"/>
                <w:sz w:val="21"/>
                <w:szCs w:val="21"/>
              </w:rPr>
              <w:t>";</w:t>
            </w:r>
            <w:proofErr w:type="gramEnd"/>
          </w:p>
          <w:p w14:paraId="022C77E7" w14:textId="620C1039" w:rsid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Caption = </w:t>
            </w:r>
            <w:r w:rsidRPr="00D03572">
              <w:rPr>
                <w:rFonts w:ascii="Consolas" w:eastAsia="Times New Roman" w:hAnsi="Consolas" w:cs="Times New Roman"/>
                <w:color w:val="A31515"/>
                <w:sz w:val="21"/>
                <w:szCs w:val="21"/>
              </w:rPr>
              <w:t>'Bonus Card</w:t>
            </w:r>
            <w:proofErr w:type="gramStart"/>
            <w:r w:rsidRPr="00D03572">
              <w:rPr>
                <w:rFonts w:ascii="Consolas" w:eastAsia="Times New Roman" w:hAnsi="Consolas" w:cs="Times New Roman"/>
                <w:color w:val="A31515"/>
                <w:sz w:val="21"/>
                <w:szCs w:val="21"/>
              </w:rPr>
              <w:t>'</w:t>
            </w:r>
            <w:r w:rsidRPr="00D03572">
              <w:rPr>
                <w:rFonts w:ascii="Consolas" w:eastAsia="Times New Roman" w:hAnsi="Consolas" w:cs="Times New Roman"/>
                <w:color w:val="000000"/>
                <w:sz w:val="21"/>
                <w:szCs w:val="21"/>
              </w:rPr>
              <w:t>;</w:t>
            </w:r>
            <w:proofErr w:type="gramEnd"/>
          </w:p>
          <w:p w14:paraId="3D208373" w14:textId="7AB82884" w:rsidR="005D1143" w:rsidRPr="005D1143" w:rsidRDefault="005D1143" w:rsidP="005D1143">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spellStart"/>
            <w:r w:rsidRPr="005D1143">
              <w:rPr>
                <w:rFonts w:ascii="Consolas" w:eastAsia="Times New Roman" w:hAnsi="Consolas" w:cs="Times New Roman"/>
                <w:color w:val="000000"/>
                <w:sz w:val="21"/>
                <w:szCs w:val="21"/>
              </w:rPr>
              <w:t>UsageCategory</w:t>
            </w:r>
            <w:proofErr w:type="spellEnd"/>
            <w:r w:rsidRPr="005D1143">
              <w:rPr>
                <w:rFonts w:ascii="Consolas" w:eastAsia="Times New Roman" w:hAnsi="Consolas" w:cs="Times New Roman"/>
                <w:color w:val="000000"/>
                <w:sz w:val="21"/>
                <w:szCs w:val="21"/>
              </w:rPr>
              <w:t xml:space="preserve"> = </w:t>
            </w:r>
            <w:proofErr w:type="gramStart"/>
            <w:r w:rsidRPr="005D1143">
              <w:rPr>
                <w:rFonts w:ascii="Consolas" w:eastAsia="Times New Roman" w:hAnsi="Consolas" w:cs="Times New Roman"/>
                <w:color w:val="0000FF"/>
                <w:sz w:val="21"/>
                <w:szCs w:val="21"/>
              </w:rPr>
              <w:t>None</w:t>
            </w:r>
            <w:r w:rsidRPr="005D1143">
              <w:rPr>
                <w:rFonts w:ascii="Consolas" w:eastAsia="Times New Roman" w:hAnsi="Consolas" w:cs="Times New Roman"/>
                <w:color w:val="000000"/>
                <w:sz w:val="21"/>
                <w:szCs w:val="21"/>
              </w:rPr>
              <w:t>;</w:t>
            </w:r>
            <w:proofErr w:type="gramEnd"/>
          </w:p>
          <w:p w14:paraId="03D736DF" w14:textId="77777777" w:rsidR="005D1143" w:rsidRPr="00D03572" w:rsidRDefault="005D1143" w:rsidP="00D03572">
            <w:pPr>
              <w:shd w:val="clear" w:color="auto" w:fill="FFFFFF"/>
              <w:spacing w:line="285" w:lineRule="atLeast"/>
              <w:jc w:val="left"/>
              <w:rPr>
                <w:rFonts w:ascii="Consolas" w:eastAsia="Times New Roman" w:hAnsi="Consolas" w:cs="Times New Roman"/>
                <w:color w:val="000000"/>
                <w:sz w:val="21"/>
                <w:szCs w:val="21"/>
              </w:rPr>
            </w:pPr>
          </w:p>
          <w:p w14:paraId="7F007DDB"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p>
          <w:p w14:paraId="50E92974"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r w:rsidRPr="00D03572">
              <w:rPr>
                <w:rFonts w:ascii="Consolas" w:eastAsia="Times New Roman" w:hAnsi="Consolas" w:cs="Times New Roman"/>
                <w:color w:val="0000FF"/>
                <w:sz w:val="21"/>
                <w:szCs w:val="21"/>
              </w:rPr>
              <w:t>layout</w:t>
            </w:r>
          </w:p>
          <w:p w14:paraId="1BE83177"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35BE7268"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proofErr w:type="gramStart"/>
            <w:r w:rsidRPr="00D03572">
              <w:rPr>
                <w:rFonts w:ascii="Consolas" w:eastAsia="Times New Roman" w:hAnsi="Consolas" w:cs="Times New Roman"/>
                <w:color w:val="0000FF"/>
                <w:sz w:val="21"/>
                <w:szCs w:val="21"/>
              </w:rPr>
              <w:t>area(</w:t>
            </w:r>
            <w:proofErr w:type="gramEnd"/>
            <w:r w:rsidRPr="00D03572">
              <w:rPr>
                <w:rFonts w:ascii="Consolas" w:eastAsia="Times New Roman" w:hAnsi="Consolas" w:cs="Times New Roman"/>
                <w:color w:val="000000"/>
                <w:sz w:val="21"/>
                <w:szCs w:val="21"/>
              </w:rPr>
              <w:t>Content</w:t>
            </w:r>
            <w:r w:rsidRPr="00D03572">
              <w:rPr>
                <w:rFonts w:ascii="Consolas" w:eastAsia="Times New Roman" w:hAnsi="Consolas" w:cs="Times New Roman"/>
                <w:color w:val="0000FF"/>
                <w:sz w:val="21"/>
                <w:szCs w:val="21"/>
              </w:rPr>
              <w:t>)</w:t>
            </w:r>
          </w:p>
          <w:p w14:paraId="6637C0E4"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03EFE51D"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proofErr w:type="gramStart"/>
            <w:r w:rsidRPr="00D03572">
              <w:rPr>
                <w:rFonts w:ascii="Consolas" w:eastAsia="Times New Roman" w:hAnsi="Consolas" w:cs="Times New Roman"/>
                <w:color w:val="0000FF"/>
                <w:sz w:val="21"/>
                <w:szCs w:val="21"/>
              </w:rPr>
              <w:t>group(</w:t>
            </w:r>
            <w:proofErr w:type="gramEnd"/>
            <w:r w:rsidRPr="00D03572">
              <w:rPr>
                <w:rFonts w:ascii="Consolas" w:eastAsia="Times New Roman" w:hAnsi="Consolas" w:cs="Times New Roman"/>
                <w:color w:val="000000"/>
                <w:sz w:val="21"/>
                <w:szCs w:val="21"/>
              </w:rPr>
              <w:t>General</w:t>
            </w:r>
            <w:r w:rsidRPr="00D03572">
              <w:rPr>
                <w:rFonts w:ascii="Consolas" w:eastAsia="Times New Roman" w:hAnsi="Consolas" w:cs="Times New Roman"/>
                <w:color w:val="0000FF"/>
                <w:sz w:val="21"/>
                <w:szCs w:val="21"/>
              </w:rPr>
              <w:t>)</w:t>
            </w:r>
          </w:p>
          <w:p w14:paraId="25354DCC"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08F650CC"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Caption = </w:t>
            </w:r>
            <w:r w:rsidRPr="00D03572">
              <w:rPr>
                <w:rFonts w:ascii="Consolas" w:eastAsia="Times New Roman" w:hAnsi="Consolas" w:cs="Times New Roman"/>
                <w:color w:val="A31515"/>
                <w:sz w:val="21"/>
                <w:szCs w:val="21"/>
              </w:rPr>
              <w:t>'General</w:t>
            </w:r>
            <w:proofErr w:type="gramStart"/>
            <w:r w:rsidRPr="00D03572">
              <w:rPr>
                <w:rFonts w:ascii="Consolas" w:eastAsia="Times New Roman" w:hAnsi="Consolas" w:cs="Times New Roman"/>
                <w:color w:val="A31515"/>
                <w:sz w:val="21"/>
                <w:szCs w:val="21"/>
              </w:rPr>
              <w:t>'</w:t>
            </w:r>
            <w:r w:rsidRPr="00D03572">
              <w:rPr>
                <w:rFonts w:ascii="Consolas" w:eastAsia="Times New Roman" w:hAnsi="Consolas" w:cs="Times New Roman"/>
                <w:color w:val="000000"/>
                <w:sz w:val="21"/>
                <w:szCs w:val="21"/>
              </w:rPr>
              <w:t>;</w:t>
            </w:r>
            <w:proofErr w:type="gramEnd"/>
          </w:p>
          <w:p w14:paraId="6C8652BC"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proofErr w:type="gramStart"/>
            <w:r w:rsidRPr="00D03572">
              <w:rPr>
                <w:rFonts w:ascii="Consolas" w:eastAsia="Times New Roman" w:hAnsi="Consolas" w:cs="Times New Roman"/>
                <w:color w:val="0000FF"/>
                <w:sz w:val="21"/>
                <w:szCs w:val="21"/>
              </w:rPr>
              <w:t>field(</w:t>
            </w:r>
            <w:proofErr w:type="gramEnd"/>
            <w:r w:rsidRPr="00D03572">
              <w:rPr>
                <w:rFonts w:ascii="Consolas" w:eastAsia="Times New Roman" w:hAnsi="Consolas" w:cs="Times New Roman"/>
                <w:color w:val="000000"/>
                <w:sz w:val="21"/>
                <w:szCs w:val="21"/>
              </w:rPr>
              <w:t xml:space="preserve">"No."; </w:t>
            </w:r>
            <w:proofErr w:type="spellStart"/>
            <w:r w:rsidRPr="00D03572">
              <w:rPr>
                <w:rFonts w:ascii="Consolas" w:eastAsia="Times New Roman" w:hAnsi="Consolas" w:cs="Times New Roman"/>
                <w:color w:val="000000"/>
                <w:sz w:val="21"/>
                <w:szCs w:val="21"/>
              </w:rPr>
              <w:t>Rec</w:t>
            </w:r>
            <w:r w:rsidRPr="00D03572">
              <w:rPr>
                <w:rFonts w:ascii="Consolas" w:eastAsia="Times New Roman" w:hAnsi="Consolas" w:cs="Times New Roman"/>
                <w:color w:val="0000FF"/>
                <w:sz w:val="21"/>
                <w:szCs w:val="21"/>
              </w:rPr>
              <w:t>.</w:t>
            </w:r>
            <w:r w:rsidRPr="00D03572">
              <w:rPr>
                <w:rFonts w:ascii="Consolas" w:eastAsia="Times New Roman" w:hAnsi="Consolas" w:cs="Times New Roman"/>
                <w:color w:val="000000"/>
                <w:sz w:val="21"/>
                <w:szCs w:val="21"/>
              </w:rPr>
              <w:t>"No</w:t>
            </w:r>
            <w:proofErr w:type="spellEnd"/>
            <w:r w:rsidRPr="00D03572">
              <w:rPr>
                <w:rFonts w:ascii="Consolas" w:eastAsia="Times New Roman" w:hAnsi="Consolas" w:cs="Times New Roman"/>
                <w:color w:val="000000"/>
                <w:sz w:val="21"/>
                <w:szCs w:val="21"/>
              </w:rPr>
              <w:t>."</w:t>
            </w:r>
            <w:r w:rsidRPr="00D03572">
              <w:rPr>
                <w:rFonts w:ascii="Consolas" w:eastAsia="Times New Roman" w:hAnsi="Consolas" w:cs="Times New Roman"/>
                <w:color w:val="0000FF"/>
                <w:sz w:val="21"/>
                <w:szCs w:val="21"/>
              </w:rPr>
              <w:t>)</w:t>
            </w:r>
          </w:p>
          <w:p w14:paraId="7820F213"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22F3C5CE"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proofErr w:type="spellStart"/>
            <w:r w:rsidRPr="00D03572">
              <w:rPr>
                <w:rFonts w:ascii="Consolas" w:eastAsia="Times New Roman" w:hAnsi="Consolas" w:cs="Times New Roman"/>
                <w:color w:val="000000"/>
                <w:sz w:val="21"/>
                <w:szCs w:val="21"/>
              </w:rPr>
              <w:t>ApplicationArea</w:t>
            </w:r>
            <w:proofErr w:type="spellEnd"/>
            <w:r w:rsidRPr="00D03572">
              <w:rPr>
                <w:rFonts w:ascii="Consolas" w:eastAsia="Times New Roman" w:hAnsi="Consolas" w:cs="Times New Roman"/>
                <w:color w:val="000000"/>
                <w:sz w:val="21"/>
                <w:szCs w:val="21"/>
              </w:rPr>
              <w:t xml:space="preserve"> = </w:t>
            </w:r>
            <w:proofErr w:type="gramStart"/>
            <w:r w:rsidRPr="00D03572">
              <w:rPr>
                <w:rFonts w:ascii="Consolas" w:eastAsia="Times New Roman" w:hAnsi="Consolas" w:cs="Times New Roman"/>
                <w:color w:val="000000"/>
                <w:sz w:val="21"/>
                <w:szCs w:val="21"/>
              </w:rPr>
              <w:t>All;</w:t>
            </w:r>
            <w:proofErr w:type="gramEnd"/>
          </w:p>
          <w:p w14:paraId="7CF82FE5"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ToolTip = </w:t>
            </w:r>
            <w:r w:rsidRPr="00D03572">
              <w:rPr>
                <w:rFonts w:ascii="Consolas" w:eastAsia="Times New Roman" w:hAnsi="Consolas" w:cs="Times New Roman"/>
                <w:color w:val="A31515"/>
                <w:sz w:val="21"/>
                <w:szCs w:val="21"/>
              </w:rPr>
              <w:t>'Specifies bonus number.</w:t>
            </w:r>
            <w:proofErr w:type="gramStart"/>
            <w:r w:rsidRPr="00D03572">
              <w:rPr>
                <w:rFonts w:ascii="Consolas" w:eastAsia="Times New Roman" w:hAnsi="Consolas" w:cs="Times New Roman"/>
                <w:color w:val="A31515"/>
                <w:sz w:val="21"/>
                <w:szCs w:val="21"/>
              </w:rPr>
              <w:t>'</w:t>
            </w:r>
            <w:r w:rsidRPr="00D03572">
              <w:rPr>
                <w:rFonts w:ascii="Consolas" w:eastAsia="Times New Roman" w:hAnsi="Consolas" w:cs="Times New Roman"/>
                <w:color w:val="000000"/>
                <w:sz w:val="21"/>
                <w:szCs w:val="21"/>
              </w:rPr>
              <w:t>;</w:t>
            </w:r>
            <w:proofErr w:type="gramEnd"/>
          </w:p>
          <w:p w14:paraId="58527002"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6D9FD477"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proofErr w:type="gramStart"/>
            <w:r w:rsidRPr="00D03572">
              <w:rPr>
                <w:rFonts w:ascii="Consolas" w:eastAsia="Times New Roman" w:hAnsi="Consolas" w:cs="Times New Roman"/>
                <w:color w:val="0000FF"/>
                <w:sz w:val="21"/>
                <w:szCs w:val="21"/>
              </w:rPr>
              <w:t>field(</w:t>
            </w:r>
            <w:proofErr w:type="gramEnd"/>
            <w:r w:rsidRPr="00D03572">
              <w:rPr>
                <w:rFonts w:ascii="Consolas" w:eastAsia="Times New Roman" w:hAnsi="Consolas" w:cs="Times New Roman"/>
                <w:color w:val="000000"/>
                <w:sz w:val="21"/>
                <w:szCs w:val="21"/>
              </w:rPr>
              <w:t xml:space="preserve">"Customer No."; </w:t>
            </w:r>
            <w:proofErr w:type="spellStart"/>
            <w:r w:rsidRPr="00D03572">
              <w:rPr>
                <w:rFonts w:ascii="Consolas" w:eastAsia="Times New Roman" w:hAnsi="Consolas" w:cs="Times New Roman"/>
                <w:color w:val="000000"/>
                <w:sz w:val="21"/>
                <w:szCs w:val="21"/>
              </w:rPr>
              <w:t>Rec</w:t>
            </w:r>
            <w:r w:rsidRPr="00D03572">
              <w:rPr>
                <w:rFonts w:ascii="Consolas" w:eastAsia="Times New Roman" w:hAnsi="Consolas" w:cs="Times New Roman"/>
                <w:color w:val="0000FF"/>
                <w:sz w:val="21"/>
                <w:szCs w:val="21"/>
              </w:rPr>
              <w:t>.</w:t>
            </w:r>
            <w:r w:rsidRPr="00D03572">
              <w:rPr>
                <w:rFonts w:ascii="Consolas" w:eastAsia="Times New Roman" w:hAnsi="Consolas" w:cs="Times New Roman"/>
                <w:color w:val="000000"/>
                <w:sz w:val="21"/>
                <w:szCs w:val="21"/>
              </w:rPr>
              <w:t>"Customer</w:t>
            </w:r>
            <w:proofErr w:type="spellEnd"/>
            <w:r w:rsidRPr="00D03572">
              <w:rPr>
                <w:rFonts w:ascii="Consolas" w:eastAsia="Times New Roman" w:hAnsi="Consolas" w:cs="Times New Roman"/>
                <w:color w:val="000000"/>
                <w:sz w:val="21"/>
                <w:szCs w:val="21"/>
              </w:rPr>
              <w:t xml:space="preserve"> No."</w:t>
            </w:r>
            <w:r w:rsidRPr="00D03572">
              <w:rPr>
                <w:rFonts w:ascii="Consolas" w:eastAsia="Times New Roman" w:hAnsi="Consolas" w:cs="Times New Roman"/>
                <w:color w:val="0000FF"/>
                <w:sz w:val="21"/>
                <w:szCs w:val="21"/>
              </w:rPr>
              <w:t>)</w:t>
            </w:r>
          </w:p>
          <w:p w14:paraId="27A6CDF8"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45387CEF"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proofErr w:type="spellStart"/>
            <w:r w:rsidRPr="00D03572">
              <w:rPr>
                <w:rFonts w:ascii="Consolas" w:eastAsia="Times New Roman" w:hAnsi="Consolas" w:cs="Times New Roman"/>
                <w:color w:val="000000"/>
                <w:sz w:val="21"/>
                <w:szCs w:val="21"/>
              </w:rPr>
              <w:t>ApplicationArea</w:t>
            </w:r>
            <w:proofErr w:type="spellEnd"/>
            <w:r w:rsidRPr="00D03572">
              <w:rPr>
                <w:rFonts w:ascii="Consolas" w:eastAsia="Times New Roman" w:hAnsi="Consolas" w:cs="Times New Roman"/>
                <w:color w:val="000000"/>
                <w:sz w:val="21"/>
                <w:szCs w:val="21"/>
              </w:rPr>
              <w:t xml:space="preserve"> = </w:t>
            </w:r>
            <w:proofErr w:type="gramStart"/>
            <w:r w:rsidRPr="00D03572">
              <w:rPr>
                <w:rFonts w:ascii="Consolas" w:eastAsia="Times New Roman" w:hAnsi="Consolas" w:cs="Times New Roman"/>
                <w:color w:val="000000"/>
                <w:sz w:val="21"/>
                <w:szCs w:val="21"/>
              </w:rPr>
              <w:t>All;</w:t>
            </w:r>
            <w:proofErr w:type="gramEnd"/>
          </w:p>
          <w:p w14:paraId="231DAE80"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ToolTip = </w:t>
            </w:r>
            <w:r w:rsidRPr="00D03572">
              <w:rPr>
                <w:rFonts w:ascii="Consolas" w:eastAsia="Times New Roman" w:hAnsi="Consolas" w:cs="Times New Roman"/>
                <w:color w:val="A31515"/>
                <w:sz w:val="21"/>
                <w:szCs w:val="21"/>
              </w:rPr>
              <w:t>'Specifies bonus customer number.</w:t>
            </w:r>
            <w:proofErr w:type="gramStart"/>
            <w:r w:rsidRPr="00D03572">
              <w:rPr>
                <w:rFonts w:ascii="Consolas" w:eastAsia="Times New Roman" w:hAnsi="Consolas" w:cs="Times New Roman"/>
                <w:color w:val="A31515"/>
                <w:sz w:val="21"/>
                <w:szCs w:val="21"/>
              </w:rPr>
              <w:t>'</w:t>
            </w:r>
            <w:r w:rsidRPr="00D03572">
              <w:rPr>
                <w:rFonts w:ascii="Consolas" w:eastAsia="Times New Roman" w:hAnsi="Consolas" w:cs="Times New Roman"/>
                <w:color w:val="000000"/>
                <w:sz w:val="21"/>
                <w:szCs w:val="21"/>
              </w:rPr>
              <w:t>;</w:t>
            </w:r>
            <w:proofErr w:type="gramEnd"/>
          </w:p>
          <w:p w14:paraId="44BC1787"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7EDF6444"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proofErr w:type="gramStart"/>
            <w:r w:rsidRPr="00D03572">
              <w:rPr>
                <w:rFonts w:ascii="Consolas" w:eastAsia="Times New Roman" w:hAnsi="Consolas" w:cs="Times New Roman"/>
                <w:color w:val="0000FF"/>
                <w:sz w:val="21"/>
                <w:szCs w:val="21"/>
              </w:rPr>
              <w:t>field(</w:t>
            </w:r>
            <w:proofErr w:type="gramEnd"/>
            <w:r w:rsidRPr="00D03572">
              <w:rPr>
                <w:rFonts w:ascii="Consolas" w:eastAsia="Times New Roman" w:hAnsi="Consolas" w:cs="Times New Roman"/>
                <w:color w:val="000000"/>
                <w:sz w:val="21"/>
                <w:szCs w:val="21"/>
              </w:rPr>
              <w:t xml:space="preserve">"Starting Date"; </w:t>
            </w:r>
            <w:proofErr w:type="spellStart"/>
            <w:r w:rsidRPr="00D03572">
              <w:rPr>
                <w:rFonts w:ascii="Consolas" w:eastAsia="Times New Roman" w:hAnsi="Consolas" w:cs="Times New Roman"/>
                <w:color w:val="000000"/>
                <w:sz w:val="21"/>
                <w:szCs w:val="21"/>
              </w:rPr>
              <w:t>Rec</w:t>
            </w:r>
            <w:r w:rsidRPr="00D03572">
              <w:rPr>
                <w:rFonts w:ascii="Consolas" w:eastAsia="Times New Roman" w:hAnsi="Consolas" w:cs="Times New Roman"/>
                <w:color w:val="0000FF"/>
                <w:sz w:val="21"/>
                <w:szCs w:val="21"/>
              </w:rPr>
              <w:t>.</w:t>
            </w:r>
            <w:r w:rsidRPr="00D03572">
              <w:rPr>
                <w:rFonts w:ascii="Consolas" w:eastAsia="Times New Roman" w:hAnsi="Consolas" w:cs="Times New Roman"/>
                <w:color w:val="000000"/>
                <w:sz w:val="21"/>
                <w:szCs w:val="21"/>
              </w:rPr>
              <w:t>"Starting</w:t>
            </w:r>
            <w:proofErr w:type="spellEnd"/>
            <w:r w:rsidRPr="00D03572">
              <w:rPr>
                <w:rFonts w:ascii="Consolas" w:eastAsia="Times New Roman" w:hAnsi="Consolas" w:cs="Times New Roman"/>
                <w:color w:val="000000"/>
                <w:sz w:val="21"/>
                <w:szCs w:val="21"/>
              </w:rPr>
              <w:t xml:space="preserve"> Date"</w:t>
            </w:r>
            <w:r w:rsidRPr="00D03572">
              <w:rPr>
                <w:rFonts w:ascii="Consolas" w:eastAsia="Times New Roman" w:hAnsi="Consolas" w:cs="Times New Roman"/>
                <w:color w:val="0000FF"/>
                <w:sz w:val="21"/>
                <w:szCs w:val="21"/>
              </w:rPr>
              <w:t>)</w:t>
            </w:r>
          </w:p>
          <w:p w14:paraId="5B1676D1"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07D92258"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proofErr w:type="spellStart"/>
            <w:r w:rsidRPr="00D03572">
              <w:rPr>
                <w:rFonts w:ascii="Consolas" w:eastAsia="Times New Roman" w:hAnsi="Consolas" w:cs="Times New Roman"/>
                <w:color w:val="000000"/>
                <w:sz w:val="21"/>
                <w:szCs w:val="21"/>
              </w:rPr>
              <w:t>ApplicationArea</w:t>
            </w:r>
            <w:proofErr w:type="spellEnd"/>
            <w:r w:rsidRPr="00D03572">
              <w:rPr>
                <w:rFonts w:ascii="Consolas" w:eastAsia="Times New Roman" w:hAnsi="Consolas" w:cs="Times New Roman"/>
                <w:color w:val="000000"/>
                <w:sz w:val="21"/>
                <w:szCs w:val="21"/>
              </w:rPr>
              <w:t xml:space="preserve"> = </w:t>
            </w:r>
            <w:proofErr w:type="gramStart"/>
            <w:r w:rsidRPr="00D03572">
              <w:rPr>
                <w:rFonts w:ascii="Consolas" w:eastAsia="Times New Roman" w:hAnsi="Consolas" w:cs="Times New Roman"/>
                <w:color w:val="000000"/>
                <w:sz w:val="21"/>
                <w:szCs w:val="21"/>
              </w:rPr>
              <w:t>All;</w:t>
            </w:r>
            <w:proofErr w:type="gramEnd"/>
          </w:p>
          <w:p w14:paraId="30074B75"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ToolTip = </w:t>
            </w:r>
            <w:r w:rsidRPr="00D03572">
              <w:rPr>
                <w:rFonts w:ascii="Consolas" w:eastAsia="Times New Roman" w:hAnsi="Consolas" w:cs="Times New Roman"/>
                <w:color w:val="A31515"/>
                <w:sz w:val="21"/>
                <w:szCs w:val="21"/>
              </w:rPr>
              <w:t>'Specifies bonus starting date.</w:t>
            </w:r>
            <w:proofErr w:type="gramStart"/>
            <w:r w:rsidRPr="00D03572">
              <w:rPr>
                <w:rFonts w:ascii="Consolas" w:eastAsia="Times New Roman" w:hAnsi="Consolas" w:cs="Times New Roman"/>
                <w:color w:val="A31515"/>
                <w:sz w:val="21"/>
                <w:szCs w:val="21"/>
              </w:rPr>
              <w:t>'</w:t>
            </w:r>
            <w:r w:rsidRPr="00D03572">
              <w:rPr>
                <w:rFonts w:ascii="Consolas" w:eastAsia="Times New Roman" w:hAnsi="Consolas" w:cs="Times New Roman"/>
                <w:color w:val="000000"/>
                <w:sz w:val="21"/>
                <w:szCs w:val="21"/>
              </w:rPr>
              <w:t>;</w:t>
            </w:r>
            <w:proofErr w:type="gramEnd"/>
          </w:p>
          <w:p w14:paraId="22E697E7"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035E4EF1"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proofErr w:type="gramStart"/>
            <w:r w:rsidRPr="00D03572">
              <w:rPr>
                <w:rFonts w:ascii="Consolas" w:eastAsia="Times New Roman" w:hAnsi="Consolas" w:cs="Times New Roman"/>
                <w:color w:val="0000FF"/>
                <w:sz w:val="21"/>
                <w:szCs w:val="21"/>
              </w:rPr>
              <w:t>field(</w:t>
            </w:r>
            <w:proofErr w:type="gramEnd"/>
            <w:r w:rsidRPr="00D03572">
              <w:rPr>
                <w:rFonts w:ascii="Consolas" w:eastAsia="Times New Roman" w:hAnsi="Consolas" w:cs="Times New Roman"/>
                <w:color w:val="000000"/>
                <w:sz w:val="21"/>
                <w:szCs w:val="21"/>
              </w:rPr>
              <w:t xml:space="preserve">"Ending Date"; </w:t>
            </w:r>
            <w:proofErr w:type="spellStart"/>
            <w:r w:rsidRPr="00D03572">
              <w:rPr>
                <w:rFonts w:ascii="Consolas" w:eastAsia="Times New Roman" w:hAnsi="Consolas" w:cs="Times New Roman"/>
                <w:color w:val="000000"/>
                <w:sz w:val="21"/>
                <w:szCs w:val="21"/>
              </w:rPr>
              <w:t>Rec</w:t>
            </w:r>
            <w:r w:rsidRPr="00D03572">
              <w:rPr>
                <w:rFonts w:ascii="Consolas" w:eastAsia="Times New Roman" w:hAnsi="Consolas" w:cs="Times New Roman"/>
                <w:color w:val="0000FF"/>
                <w:sz w:val="21"/>
                <w:szCs w:val="21"/>
              </w:rPr>
              <w:t>.</w:t>
            </w:r>
            <w:r w:rsidRPr="00D03572">
              <w:rPr>
                <w:rFonts w:ascii="Consolas" w:eastAsia="Times New Roman" w:hAnsi="Consolas" w:cs="Times New Roman"/>
                <w:color w:val="000000"/>
                <w:sz w:val="21"/>
                <w:szCs w:val="21"/>
              </w:rPr>
              <w:t>"Ending</w:t>
            </w:r>
            <w:proofErr w:type="spellEnd"/>
            <w:r w:rsidRPr="00D03572">
              <w:rPr>
                <w:rFonts w:ascii="Consolas" w:eastAsia="Times New Roman" w:hAnsi="Consolas" w:cs="Times New Roman"/>
                <w:color w:val="000000"/>
                <w:sz w:val="21"/>
                <w:szCs w:val="21"/>
              </w:rPr>
              <w:t xml:space="preserve"> Date"</w:t>
            </w:r>
            <w:r w:rsidRPr="00D03572">
              <w:rPr>
                <w:rFonts w:ascii="Consolas" w:eastAsia="Times New Roman" w:hAnsi="Consolas" w:cs="Times New Roman"/>
                <w:color w:val="0000FF"/>
                <w:sz w:val="21"/>
                <w:szCs w:val="21"/>
              </w:rPr>
              <w:t>)</w:t>
            </w:r>
          </w:p>
          <w:p w14:paraId="540714BE"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2EB3A8C6"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proofErr w:type="spellStart"/>
            <w:r w:rsidRPr="00D03572">
              <w:rPr>
                <w:rFonts w:ascii="Consolas" w:eastAsia="Times New Roman" w:hAnsi="Consolas" w:cs="Times New Roman"/>
                <w:color w:val="000000"/>
                <w:sz w:val="21"/>
                <w:szCs w:val="21"/>
              </w:rPr>
              <w:t>ApplicationArea</w:t>
            </w:r>
            <w:proofErr w:type="spellEnd"/>
            <w:r w:rsidRPr="00D03572">
              <w:rPr>
                <w:rFonts w:ascii="Consolas" w:eastAsia="Times New Roman" w:hAnsi="Consolas" w:cs="Times New Roman"/>
                <w:color w:val="000000"/>
                <w:sz w:val="21"/>
                <w:szCs w:val="21"/>
              </w:rPr>
              <w:t xml:space="preserve"> = </w:t>
            </w:r>
            <w:proofErr w:type="gramStart"/>
            <w:r w:rsidRPr="00D03572">
              <w:rPr>
                <w:rFonts w:ascii="Consolas" w:eastAsia="Times New Roman" w:hAnsi="Consolas" w:cs="Times New Roman"/>
                <w:color w:val="000000"/>
                <w:sz w:val="21"/>
                <w:szCs w:val="21"/>
              </w:rPr>
              <w:t>All;</w:t>
            </w:r>
            <w:proofErr w:type="gramEnd"/>
          </w:p>
          <w:p w14:paraId="3D5E6F0C"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ToolTip = </w:t>
            </w:r>
            <w:r w:rsidRPr="00D03572">
              <w:rPr>
                <w:rFonts w:ascii="Consolas" w:eastAsia="Times New Roman" w:hAnsi="Consolas" w:cs="Times New Roman"/>
                <w:color w:val="A31515"/>
                <w:sz w:val="21"/>
                <w:szCs w:val="21"/>
              </w:rPr>
              <w:t>'Specifies bonus ending date.</w:t>
            </w:r>
            <w:proofErr w:type="gramStart"/>
            <w:r w:rsidRPr="00D03572">
              <w:rPr>
                <w:rFonts w:ascii="Consolas" w:eastAsia="Times New Roman" w:hAnsi="Consolas" w:cs="Times New Roman"/>
                <w:color w:val="A31515"/>
                <w:sz w:val="21"/>
                <w:szCs w:val="21"/>
              </w:rPr>
              <w:t>'</w:t>
            </w:r>
            <w:r w:rsidRPr="00D03572">
              <w:rPr>
                <w:rFonts w:ascii="Consolas" w:eastAsia="Times New Roman" w:hAnsi="Consolas" w:cs="Times New Roman"/>
                <w:color w:val="000000"/>
                <w:sz w:val="21"/>
                <w:szCs w:val="21"/>
              </w:rPr>
              <w:t>;</w:t>
            </w:r>
            <w:proofErr w:type="gramEnd"/>
          </w:p>
          <w:p w14:paraId="6AD70542"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55F1B660"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proofErr w:type="gramStart"/>
            <w:r w:rsidRPr="00D03572">
              <w:rPr>
                <w:rFonts w:ascii="Consolas" w:eastAsia="Times New Roman" w:hAnsi="Consolas" w:cs="Times New Roman"/>
                <w:color w:val="0000FF"/>
                <w:sz w:val="21"/>
                <w:szCs w:val="21"/>
              </w:rPr>
              <w:t>field(</w:t>
            </w:r>
            <w:proofErr w:type="gramEnd"/>
            <w:r w:rsidRPr="00D03572">
              <w:rPr>
                <w:rFonts w:ascii="Consolas" w:eastAsia="Times New Roman" w:hAnsi="Consolas" w:cs="Times New Roman"/>
                <w:color w:val="000000"/>
                <w:sz w:val="21"/>
                <w:szCs w:val="21"/>
              </w:rPr>
              <w:t xml:space="preserve">Status; </w:t>
            </w:r>
            <w:proofErr w:type="spellStart"/>
            <w:r w:rsidRPr="00D03572">
              <w:rPr>
                <w:rFonts w:ascii="Consolas" w:eastAsia="Times New Roman" w:hAnsi="Consolas" w:cs="Times New Roman"/>
                <w:color w:val="000000"/>
                <w:sz w:val="21"/>
                <w:szCs w:val="21"/>
              </w:rPr>
              <w:t>Rec</w:t>
            </w:r>
            <w:r w:rsidRPr="00D03572">
              <w:rPr>
                <w:rFonts w:ascii="Consolas" w:eastAsia="Times New Roman" w:hAnsi="Consolas" w:cs="Times New Roman"/>
                <w:color w:val="0000FF"/>
                <w:sz w:val="21"/>
                <w:szCs w:val="21"/>
              </w:rPr>
              <w:t>.</w:t>
            </w:r>
            <w:r w:rsidRPr="00D03572">
              <w:rPr>
                <w:rFonts w:ascii="Consolas" w:eastAsia="Times New Roman" w:hAnsi="Consolas" w:cs="Times New Roman"/>
                <w:color w:val="000000"/>
                <w:sz w:val="21"/>
                <w:szCs w:val="21"/>
              </w:rPr>
              <w:t>Status</w:t>
            </w:r>
            <w:proofErr w:type="spellEnd"/>
            <w:r w:rsidRPr="00D03572">
              <w:rPr>
                <w:rFonts w:ascii="Consolas" w:eastAsia="Times New Roman" w:hAnsi="Consolas" w:cs="Times New Roman"/>
                <w:color w:val="0000FF"/>
                <w:sz w:val="21"/>
                <w:szCs w:val="21"/>
              </w:rPr>
              <w:t>)</w:t>
            </w:r>
          </w:p>
          <w:p w14:paraId="34EE7564"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3B1A421D"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proofErr w:type="spellStart"/>
            <w:r w:rsidRPr="00D03572">
              <w:rPr>
                <w:rFonts w:ascii="Consolas" w:eastAsia="Times New Roman" w:hAnsi="Consolas" w:cs="Times New Roman"/>
                <w:color w:val="000000"/>
                <w:sz w:val="21"/>
                <w:szCs w:val="21"/>
              </w:rPr>
              <w:t>ApplicationArea</w:t>
            </w:r>
            <w:proofErr w:type="spellEnd"/>
            <w:r w:rsidRPr="00D03572">
              <w:rPr>
                <w:rFonts w:ascii="Consolas" w:eastAsia="Times New Roman" w:hAnsi="Consolas" w:cs="Times New Roman"/>
                <w:color w:val="000000"/>
                <w:sz w:val="21"/>
                <w:szCs w:val="21"/>
              </w:rPr>
              <w:t xml:space="preserve"> = </w:t>
            </w:r>
            <w:proofErr w:type="gramStart"/>
            <w:r w:rsidRPr="00D03572">
              <w:rPr>
                <w:rFonts w:ascii="Consolas" w:eastAsia="Times New Roman" w:hAnsi="Consolas" w:cs="Times New Roman"/>
                <w:color w:val="000000"/>
                <w:sz w:val="21"/>
                <w:szCs w:val="21"/>
              </w:rPr>
              <w:t>All;</w:t>
            </w:r>
            <w:proofErr w:type="gramEnd"/>
          </w:p>
          <w:p w14:paraId="796722A1"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ToolTip = </w:t>
            </w:r>
            <w:r w:rsidRPr="00D03572">
              <w:rPr>
                <w:rFonts w:ascii="Consolas" w:eastAsia="Times New Roman" w:hAnsi="Consolas" w:cs="Times New Roman"/>
                <w:color w:val="A31515"/>
                <w:sz w:val="21"/>
                <w:szCs w:val="21"/>
              </w:rPr>
              <w:t>'Specifies bonus status.</w:t>
            </w:r>
            <w:proofErr w:type="gramStart"/>
            <w:r w:rsidRPr="00D03572">
              <w:rPr>
                <w:rFonts w:ascii="Consolas" w:eastAsia="Times New Roman" w:hAnsi="Consolas" w:cs="Times New Roman"/>
                <w:color w:val="A31515"/>
                <w:sz w:val="21"/>
                <w:szCs w:val="21"/>
              </w:rPr>
              <w:t>'</w:t>
            </w:r>
            <w:r w:rsidRPr="00D03572">
              <w:rPr>
                <w:rFonts w:ascii="Consolas" w:eastAsia="Times New Roman" w:hAnsi="Consolas" w:cs="Times New Roman"/>
                <w:color w:val="000000"/>
                <w:sz w:val="21"/>
                <w:szCs w:val="21"/>
              </w:rPr>
              <w:t>;</w:t>
            </w:r>
            <w:proofErr w:type="gramEnd"/>
          </w:p>
          <w:p w14:paraId="04A8815D"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4F777E76"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363B5F1E"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1EBCCB1B"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4BC8900B"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r w:rsidRPr="00D03572">
              <w:rPr>
                <w:rFonts w:ascii="Consolas" w:eastAsia="Times New Roman" w:hAnsi="Consolas" w:cs="Times New Roman"/>
                <w:color w:val="0000FF"/>
                <w:sz w:val="21"/>
                <w:szCs w:val="21"/>
              </w:rPr>
              <w:t>actions</w:t>
            </w:r>
          </w:p>
          <w:p w14:paraId="684AC98A"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1822A148"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proofErr w:type="gramStart"/>
            <w:r w:rsidRPr="00D03572">
              <w:rPr>
                <w:rFonts w:ascii="Consolas" w:eastAsia="Times New Roman" w:hAnsi="Consolas" w:cs="Times New Roman"/>
                <w:color w:val="0000FF"/>
                <w:sz w:val="21"/>
                <w:szCs w:val="21"/>
              </w:rPr>
              <w:t>area(</w:t>
            </w:r>
            <w:proofErr w:type="gramEnd"/>
            <w:r w:rsidRPr="00D03572">
              <w:rPr>
                <w:rFonts w:ascii="Consolas" w:eastAsia="Times New Roman" w:hAnsi="Consolas" w:cs="Times New Roman"/>
                <w:color w:val="000000"/>
                <w:sz w:val="21"/>
                <w:szCs w:val="21"/>
              </w:rPr>
              <w:t>Navigation</w:t>
            </w:r>
            <w:r w:rsidRPr="00D03572">
              <w:rPr>
                <w:rFonts w:ascii="Consolas" w:eastAsia="Times New Roman" w:hAnsi="Consolas" w:cs="Times New Roman"/>
                <w:color w:val="0000FF"/>
                <w:sz w:val="21"/>
                <w:szCs w:val="21"/>
              </w:rPr>
              <w:t>)</w:t>
            </w:r>
          </w:p>
          <w:p w14:paraId="0391FB16"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125A29C0"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proofErr w:type="gramStart"/>
            <w:r w:rsidRPr="00D03572">
              <w:rPr>
                <w:rFonts w:ascii="Consolas" w:eastAsia="Times New Roman" w:hAnsi="Consolas" w:cs="Times New Roman"/>
                <w:color w:val="0000FF"/>
                <w:sz w:val="21"/>
                <w:szCs w:val="21"/>
              </w:rPr>
              <w:t>action(</w:t>
            </w:r>
            <w:proofErr w:type="spellStart"/>
            <w:proofErr w:type="gramEnd"/>
            <w:r w:rsidRPr="00D03572">
              <w:rPr>
                <w:rFonts w:ascii="Consolas" w:eastAsia="Times New Roman" w:hAnsi="Consolas" w:cs="Times New Roman"/>
                <w:color w:val="000000"/>
                <w:sz w:val="21"/>
                <w:szCs w:val="21"/>
              </w:rPr>
              <w:t>CustomerCard</w:t>
            </w:r>
            <w:proofErr w:type="spellEnd"/>
            <w:r w:rsidRPr="00D03572">
              <w:rPr>
                <w:rFonts w:ascii="Consolas" w:eastAsia="Times New Roman" w:hAnsi="Consolas" w:cs="Times New Roman"/>
                <w:color w:val="0000FF"/>
                <w:sz w:val="21"/>
                <w:szCs w:val="21"/>
              </w:rPr>
              <w:t>)</w:t>
            </w:r>
          </w:p>
          <w:p w14:paraId="28006B6A"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332591FB"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proofErr w:type="spellStart"/>
            <w:r w:rsidRPr="00D03572">
              <w:rPr>
                <w:rFonts w:ascii="Consolas" w:eastAsia="Times New Roman" w:hAnsi="Consolas" w:cs="Times New Roman"/>
                <w:color w:val="000000"/>
                <w:sz w:val="21"/>
                <w:szCs w:val="21"/>
              </w:rPr>
              <w:t>ApplicationArea</w:t>
            </w:r>
            <w:proofErr w:type="spellEnd"/>
            <w:r w:rsidRPr="00D03572">
              <w:rPr>
                <w:rFonts w:ascii="Consolas" w:eastAsia="Times New Roman" w:hAnsi="Consolas" w:cs="Times New Roman"/>
                <w:color w:val="000000"/>
                <w:sz w:val="21"/>
                <w:szCs w:val="21"/>
              </w:rPr>
              <w:t xml:space="preserve"> = </w:t>
            </w:r>
            <w:proofErr w:type="gramStart"/>
            <w:r w:rsidRPr="00D03572">
              <w:rPr>
                <w:rFonts w:ascii="Consolas" w:eastAsia="Times New Roman" w:hAnsi="Consolas" w:cs="Times New Roman"/>
                <w:color w:val="000000"/>
                <w:sz w:val="21"/>
                <w:szCs w:val="21"/>
              </w:rPr>
              <w:t>All;</w:t>
            </w:r>
            <w:proofErr w:type="gramEnd"/>
          </w:p>
          <w:p w14:paraId="435E272B"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Caption = </w:t>
            </w:r>
            <w:r w:rsidRPr="00D03572">
              <w:rPr>
                <w:rFonts w:ascii="Consolas" w:eastAsia="Times New Roman" w:hAnsi="Consolas" w:cs="Times New Roman"/>
                <w:color w:val="A31515"/>
                <w:sz w:val="21"/>
                <w:szCs w:val="21"/>
              </w:rPr>
              <w:t>'Customer Card</w:t>
            </w:r>
            <w:proofErr w:type="gramStart"/>
            <w:r w:rsidRPr="00D03572">
              <w:rPr>
                <w:rFonts w:ascii="Consolas" w:eastAsia="Times New Roman" w:hAnsi="Consolas" w:cs="Times New Roman"/>
                <w:color w:val="A31515"/>
                <w:sz w:val="21"/>
                <w:szCs w:val="21"/>
              </w:rPr>
              <w:t>'</w:t>
            </w:r>
            <w:r w:rsidRPr="00D03572">
              <w:rPr>
                <w:rFonts w:ascii="Consolas" w:eastAsia="Times New Roman" w:hAnsi="Consolas" w:cs="Times New Roman"/>
                <w:color w:val="000000"/>
                <w:sz w:val="21"/>
                <w:szCs w:val="21"/>
              </w:rPr>
              <w:t>;</w:t>
            </w:r>
            <w:proofErr w:type="gramEnd"/>
          </w:p>
          <w:p w14:paraId="0E11866C"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lastRenderedPageBreak/>
              <w:t xml:space="preserve">                ToolTip = </w:t>
            </w:r>
            <w:r w:rsidRPr="00D03572">
              <w:rPr>
                <w:rFonts w:ascii="Consolas" w:eastAsia="Times New Roman" w:hAnsi="Consolas" w:cs="Times New Roman"/>
                <w:color w:val="A31515"/>
                <w:sz w:val="21"/>
                <w:szCs w:val="21"/>
              </w:rPr>
              <w:t>'Open customer card for the bonus.</w:t>
            </w:r>
            <w:proofErr w:type="gramStart"/>
            <w:r w:rsidRPr="00D03572">
              <w:rPr>
                <w:rFonts w:ascii="Consolas" w:eastAsia="Times New Roman" w:hAnsi="Consolas" w:cs="Times New Roman"/>
                <w:color w:val="A31515"/>
                <w:sz w:val="21"/>
                <w:szCs w:val="21"/>
              </w:rPr>
              <w:t>'</w:t>
            </w:r>
            <w:r w:rsidRPr="00D03572">
              <w:rPr>
                <w:rFonts w:ascii="Consolas" w:eastAsia="Times New Roman" w:hAnsi="Consolas" w:cs="Times New Roman"/>
                <w:color w:val="000000"/>
                <w:sz w:val="21"/>
                <w:szCs w:val="21"/>
              </w:rPr>
              <w:t>;</w:t>
            </w:r>
            <w:proofErr w:type="gramEnd"/>
          </w:p>
          <w:p w14:paraId="515EA2FE"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Image = </w:t>
            </w:r>
            <w:proofErr w:type="gramStart"/>
            <w:r w:rsidRPr="00D03572">
              <w:rPr>
                <w:rFonts w:ascii="Consolas" w:eastAsia="Times New Roman" w:hAnsi="Consolas" w:cs="Times New Roman"/>
                <w:color w:val="000000"/>
                <w:sz w:val="21"/>
                <w:szCs w:val="21"/>
              </w:rPr>
              <w:t>Customer;</w:t>
            </w:r>
            <w:proofErr w:type="gramEnd"/>
          </w:p>
          <w:p w14:paraId="369FC83C"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proofErr w:type="spellStart"/>
            <w:r w:rsidRPr="00D03572">
              <w:rPr>
                <w:rFonts w:ascii="Consolas" w:eastAsia="Times New Roman" w:hAnsi="Consolas" w:cs="Times New Roman"/>
                <w:color w:val="000000"/>
                <w:sz w:val="21"/>
                <w:szCs w:val="21"/>
              </w:rPr>
              <w:t>RunObject</w:t>
            </w:r>
            <w:proofErr w:type="spellEnd"/>
            <w:r w:rsidRPr="00D03572">
              <w:rPr>
                <w:rFonts w:ascii="Consolas" w:eastAsia="Times New Roman" w:hAnsi="Consolas" w:cs="Times New Roman"/>
                <w:color w:val="000000"/>
                <w:sz w:val="21"/>
                <w:szCs w:val="21"/>
              </w:rPr>
              <w:t xml:space="preserve"> = </w:t>
            </w:r>
            <w:r w:rsidRPr="00D03572">
              <w:rPr>
                <w:rFonts w:ascii="Consolas" w:eastAsia="Times New Roman" w:hAnsi="Consolas" w:cs="Times New Roman"/>
                <w:color w:val="0000FF"/>
                <w:sz w:val="21"/>
                <w:szCs w:val="21"/>
              </w:rPr>
              <w:t>page</w:t>
            </w:r>
            <w:r w:rsidRPr="00D03572">
              <w:rPr>
                <w:rFonts w:ascii="Consolas" w:eastAsia="Times New Roman" w:hAnsi="Consolas" w:cs="Times New Roman"/>
                <w:color w:val="000000"/>
                <w:sz w:val="21"/>
                <w:szCs w:val="21"/>
              </w:rPr>
              <w:t xml:space="preserve"> "Customer Card</w:t>
            </w:r>
            <w:proofErr w:type="gramStart"/>
            <w:r w:rsidRPr="00D03572">
              <w:rPr>
                <w:rFonts w:ascii="Consolas" w:eastAsia="Times New Roman" w:hAnsi="Consolas" w:cs="Times New Roman"/>
                <w:color w:val="000000"/>
                <w:sz w:val="21"/>
                <w:szCs w:val="21"/>
              </w:rPr>
              <w:t>";</w:t>
            </w:r>
            <w:proofErr w:type="gramEnd"/>
          </w:p>
          <w:p w14:paraId="2AD17718"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proofErr w:type="spellStart"/>
            <w:r w:rsidRPr="00D03572">
              <w:rPr>
                <w:rFonts w:ascii="Consolas" w:eastAsia="Times New Roman" w:hAnsi="Consolas" w:cs="Times New Roman"/>
                <w:color w:val="000000"/>
                <w:sz w:val="21"/>
                <w:szCs w:val="21"/>
              </w:rPr>
              <w:t>RunPageLink</w:t>
            </w:r>
            <w:proofErr w:type="spellEnd"/>
            <w:r w:rsidRPr="00D03572">
              <w:rPr>
                <w:rFonts w:ascii="Consolas" w:eastAsia="Times New Roman" w:hAnsi="Consolas" w:cs="Times New Roman"/>
                <w:color w:val="000000"/>
                <w:sz w:val="21"/>
                <w:szCs w:val="21"/>
              </w:rPr>
              <w:t xml:space="preserve"> = "No." = </w:t>
            </w:r>
            <w:proofErr w:type="gramStart"/>
            <w:r w:rsidRPr="00D03572">
              <w:rPr>
                <w:rFonts w:ascii="Consolas" w:eastAsia="Times New Roman" w:hAnsi="Consolas" w:cs="Times New Roman"/>
                <w:color w:val="0000FF"/>
                <w:sz w:val="21"/>
                <w:szCs w:val="21"/>
              </w:rPr>
              <w:t>field(</w:t>
            </w:r>
            <w:proofErr w:type="gramEnd"/>
            <w:r w:rsidRPr="00D03572">
              <w:rPr>
                <w:rFonts w:ascii="Consolas" w:eastAsia="Times New Roman" w:hAnsi="Consolas" w:cs="Times New Roman"/>
                <w:color w:val="000000"/>
                <w:sz w:val="21"/>
                <w:szCs w:val="21"/>
              </w:rPr>
              <w:t>"Customer No."</w:t>
            </w:r>
            <w:r w:rsidRPr="00D03572">
              <w:rPr>
                <w:rFonts w:ascii="Consolas" w:eastAsia="Times New Roman" w:hAnsi="Consolas" w:cs="Times New Roman"/>
                <w:color w:val="0000FF"/>
                <w:sz w:val="21"/>
                <w:szCs w:val="21"/>
              </w:rPr>
              <w:t>)</w:t>
            </w:r>
            <w:r w:rsidRPr="00D03572">
              <w:rPr>
                <w:rFonts w:ascii="Consolas" w:eastAsia="Times New Roman" w:hAnsi="Consolas" w:cs="Times New Roman"/>
                <w:color w:val="000000"/>
                <w:sz w:val="21"/>
                <w:szCs w:val="21"/>
              </w:rPr>
              <w:t>;</w:t>
            </w:r>
          </w:p>
          <w:p w14:paraId="40D2B0A1"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6DCEF351"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37595AAB"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79F82FDA"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w:t>
            </w:r>
          </w:p>
          <w:p w14:paraId="2E3EC62F" w14:textId="77777777" w:rsidR="00D03572" w:rsidRDefault="00D03572" w:rsidP="000B213F">
            <w:pPr>
              <w:pStyle w:val="ListParagraph"/>
              <w:ind w:left="0"/>
              <w:rPr>
                <w:rStyle w:val="Heading3Char"/>
              </w:rPr>
            </w:pPr>
          </w:p>
        </w:tc>
      </w:tr>
    </w:tbl>
    <w:p w14:paraId="2123D1AD" w14:textId="173CBE5D" w:rsidR="00E855F0" w:rsidRDefault="00E855F0" w:rsidP="00ED2407">
      <w:pPr>
        <w:ind w:left="360"/>
      </w:pPr>
    </w:p>
    <w:p w14:paraId="42A22D5B" w14:textId="487F8B29" w:rsidR="00D03572" w:rsidRPr="001A244F" w:rsidRDefault="00D03572" w:rsidP="00D03572">
      <w:pPr>
        <w:pStyle w:val="Heading2"/>
      </w:pPr>
      <w:r w:rsidRPr="00E016E8">
        <w:rPr>
          <w:rStyle w:val="BalloonTextChar"/>
          <w:noProof/>
        </w:rPr>
        <w:drawing>
          <wp:inline distT="0" distB="0" distL="0" distR="0" wp14:anchorId="517A95E3" wp14:editId="66D4F736">
            <wp:extent cx="267618" cy="267618"/>
            <wp:effectExtent l="0" t="0" r="0" b="0"/>
            <wp:docPr id="115" name="Graphic 115"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Connect Bonus List page with Card page </w:t>
      </w:r>
    </w:p>
    <w:p w14:paraId="62B2C8DC" w14:textId="3D3D0FB1" w:rsidR="00D03572" w:rsidRDefault="00D03572" w:rsidP="00D03572">
      <w:pPr>
        <w:spacing w:line="480" w:lineRule="auto"/>
      </w:pPr>
      <w:r>
        <w:t xml:space="preserve">To connect the Bonus List and Bonus Card you need to specify the </w:t>
      </w:r>
      <w:proofErr w:type="spellStart"/>
      <w:r>
        <w:t>CardPageId</w:t>
      </w:r>
      <w:proofErr w:type="spellEnd"/>
      <w:r>
        <w:t xml:space="preserve"> property on the List.</w:t>
      </w:r>
    </w:p>
    <w:p w14:paraId="7FD080BA" w14:textId="43EF8EF3" w:rsidR="00D03572" w:rsidRDefault="00D03572" w:rsidP="00D03572">
      <w:pPr>
        <w:spacing w:line="480" w:lineRule="auto"/>
      </w:pPr>
      <w:proofErr w:type="gramStart"/>
      <w:r>
        <w:t>Page, which</w:t>
      </w:r>
      <w:proofErr w:type="gramEnd"/>
      <w:r>
        <w:t xml:space="preserve"> you will create, will be </w:t>
      </w:r>
      <w:r w:rsidR="00700A25">
        <w:t xml:space="preserve">a </w:t>
      </w:r>
      <w:proofErr w:type="gramStart"/>
      <w:r>
        <w:t>type</w:t>
      </w:r>
      <w:proofErr w:type="gramEnd"/>
      <w:r>
        <w:t xml:space="preserve"> card and will be editable.</w:t>
      </w:r>
    </w:p>
    <w:p w14:paraId="22640B88" w14:textId="6D443625" w:rsidR="007B1EE1" w:rsidRDefault="007B1EE1" w:rsidP="004C6005">
      <w:pPr>
        <w:pStyle w:val="ListParagraph"/>
        <w:numPr>
          <w:ilvl w:val="0"/>
          <w:numId w:val="16"/>
        </w:numPr>
      </w:pPr>
      <w:r>
        <w:t xml:space="preserve">Go to the file </w:t>
      </w:r>
      <w:r w:rsidRPr="00D24D7A">
        <w:rPr>
          <w:b/>
        </w:rPr>
        <w:t>BonusList.Page.al</w:t>
      </w:r>
      <w:r>
        <w:t xml:space="preserve"> and add the property </w:t>
      </w:r>
      <w:proofErr w:type="spellStart"/>
      <w:r w:rsidRPr="00D24D7A">
        <w:rPr>
          <w:b/>
        </w:rPr>
        <w:t>CardPageId</w:t>
      </w:r>
      <w:proofErr w:type="spellEnd"/>
      <w:r>
        <w:t xml:space="preserve">. Choose </w:t>
      </w:r>
      <w:r w:rsidRPr="00D24D7A">
        <w:rPr>
          <w:b/>
        </w:rPr>
        <w:t>"MNB Bonus Card"</w:t>
      </w:r>
      <w:r>
        <w:t xml:space="preserve"> as the card page</w:t>
      </w:r>
    </w:p>
    <w:p w14:paraId="105FB4A7" w14:textId="3ED4C3ED" w:rsidR="00D03572" w:rsidRDefault="007B1EE1" w:rsidP="00043EEB">
      <w:pPr>
        <w:pStyle w:val="ListParagraph"/>
        <w:numPr>
          <w:ilvl w:val="0"/>
          <w:numId w:val="16"/>
        </w:numPr>
      </w:pPr>
      <w:r>
        <w:t xml:space="preserve">Publish the extension and add </w:t>
      </w:r>
      <w:r w:rsidR="00700A25">
        <w:t xml:space="preserve">a </w:t>
      </w:r>
      <w:r>
        <w:t xml:space="preserve">new bonus. Check if actions New, Edit, </w:t>
      </w:r>
      <w:r w:rsidR="00700A25">
        <w:t xml:space="preserve">and </w:t>
      </w:r>
      <w:r>
        <w:t>Delete are working properly</w:t>
      </w:r>
    </w:p>
    <w:p w14:paraId="09C3734C" w14:textId="77777777" w:rsidR="007B1EE1" w:rsidRDefault="007B1EE1" w:rsidP="00043EEB">
      <w:pPr>
        <w:rPr>
          <w:rStyle w:val="Heading3Char"/>
        </w:rPr>
      </w:pPr>
      <w:r w:rsidRPr="00E016E8">
        <w:rPr>
          <w:rStyle w:val="BalloonTextChar"/>
          <w:noProof/>
        </w:rPr>
        <w:drawing>
          <wp:inline distT="0" distB="0" distL="0" distR="0" wp14:anchorId="2D563600" wp14:editId="5F625D76">
            <wp:extent cx="267618" cy="267618"/>
            <wp:effectExtent l="0" t="0" r="0" b="0"/>
            <wp:docPr id="116" name="Graphic 116"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7B1EE1" w14:paraId="3EFDE565" w14:textId="77777777" w:rsidTr="000B213F">
        <w:tc>
          <w:tcPr>
            <w:tcW w:w="9016" w:type="dxa"/>
            <w:tcBorders>
              <w:top w:val="double" w:sz="4" w:space="0" w:color="auto"/>
              <w:left w:val="double" w:sz="4" w:space="0" w:color="auto"/>
              <w:bottom w:val="double" w:sz="4" w:space="0" w:color="auto"/>
              <w:right w:val="double" w:sz="4" w:space="0" w:color="auto"/>
            </w:tcBorders>
          </w:tcPr>
          <w:p w14:paraId="2A2AF191" w14:textId="77777777" w:rsidR="007B1EE1" w:rsidRPr="00723FF0" w:rsidRDefault="007B1EE1" w:rsidP="000B213F">
            <w:pPr>
              <w:shd w:val="clear" w:color="auto" w:fill="FFFFFF"/>
              <w:spacing w:line="285" w:lineRule="atLeast"/>
              <w:jc w:val="left"/>
              <w:rPr>
                <w:rFonts w:ascii="Consolas" w:eastAsia="Times New Roman" w:hAnsi="Consolas" w:cs="Times New Roman"/>
                <w:color w:val="0000FF"/>
                <w:sz w:val="21"/>
                <w:szCs w:val="21"/>
                <w:lang w:val="fr-FR"/>
              </w:rPr>
            </w:pPr>
          </w:p>
          <w:p w14:paraId="42074E8A" w14:textId="77777777" w:rsidR="00F532F2" w:rsidRPr="00723FF0" w:rsidRDefault="00F532F2" w:rsidP="00F532F2">
            <w:pPr>
              <w:shd w:val="clear" w:color="auto" w:fill="FFFFFF"/>
              <w:spacing w:line="285" w:lineRule="atLeast"/>
              <w:jc w:val="left"/>
              <w:rPr>
                <w:rFonts w:ascii="Consolas" w:hAnsi="Consolas"/>
                <w:color w:val="000000"/>
                <w:sz w:val="21"/>
                <w:szCs w:val="21"/>
                <w:lang w:val="fr-FR"/>
              </w:rPr>
            </w:pPr>
            <w:proofErr w:type="gramStart"/>
            <w:r w:rsidRPr="00723FF0">
              <w:rPr>
                <w:rFonts w:ascii="Consolas" w:hAnsi="Consolas"/>
                <w:color w:val="0000FF"/>
                <w:sz w:val="21"/>
                <w:szCs w:val="21"/>
                <w:lang w:val="fr-FR"/>
              </w:rPr>
              <w:t>page</w:t>
            </w:r>
            <w:proofErr w:type="gramEnd"/>
            <w:r w:rsidRPr="00723FF0">
              <w:rPr>
                <w:rFonts w:ascii="Consolas" w:hAnsi="Consolas"/>
                <w:color w:val="000000"/>
                <w:sz w:val="21"/>
                <w:szCs w:val="21"/>
                <w:lang w:val="fr-FR"/>
              </w:rPr>
              <w:t xml:space="preserve"> </w:t>
            </w:r>
            <w:r w:rsidRPr="00723FF0">
              <w:rPr>
                <w:rFonts w:ascii="Consolas" w:hAnsi="Consolas"/>
                <w:color w:val="098658"/>
                <w:sz w:val="21"/>
                <w:szCs w:val="21"/>
                <w:lang w:val="fr-FR"/>
              </w:rPr>
              <w:t>65400</w:t>
            </w:r>
            <w:r w:rsidRPr="00723FF0">
              <w:rPr>
                <w:rFonts w:ascii="Consolas" w:hAnsi="Consolas"/>
                <w:color w:val="000000"/>
                <w:sz w:val="21"/>
                <w:szCs w:val="21"/>
                <w:lang w:val="fr-FR"/>
              </w:rPr>
              <w:t xml:space="preserve"> "MNB Bonus List"</w:t>
            </w:r>
          </w:p>
          <w:p w14:paraId="2D5CDB80" w14:textId="77777777" w:rsidR="00F532F2" w:rsidRPr="00723FF0" w:rsidRDefault="00F532F2" w:rsidP="00F532F2">
            <w:pPr>
              <w:shd w:val="clear" w:color="auto" w:fill="FFFFFF"/>
              <w:spacing w:line="285" w:lineRule="atLeast"/>
              <w:rPr>
                <w:rFonts w:ascii="Consolas" w:hAnsi="Consolas"/>
                <w:color w:val="000000"/>
                <w:sz w:val="21"/>
                <w:szCs w:val="21"/>
                <w:lang w:val="fr-FR"/>
              </w:rPr>
            </w:pPr>
            <w:r w:rsidRPr="00723FF0">
              <w:rPr>
                <w:rFonts w:ascii="Consolas" w:hAnsi="Consolas"/>
                <w:color w:val="000000"/>
                <w:sz w:val="21"/>
                <w:szCs w:val="21"/>
                <w:lang w:val="fr-FR"/>
              </w:rPr>
              <w:t>{</w:t>
            </w:r>
          </w:p>
          <w:p w14:paraId="5E5D8F65" w14:textId="77777777" w:rsidR="00F532F2" w:rsidRPr="00723FF0" w:rsidRDefault="00F532F2" w:rsidP="00F532F2">
            <w:pPr>
              <w:shd w:val="clear" w:color="auto" w:fill="FFFFFF"/>
              <w:spacing w:line="285" w:lineRule="atLeast"/>
              <w:rPr>
                <w:rFonts w:ascii="Consolas" w:hAnsi="Consolas"/>
                <w:color w:val="000000"/>
                <w:sz w:val="21"/>
                <w:szCs w:val="21"/>
                <w:lang w:val="fr-FR"/>
              </w:rPr>
            </w:pPr>
            <w:r w:rsidRPr="00723FF0">
              <w:rPr>
                <w:rFonts w:ascii="Consolas" w:hAnsi="Consolas"/>
                <w:color w:val="000000"/>
                <w:sz w:val="21"/>
                <w:szCs w:val="21"/>
                <w:lang w:val="fr-FR"/>
              </w:rPr>
              <w:t xml:space="preserve">    </w:t>
            </w:r>
            <w:proofErr w:type="spellStart"/>
            <w:r w:rsidRPr="00723FF0">
              <w:rPr>
                <w:rFonts w:ascii="Consolas" w:hAnsi="Consolas"/>
                <w:color w:val="000000"/>
                <w:sz w:val="21"/>
                <w:szCs w:val="21"/>
                <w:lang w:val="fr-FR"/>
              </w:rPr>
              <w:t>PageType</w:t>
            </w:r>
            <w:proofErr w:type="spellEnd"/>
            <w:r w:rsidRPr="00723FF0">
              <w:rPr>
                <w:rFonts w:ascii="Consolas" w:hAnsi="Consolas"/>
                <w:color w:val="000000"/>
                <w:sz w:val="21"/>
                <w:szCs w:val="21"/>
                <w:lang w:val="fr-FR"/>
              </w:rPr>
              <w:t xml:space="preserve"> = </w:t>
            </w:r>
            <w:proofErr w:type="gramStart"/>
            <w:r w:rsidRPr="00723FF0">
              <w:rPr>
                <w:rFonts w:ascii="Consolas" w:hAnsi="Consolas"/>
                <w:color w:val="0000FF"/>
                <w:sz w:val="21"/>
                <w:szCs w:val="21"/>
                <w:lang w:val="fr-FR"/>
              </w:rPr>
              <w:t>List</w:t>
            </w:r>
            <w:r w:rsidRPr="00723FF0">
              <w:rPr>
                <w:rFonts w:ascii="Consolas" w:hAnsi="Consolas"/>
                <w:color w:val="000000"/>
                <w:sz w:val="21"/>
                <w:szCs w:val="21"/>
                <w:lang w:val="fr-FR"/>
              </w:rPr>
              <w:t>;</w:t>
            </w:r>
            <w:proofErr w:type="gramEnd"/>
          </w:p>
          <w:p w14:paraId="465303FC" w14:textId="77777777" w:rsidR="00F532F2" w:rsidRDefault="00F532F2" w:rsidP="00F532F2">
            <w:pPr>
              <w:shd w:val="clear" w:color="auto" w:fill="FFFFFF"/>
              <w:spacing w:line="285" w:lineRule="atLeast"/>
              <w:rPr>
                <w:rFonts w:ascii="Consolas" w:hAnsi="Consolas"/>
                <w:color w:val="000000"/>
                <w:sz w:val="21"/>
                <w:szCs w:val="21"/>
              </w:rPr>
            </w:pPr>
            <w:r w:rsidRPr="00723FF0">
              <w:rPr>
                <w:rFonts w:ascii="Consolas" w:hAnsi="Consolas"/>
                <w:color w:val="000000"/>
                <w:sz w:val="21"/>
                <w:szCs w:val="21"/>
                <w:lang w:val="fr-FR"/>
              </w:rPr>
              <w:t xml:space="preserve">    </w:t>
            </w:r>
            <w:r>
              <w:rPr>
                <w:rFonts w:ascii="Consolas" w:hAnsi="Consolas"/>
                <w:color w:val="000000"/>
                <w:sz w:val="21"/>
                <w:szCs w:val="21"/>
              </w:rPr>
              <w:t xml:space="preserve">Caption = </w:t>
            </w:r>
            <w:r>
              <w:rPr>
                <w:rFonts w:ascii="Consolas" w:hAnsi="Consolas"/>
                <w:color w:val="A31515"/>
                <w:sz w:val="21"/>
                <w:szCs w:val="21"/>
              </w:rPr>
              <w:t>'Bonuses</w:t>
            </w:r>
            <w:proofErr w:type="gramStart"/>
            <w:r>
              <w:rPr>
                <w:rFonts w:ascii="Consolas" w:hAnsi="Consolas"/>
                <w:color w:val="A31515"/>
                <w:sz w:val="21"/>
                <w:szCs w:val="21"/>
              </w:rPr>
              <w:t>'</w:t>
            </w:r>
            <w:r>
              <w:rPr>
                <w:rFonts w:ascii="Consolas" w:hAnsi="Consolas"/>
                <w:color w:val="000000"/>
                <w:sz w:val="21"/>
                <w:szCs w:val="21"/>
              </w:rPr>
              <w:t>;</w:t>
            </w:r>
            <w:proofErr w:type="gramEnd"/>
          </w:p>
          <w:p w14:paraId="79CCC2C5" w14:textId="77777777" w:rsidR="00F532F2" w:rsidRDefault="00F532F2" w:rsidP="00F532F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ApplicationArea</w:t>
            </w:r>
            <w:proofErr w:type="spellEnd"/>
            <w:r>
              <w:rPr>
                <w:rFonts w:ascii="Consolas" w:hAnsi="Consolas"/>
                <w:color w:val="000000"/>
                <w:sz w:val="21"/>
                <w:szCs w:val="21"/>
              </w:rPr>
              <w:t xml:space="preserve"> = </w:t>
            </w:r>
            <w:proofErr w:type="gramStart"/>
            <w:r>
              <w:rPr>
                <w:rFonts w:ascii="Consolas" w:hAnsi="Consolas"/>
                <w:color w:val="000000"/>
                <w:sz w:val="21"/>
                <w:szCs w:val="21"/>
              </w:rPr>
              <w:t>All;</w:t>
            </w:r>
            <w:proofErr w:type="gramEnd"/>
          </w:p>
          <w:p w14:paraId="3F58F2CE" w14:textId="77777777" w:rsidR="00F532F2" w:rsidRDefault="00F532F2" w:rsidP="00F532F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UsageCategory</w:t>
            </w:r>
            <w:proofErr w:type="spellEnd"/>
            <w:r>
              <w:rPr>
                <w:rFonts w:ascii="Consolas" w:hAnsi="Consolas"/>
                <w:color w:val="000000"/>
                <w:sz w:val="21"/>
                <w:szCs w:val="21"/>
              </w:rPr>
              <w:t xml:space="preserve"> = </w:t>
            </w:r>
            <w:proofErr w:type="gramStart"/>
            <w:r>
              <w:rPr>
                <w:rFonts w:ascii="Consolas" w:hAnsi="Consolas"/>
                <w:color w:val="000000"/>
                <w:sz w:val="21"/>
                <w:szCs w:val="21"/>
              </w:rPr>
              <w:t>Lists;</w:t>
            </w:r>
            <w:proofErr w:type="gramEnd"/>
          </w:p>
          <w:p w14:paraId="5267B0C3" w14:textId="77777777" w:rsidR="00F532F2" w:rsidRDefault="00F532F2" w:rsidP="00F532F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SourceTable</w:t>
            </w:r>
            <w:proofErr w:type="spellEnd"/>
            <w:r>
              <w:rPr>
                <w:rFonts w:ascii="Consolas" w:hAnsi="Consolas"/>
                <w:color w:val="000000"/>
                <w:sz w:val="21"/>
                <w:szCs w:val="21"/>
              </w:rPr>
              <w:t xml:space="preserve"> = "MNB Bonus Header</w:t>
            </w:r>
            <w:proofErr w:type="gramStart"/>
            <w:r>
              <w:rPr>
                <w:rFonts w:ascii="Consolas" w:hAnsi="Consolas"/>
                <w:color w:val="000000"/>
                <w:sz w:val="21"/>
                <w:szCs w:val="21"/>
              </w:rPr>
              <w:t>";</w:t>
            </w:r>
            <w:proofErr w:type="gramEnd"/>
          </w:p>
          <w:p w14:paraId="6EF50034" w14:textId="77777777" w:rsidR="00F532F2" w:rsidRDefault="00F532F2" w:rsidP="00F532F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Editable = </w:t>
            </w:r>
            <w:proofErr w:type="gramStart"/>
            <w:r>
              <w:rPr>
                <w:rFonts w:ascii="Consolas" w:hAnsi="Consolas"/>
                <w:color w:val="000000"/>
                <w:sz w:val="21"/>
                <w:szCs w:val="21"/>
              </w:rPr>
              <w:t>false;</w:t>
            </w:r>
            <w:proofErr w:type="gramEnd"/>
          </w:p>
          <w:p w14:paraId="4815C326" w14:textId="77777777" w:rsidR="00F532F2" w:rsidRDefault="00F532F2" w:rsidP="00F532F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CardPageId</w:t>
            </w:r>
            <w:proofErr w:type="spellEnd"/>
            <w:r>
              <w:rPr>
                <w:rFonts w:ascii="Consolas" w:hAnsi="Consolas"/>
                <w:color w:val="000000"/>
                <w:sz w:val="21"/>
                <w:szCs w:val="21"/>
              </w:rPr>
              <w:t xml:space="preserve"> = "MNB Bonus Card</w:t>
            </w:r>
            <w:proofErr w:type="gramStart"/>
            <w:r>
              <w:rPr>
                <w:rFonts w:ascii="Consolas" w:hAnsi="Consolas"/>
                <w:color w:val="000000"/>
                <w:sz w:val="21"/>
                <w:szCs w:val="21"/>
              </w:rPr>
              <w:t>";</w:t>
            </w:r>
            <w:proofErr w:type="gramEnd"/>
          </w:p>
          <w:p w14:paraId="2CD69424" w14:textId="05EC772E" w:rsidR="007B1EE1" w:rsidRDefault="00F532F2" w:rsidP="00F532F2">
            <w:pPr>
              <w:pStyle w:val="ListParagraph"/>
              <w:ind w:left="0"/>
              <w:rPr>
                <w:rStyle w:val="Heading3Char"/>
              </w:rPr>
            </w:pPr>
            <w:r>
              <w:rPr>
                <w:rStyle w:val="Heading3Char"/>
              </w:rPr>
              <w:t xml:space="preserve"> </w:t>
            </w:r>
          </w:p>
        </w:tc>
      </w:tr>
    </w:tbl>
    <w:p w14:paraId="7B4E669C" w14:textId="2C3667A1" w:rsidR="007B1EE1" w:rsidRDefault="007B1EE1" w:rsidP="00ED2407">
      <w:pPr>
        <w:ind w:left="360"/>
      </w:pPr>
    </w:p>
    <w:p w14:paraId="3E324ACE" w14:textId="1333CCE2" w:rsidR="00204191" w:rsidRDefault="00204191" w:rsidP="00ED2407">
      <w:pPr>
        <w:ind w:left="360"/>
      </w:pPr>
      <w:r w:rsidRPr="00204191">
        <w:rPr>
          <w:noProof/>
        </w:rPr>
        <w:drawing>
          <wp:inline distT="0" distB="0" distL="0" distR="0" wp14:anchorId="708EEE65" wp14:editId="01D54C54">
            <wp:extent cx="5731510" cy="89662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896620"/>
                    </a:xfrm>
                    <a:prstGeom prst="rect">
                      <a:avLst/>
                    </a:prstGeom>
                  </pic:spPr>
                </pic:pic>
              </a:graphicData>
            </a:graphic>
          </wp:inline>
        </w:drawing>
      </w:r>
    </w:p>
    <w:p w14:paraId="4547C076" w14:textId="1E9DD90B" w:rsidR="00650D04" w:rsidRDefault="00650D04" w:rsidP="00ED2407">
      <w:pPr>
        <w:ind w:left="360"/>
      </w:pPr>
      <w:r w:rsidRPr="00650D04">
        <w:rPr>
          <w:noProof/>
        </w:rPr>
        <w:lastRenderedPageBreak/>
        <w:drawing>
          <wp:inline distT="0" distB="0" distL="0" distR="0" wp14:anchorId="7C8EACE6" wp14:editId="280AB5E3">
            <wp:extent cx="5731510" cy="26701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670175"/>
                    </a:xfrm>
                    <a:prstGeom prst="rect">
                      <a:avLst/>
                    </a:prstGeom>
                  </pic:spPr>
                </pic:pic>
              </a:graphicData>
            </a:graphic>
          </wp:inline>
        </w:drawing>
      </w:r>
    </w:p>
    <w:p w14:paraId="289C43E7" w14:textId="0DE5C4A5" w:rsidR="00A647B8" w:rsidRDefault="00A647B8" w:rsidP="00ED2407">
      <w:pPr>
        <w:ind w:left="360"/>
      </w:pPr>
    </w:p>
    <w:p w14:paraId="69D98A03" w14:textId="581B8DFF" w:rsidR="00A647B8" w:rsidRPr="00043EEB" w:rsidRDefault="00A647B8" w:rsidP="00043EEB">
      <w:pPr>
        <w:spacing w:line="480" w:lineRule="auto"/>
        <w:jc w:val="left"/>
        <w:rPr>
          <w:i/>
          <w:sz w:val="20"/>
        </w:rPr>
      </w:pPr>
      <w:r w:rsidRPr="00E016E8">
        <w:rPr>
          <w:rStyle w:val="Heading3Char"/>
          <w:noProof/>
        </w:rPr>
        <w:drawing>
          <wp:inline distT="0" distB="0" distL="0" distR="0" wp14:anchorId="59909644" wp14:editId="1AE18E3D">
            <wp:extent cx="252412" cy="252412"/>
            <wp:effectExtent l="0" t="0" r="0" b="0"/>
            <wp:docPr id="119" name="Graphic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Pr="00043EEB">
        <w:rPr>
          <w:i/>
          <w:sz w:val="20"/>
        </w:rPr>
        <w:t>At this moment the number field need</w:t>
      </w:r>
      <w:r w:rsidR="00700A25" w:rsidRPr="00043EEB">
        <w:rPr>
          <w:i/>
          <w:sz w:val="20"/>
        </w:rPr>
        <w:t>s</w:t>
      </w:r>
      <w:r w:rsidRPr="00043EEB">
        <w:rPr>
          <w:i/>
          <w:sz w:val="20"/>
        </w:rPr>
        <w:t xml:space="preserve"> to be populated manually. </w:t>
      </w:r>
      <w:r w:rsidR="00501EC0" w:rsidRPr="00043EEB">
        <w:rPr>
          <w:i/>
          <w:sz w:val="20"/>
        </w:rPr>
        <w:t>You can add any value in this field</w:t>
      </w:r>
    </w:p>
    <w:p w14:paraId="00C621AC" w14:textId="1B0FFC15" w:rsidR="00C21015" w:rsidRPr="001A244F" w:rsidRDefault="00C21015" w:rsidP="00C21015">
      <w:pPr>
        <w:pStyle w:val="Heading2"/>
      </w:pPr>
      <w:r w:rsidRPr="00E016E8">
        <w:rPr>
          <w:rStyle w:val="BalloonTextChar"/>
          <w:noProof/>
        </w:rPr>
        <w:drawing>
          <wp:inline distT="0" distB="0" distL="0" distR="0" wp14:anchorId="073731B1" wp14:editId="6B7A1A2E">
            <wp:extent cx="267618" cy="267618"/>
            <wp:effectExtent l="0" t="0" r="0" b="0"/>
            <wp:docPr id="120" name="Graphic 120"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Create Bonus </w:t>
      </w:r>
      <w:proofErr w:type="spellStart"/>
      <w:r>
        <w:t>Subform</w:t>
      </w:r>
      <w:proofErr w:type="spellEnd"/>
      <w:r>
        <w:t xml:space="preserve"> Page </w:t>
      </w:r>
    </w:p>
    <w:p w14:paraId="2BC452EF" w14:textId="48B55FC5" w:rsidR="00C21015" w:rsidRDefault="00E76CA8" w:rsidP="00C21015">
      <w:pPr>
        <w:spacing w:line="480" w:lineRule="auto"/>
      </w:pPr>
      <w:r w:rsidRPr="00E76CA8">
        <w:t xml:space="preserve">The </w:t>
      </w:r>
      <w:r w:rsidRPr="00E76CA8">
        <w:rPr>
          <w:b/>
        </w:rPr>
        <w:t xml:space="preserve">Bonus Card </w:t>
      </w:r>
      <w:r w:rsidRPr="00E76CA8">
        <w:t xml:space="preserve">page, at this point, has only </w:t>
      </w:r>
      <w:proofErr w:type="gramStart"/>
      <w:r w:rsidRPr="00E76CA8">
        <w:t>a header</w:t>
      </w:r>
      <w:proofErr w:type="gramEnd"/>
      <w:r w:rsidRPr="00E76CA8">
        <w:t xml:space="preserve">. You need also to add the lines to define the bonus rules. For that </w:t>
      </w:r>
      <w:proofErr w:type="gramStart"/>
      <w:r w:rsidRPr="00E76CA8">
        <w:t>new</w:t>
      </w:r>
      <w:proofErr w:type="gramEnd"/>
      <w:r w:rsidRPr="00E76CA8">
        <w:t xml:space="preserve"> page with the type </w:t>
      </w:r>
      <w:proofErr w:type="spellStart"/>
      <w:r w:rsidRPr="00E76CA8">
        <w:rPr>
          <w:b/>
        </w:rPr>
        <w:t>ListPart</w:t>
      </w:r>
      <w:proofErr w:type="spellEnd"/>
      <w:r w:rsidRPr="00E76CA8">
        <w:t xml:space="preserve"> is needed. Later you will need to add the page, as a part, to the </w:t>
      </w:r>
      <w:r w:rsidRPr="00E76CA8">
        <w:rPr>
          <w:b/>
        </w:rPr>
        <w:t>"MNB Bonus Card"</w:t>
      </w:r>
      <w:r w:rsidRPr="00E76CA8">
        <w:t xml:space="preserve"> page.</w:t>
      </w:r>
    </w:p>
    <w:p w14:paraId="7844E29E" w14:textId="11D80AA2" w:rsidR="00870B3B" w:rsidRDefault="00870B3B" w:rsidP="004C6005">
      <w:pPr>
        <w:pStyle w:val="ListParagraph"/>
        <w:numPr>
          <w:ilvl w:val="0"/>
          <w:numId w:val="21"/>
        </w:numPr>
      </w:pPr>
      <w:r>
        <w:t xml:space="preserve">Create a new </w:t>
      </w:r>
      <w:r w:rsidRPr="00F42B84">
        <w:rPr>
          <w:b/>
        </w:rPr>
        <w:t>file BonusSubform.Page.al</w:t>
      </w:r>
      <w:r>
        <w:t xml:space="preserve"> and create a new page </w:t>
      </w:r>
      <w:r w:rsidRPr="00F42B84">
        <w:rPr>
          <w:b/>
        </w:rPr>
        <w:t xml:space="preserve">"MNB Bonus </w:t>
      </w:r>
      <w:proofErr w:type="spellStart"/>
      <w:r w:rsidRPr="00F42B84">
        <w:rPr>
          <w:b/>
        </w:rPr>
        <w:t>Subform</w:t>
      </w:r>
      <w:proofErr w:type="spellEnd"/>
      <w:r w:rsidRPr="00F42B84">
        <w:rPr>
          <w:b/>
        </w:rPr>
        <w:t>"</w:t>
      </w:r>
      <w:r>
        <w:t xml:space="preserve"> using snippet </w:t>
      </w:r>
      <w:proofErr w:type="spellStart"/>
      <w:r w:rsidRPr="00F42B84">
        <w:rPr>
          <w:b/>
        </w:rPr>
        <w:t>tpage</w:t>
      </w:r>
      <w:proofErr w:type="spellEnd"/>
      <w:r>
        <w:t xml:space="preserve"> and choose a list page template. Make sure to change the type to </w:t>
      </w:r>
      <w:proofErr w:type="spellStart"/>
      <w:r w:rsidRPr="00F42B84">
        <w:rPr>
          <w:b/>
        </w:rPr>
        <w:t>ListPart</w:t>
      </w:r>
      <w:proofErr w:type="spellEnd"/>
    </w:p>
    <w:p w14:paraId="05B6AE21" w14:textId="6B8F40BB" w:rsidR="00870B3B" w:rsidRDefault="00870B3B" w:rsidP="004C6005">
      <w:pPr>
        <w:pStyle w:val="ListParagraph"/>
        <w:numPr>
          <w:ilvl w:val="0"/>
          <w:numId w:val="21"/>
        </w:numPr>
      </w:pPr>
      <w:r>
        <w:t xml:space="preserve">Add page property for </w:t>
      </w:r>
      <w:r w:rsidRPr="00F42B84">
        <w:rPr>
          <w:b/>
        </w:rPr>
        <w:t>Caption</w:t>
      </w:r>
      <w:r>
        <w:t xml:space="preserve"> - Lines</w:t>
      </w:r>
    </w:p>
    <w:p w14:paraId="4C42DCAA" w14:textId="7127D451" w:rsidR="00870B3B" w:rsidRDefault="00870B3B" w:rsidP="004C6005">
      <w:pPr>
        <w:pStyle w:val="ListParagraph"/>
        <w:numPr>
          <w:ilvl w:val="0"/>
          <w:numId w:val="21"/>
        </w:numPr>
      </w:pPr>
      <w:r>
        <w:t xml:space="preserve">Make sure that </w:t>
      </w:r>
      <w:r w:rsidR="00700A25">
        <w:t xml:space="preserve">the </w:t>
      </w:r>
      <w:r>
        <w:t xml:space="preserve">page source table is </w:t>
      </w:r>
      <w:r w:rsidRPr="00F42B84">
        <w:rPr>
          <w:b/>
        </w:rPr>
        <w:t>"MNB Bonus Line"</w:t>
      </w:r>
    </w:p>
    <w:p w14:paraId="42B5AB9C" w14:textId="71B32F6E" w:rsidR="00A647B8" w:rsidRDefault="00870B3B" w:rsidP="004C6005">
      <w:pPr>
        <w:pStyle w:val="ListParagraph"/>
        <w:numPr>
          <w:ilvl w:val="0"/>
          <w:numId w:val="21"/>
        </w:numPr>
      </w:pPr>
      <w:r>
        <w:t xml:space="preserve">Add </w:t>
      </w:r>
      <w:proofErr w:type="gramStart"/>
      <w:r>
        <w:t>fields</w:t>
      </w:r>
      <w:proofErr w:type="gramEnd"/>
      <w:r>
        <w:t xml:space="preserve"> "</w:t>
      </w:r>
      <w:r w:rsidRPr="00F42B84">
        <w:rPr>
          <w:b/>
        </w:rPr>
        <w:t>Type", "Item No."</w:t>
      </w:r>
      <w:r>
        <w:t xml:space="preserve"> and </w:t>
      </w:r>
      <w:r w:rsidRPr="00F42B84">
        <w:rPr>
          <w:b/>
        </w:rPr>
        <w:t>"Bonus Perc."</w:t>
      </w:r>
      <w:r>
        <w:t xml:space="preserve">. Remember to add the </w:t>
      </w:r>
      <w:proofErr w:type="spellStart"/>
      <w:r w:rsidRPr="00F42B84">
        <w:rPr>
          <w:b/>
        </w:rPr>
        <w:t>ApplicationArea</w:t>
      </w:r>
      <w:proofErr w:type="spellEnd"/>
      <w:r>
        <w:t xml:space="preserve"> and </w:t>
      </w:r>
      <w:r w:rsidRPr="00F42B84">
        <w:rPr>
          <w:b/>
        </w:rPr>
        <w:t>ToolTip</w:t>
      </w:r>
      <w:r>
        <w:t xml:space="preserve"> properties</w:t>
      </w:r>
    </w:p>
    <w:p w14:paraId="0FA8047C" w14:textId="77777777" w:rsidR="00C95F53" w:rsidRDefault="00C95F53" w:rsidP="00043EEB">
      <w:pPr>
        <w:rPr>
          <w:rStyle w:val="Heading3Char"/>
        </w:rPr>
      </w:pPr>
      <w:r w:rsidRPr="00E016E8">
        <w:rPr>
          <w:rStyle w:val="BalloonTextChar"/>
          <w:noProof/>
        </w:rPr>
        <w:drawing>
          <wp:inline distT="0" distB="0" distL="0" distR="0" wp14:anchorId="633D4DF9" wp14:editId="41E524CB">
            <wp:extent cx="267618" cy="267618"/>
            <wp:effectExtent l="0" t="0" r="0" b="0"/>
            <wp:docPr id="121" name="Graphic 121"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C95F53" w14:paraId="3AA4E6F6" w14:textId="77777777" w:rsidTr="000B213F">
        <w:tc>
          <w:tcPr>
            <w:tcW w:w="9016" w:type="dxa"/>
            <w:tcBorders>
              <w:top w:val="double" w:sz="4" w:space="0" w:color="auto"/>
              <w:left w:val="double" w:sz="4" w:space="0" w:color="auto"/>
              <w:bottom w:val="double" w:sz="4" w:space="0" w:color="auto"/>
              <w:right w:val="double" w:sz="4" w:space="0" w:color="auto"/>
            </w:tcBorders>
          </w:tcPr>
          <w:p w14:paraId="3BC0D39A" w14:textId="77777777" w:rsidR="00C95F53" w:rsidRDefault="00C95F53" w:rsidP="000B213F">
            <w:pPr>
              <w:shd w:val="clear" w:color="auto" w:fill="FFFFFF"/>
              <w:spacing w:line="285" w:lineRule="atLeast"/>
              <w:jc w:val="left"/>
              <w:rPr>
                <w:rFonts w:ascii="Consolas" w:eastAsia="Times New Roman" w:hAnsi="Consolas" w:cs="Times New Roman"/>
                <w:color w:val="0000FF"/>
                <w:sz w:val="21"/>
                <w:szCs w:val="21"/>
              </w:rPr>
            </w:pPr>
          </w:p>
          <w:p w14:paraId="2E5E8C01"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FF"/>
                <w:sz w:val="21"/>
                <w:szCs w:val="21"/>
              </w:rPr>
              <w:t>page</w:t>
            </w:r>
            <w:r w:rsidRPr="00424B2E">
              <w:rPr>
                <w:rFonts w:ascii="Consolas" w:eastAsia="Times New Roman" w:hAnsi="Consolas" w:cs="Times New Roman"/>
                <w:color w:val="000000"/>
                <w:sz w:val="21"/>
                <w:szCs w:val="21"/>
              </w:rPr>
              <w:t xml:space="preserve"> </w:t>
            </w:r>
            <w:r w:rsidRPr="00424B2E">
              <w:rPr>
                <w:rFonts w:ascii="Consolas" w:eastAsia="Times New Roman" w:hAnsi="Consolas" w:cs="Times New Roman"/>
                <w:color w:val="098658"/>
                <w:sz w:val="21"/>
                <w:szCs w:val="21"/>
              </w:rPr>
              <w:t>65402</w:t>
            </w:r>
            <w:r w:rsidRPr="00424B2E">
              <w:rPr>
                <w:rFonts w:ascii="Consolas" w:eastAsia="Times New Roman" w:hAnsi="Consolas" w:cs="Times New Roman"/>
                <w:color w:val="000000"/>
                <w:sz w:val="21"/>
                <w:szCs w:val="21"/>
              </w:rPr>
              <w:t xml:space="preserve"> "MNB Bonus </w:t>
            </w:r>
            <w:proofErr w:type="spellStart"/>
            <w:r w:rsidRPr="00424B2E">
              <w:rPr>
                <w:rFonts w:ascii="Consolas" w:eastAsia="Times New Roman" w:hAnsi="Consolas" w:cs="Times New Roman"/>
                <w:color w:val="000000"/>
                <w:sz w:val="21"/>
                <w:szCs w:val="21"/>
              </w:rPr>
              <w:t>Subform</w:t>
            </w:r>
            <w:proofErr w:type="spellEnd"/>
            <w:r w:rsidRPr="00424B2E">
              <w:rPr>
                <w:rFonts w:ascii="Consolas" w:eastAsia="Times New Roman" w:hAnsi="Consolas" w:cs="Times New Roman"/>
                <w:color w:val="000000"/>
                <w:sz w:val="21"/>
                <w:szCs w:val="21"/>
              </w:rPr>
              <w:t>"</w:t>
            </w:r>
          </w:p>
          <w:p w14:paraId="7C2DDCCC"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w:t>
            </w:r>
          </w:p>
          <w:p w14:paraId="067C8788"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w:t>
            </w:r>
            <w:proofErr w:type="spellStart"/>
            <w:r w:rsidRPr="00424B2E">
              <w:rPr>
                <w:rFonts w:ascii="Consolas" w:eastAsia="Times New Roman" w:hAnsi="Consolas" w:cs="Times New Roman"/>
                <w:color w:val="000000"/>
                <w:sz w:val="21"/>
                <w:szCs w:val="21"/>
              </w:rPr>
              <w:t>PageType</w:t>
            </w:r>
            <w:proofErr w:type="spellEnd"/>
            <w:r w:rsidRPr="00424B2E">
              <w:rPr>
                <w:rFonts w:ascii="Consolas" w:eastAsia="Times New Roman" w:hAnsi="Consolas" w:cs="Times New Roman"/>
                <w:color w:val="000000"/>
                <w:sz w:val="21"/>
                <w:szCs w:val="21"/>
              </w:rPr>
              <w:t xml:space="preserve"> = </w:t>
            </w:r>
            <w:proofErr w:type="spellStart"/>
            <w:proofErr w:type="gramStart"/>
            <w:r w:rsidRPr="00424B2E">
              <w:rPr>
                <w:rFonts w:ascii="Consolas" w:eastAsia="Times New Roman" w:hAnsi="Consolas" w:cs="Times New Roman"/>
                <w:color w:val="000000"/>
                <w:sz w:val="21"/>
                <w:szCs w:val="21"/>
              </w:rPr>
              <w:t>ListPart</w:t>
            </w:r>
            <w:proofErr w:type="spellEnd"/>
            <w:r w:rsidRPr="00424B2E">
              <w:rPr>
                <w:rFonts w:ascii="Consolas" w:eastAsia="Times New Roman" w:hAnsi="Consolas" w:cs="Times New Roman"/>
                <w:color w:val="000000"/>
                <w:sz w:val="21"/>
                <w:szCs w:val="21"/>
              </w:rPr>
              <w:t>;</w:t>
            </w:r>
            <w:proofErr w:type="gramEnd"/>
          </w:p>
          <w:p w14:paraId="726824F9"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lastRenderedPageBreak/>
              <w:t xml:space="preserve">    </w:t>
            </w:r>
            <w:proofErr w:type="spellStart"/>
            <w:r w:rsidRPr="00424B2E">
              <w:rPr>
                <w:rFonts w:ascii="Consolas" w:eastAsia="Times New Roman" w:hAnsi="Consolas" w:cs="Times New Roman"/>
                <w:color w:val="000000"/>
                <w:sz w:val="21"/>
                <w:szCs w:val="21"/>
              </w:rPr>
              <w:t>SourceTable</w:t>
            </w:r>
            <w:proofErr w:type="spellEnd"/>
            <w:r w:rsidRPr="00424B2E">
              <w:rPr>
                <w:rFonts w:ascii="Consolas" w:eastAsia="Times New Roman" w:hAnsi="Consolas" w:cs="Times New Roman"/>
                <w:color w:val="000000"/>
                <w:sz w:val="21"/>
                <w:szCs w:val="21"/>
              </w:rPr>
              <w:t xml:space="preserve"> = "MNB Bonus Line</w:t>
            </w:r>
            <w:proofErr w:type="gramStart"/>
            <w:r w:rsidRPr="00424B2E">
              <w:rPr>
                <w:rFonts w:ascii="Consolas" w:eastAsia="Times New Roman" w:hAnsi="Consolas" w:cs="Times New Roman"/>
                <w:color w:val="000000"/>
                <w:sz w:val="21"/>
                <w:szCs w:val="21"/>
              </w:rPr>
              <w:t>";</w:t>
            </w:r>
            <w:proofErr w:type="gramEnd"/>
          </w:p>
          <w:p w14:paraId="205F69FB"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Caption = </w:t>
            </w:r>
            <w:r w:rsidRPr="00424B2E">
              <w:rPr>
                <w:rFonts w:ascii="Consolas" w:eastAsia="Times New Roman" w:hAnsi="Consolas" w:cs="Times New Roman"/>
                <w:color w:val="A31515"/>
                <w:sz w:val="21"/>
                <w:szCs w:val="21"/>
              </w:rPr>
              <w:t>'Lines</w:t>
            </w:r>
            <w:proofErr w:type="gramStart"/>
            <w:r w:rsidRPr="00424B2E">
              <w:rPr>
                <w:rFonts w:ascii="Consolas" w:eastAsia="Times New Roman" w:hAnsi="Consolas" w:cs="Times New Roman"/>
                <w:color w:val="A31515"/>
                <w:sz w:val="21"/>
                <w:szCs w:val="21"/>
              </w:rPr>
              <w:t>'</w:t>
            </w:r>
            <w:r w:rsidRPr="00424B2E">
              <w:rPr>
                <w:rFonts w:ascii="Consolas" w:eastAsia="Times New Roman" w:hAnsi="Consolas" w:cs="Times New Roman"/>
                <w:color w:val="000000"/>
                <w:sz w:val="21"/>
                <w:szCs w:val="21"/>
              </w:rPr>
              <w:t>;</w:t>
            </w:r>
            <w:proofErr w:type="gramEnd"/>
          </w:p>
          <w:p w14:paraId="0771900A"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p>
          <w:p w14:paraId="2AAF788C"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w:t>
            </w:r>
            <w:r w:rsidRPr="00424B2E">
              <w:rPr>
                <w:rFonts w:ascii="Consolas" w:eastAsia="Times New Roman" w:hAnsi="Consolas" w:cs="Times New Roman"/>
                <w:color w:val="0000FF"/>
                <w:sz w:val="21"/>
                <w:szCs w:val="21"/>
              </w:rPr>
              <w:t>layout</w:t>
            </w:r>
          </w:p>
          <w:p w14:paraId="28B04D15"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0E89D747"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w:t>
            </w:r>
            <w:proofErr w:type="gramStart"/>
            <w:r w:rsidRPr="00424B2E">
              <w:rPr>
                <w:rFonts w:ascii="Consolas" w:eastAsia="Times New Roman" w:hAnsi="Consolas" w:cs="Times New Roman"/>
                <w:color w:val="0000FF"/>
                <w:sz w:val="21"/>
                <w:szCs w:val="21"/>
              </w:rPr>
              <w:t>area(</w:t>
            </w:r>
            <w:proofErr w:type="gramEnd"/>
            <w:r w:rsidRPr="00424B2E">
              <w:rPr>
                <w:rFonts w:ascii="Consolas" w:eastAsia="Times New Roman" w:hAnsi="Consolas" w:cs="Times New Roman"/>
                <w:color w:val="000000"/>
                <w:sz w:val="21"/>
                <w:szCs w:val="21"/>
              </w:rPr>
              <w:t>Content</w:t>
            </w:r>
            <w:r w:rsidRPr="00424B2E">
              <w:rPr>
                <w:rFonts w:ascii="Consolas" w:eastAsia="Times New Roman" w:hAnsi="Consolas" w:cs="Times New Roman"/>
                <w:color w:val="0000FF"/>
                <w:sz w:val="21"/>
                <w:szCs w:val="21"/>
              </w:rPr>
              <w:t>)</w:t>
            </w:r>
          </w:p>
          <w:p w14:paraId="59147E8E"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0247FD88"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w:t>
            </w:r>
            <w:proofErr w:type="gramStart"/>
            <w:r w:rsidRPr="00424B2E">
              <w:rPr>
                <w:rFonts w:ascii="Consolas" w:eastAsia="Times New Roman" w:hAnsi="Consolas" w:cs="Times New Roman"/>
                <w:color w:val="0000FF"/>
                <w:sz w:val="21"/>
                <w:szCs w:val="21"/>
              </w:rPr>
              <w:t>repeater(</w:t>
            </w:r>
            <w:proofErr w:type="gramEnd"/>
            <w:r w:rsidRPr="00424B2E">
              <w:rPr>
                <w:rFonts w:ascii="Consolas" w:eastAsia="Times New Roman" w:hAnsi="Consolas" w:cs="Times New Roman"/>
                <w:color w:val="000000"/>
                <w:sz w:val="21"/>
                <w:szCs w:val="21"/>
              </w:rPr>
              <w:t>Lines</w:t>
            </w:r>
            <w:r w:rsidRPr="00424B2E">
              <w:rPr>
                <w:rFonts w:ascii="Consolas" w:eastAsia="Times New Roman" w:hAnsi="Consolas" w:cs="Times New Roman"/>
                <w:color w:val="0000FF"/>
                <w:sz w:val="21"/>
                <w:szCs w:val="21"/>
              </w:rPr>
              <w:t>)</w:t>
            </w:r>
          </w:p>
          <w:p w14:paraId="1ED60C1F"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149BC035"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w:t>
            </w:r>
            <w:proofErr w:type="gramStart"/>
            <w:r w:rsidRPr="00424B2E">
              <w:rPr>
                <w:rFonts w:ascii="Consolas" w:eastAsia="Times New Roman" w:hAnsi="Consolas" w:cs="Times New Roman"/>
                <w:color w:val="0000FF"/>
                <w:sz w:val="21"/>
                <w:szCs w:val="21"/>
              </w:rPr>
              <w:t>field(</w:t>
            </w:r>
            <w:proofErr w:type="gramEnd"/>
            <w:r w:rsidRPr="00424B2E">
              <w:rPr>
                <w:rFonts w:ascii="Consolas" w:eastAsia="Times New Roman" w:hAnsi="Consolas" w:cs="Times New Roman"/>
                <w:color w:val="0000FF"/>
                <w:sz w:val="21"/>
                <w:szCs w:val="21"/>
              </w:rPr>
              <w:t>Type</w:t>
            </w:r>
            <w:r w:rsidRPr="00424B2E">
              <w:rPr>
                <w:rFonts w:ascii="Consolas" w:eastAsia="Times New Roman" w:hAnsi="Consolas" w:cs="Times New Roman"/>
                <w:color w:val="000000"/>
                <w:sz w:val="21"/>
                <w:szCs w:val="21"/>
              </w:rPr>
              <w:t xml:space="preserve">; </w:t>
            </w:r>
            <w:proofErr w:type="spellStart"/>
            <w:r w:rsidRPr="00424B2E">
              <w:rPr>
                <w:rFonts w:ascii="Consolas" w:eastAsia="Times New Roman" w:hAnsi="Consolas" w:cs="Times New Roman"/>
                <w:color w:val="000000"/>
                <w:sz w:val="21"/>
                <w:szCs w:val="21"/>
              </w:rPr>
              <w:t>Rec</w:t>
            </w:r>
            <w:r w:rsidRPr="00424B2E">
              <w:rPr>
                <w:rFonts w:ascii="Consolas" w:eastAsia="Times New Roman" w:hAnsi="Consolas" w:cs="Times New Roman"/>
                <w:color w:val="0000FF"/>
                <w:sz w:val="21"/>
                <w:szCs w:val="21"/>
              </w:rPr>
              <w:t>.Type</w:t>
            </w:r>
            <w:proofErr w:type="spellEnd"/>
            <w:r w:rsidRPr="00424B2E">
              <w:rPr>
                <w:rFonts w:ascii="Consolas" w:eastAsia="Times New Roman" w:hAnsi="Consolas" w:cs="Times New Roman"/>
                <w:color w:val="0000FF"/>
                <w:sz w:val="21"/>
                <w:szCs w:val="21"/>
              </w:rPr>
              <w:t>)</w:t>
            </w:r>
          </w:p>
          <w:p w14:paraId="36296B8D"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6E0FBFD6"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w:t>
            </w:r>
            <w:proofErr w:type="spellStart"/>
            <w:r w:rsidRPr="00424B2E">
              <w:rPr>
                <w:rFonts w:ascii="Consolas" w:eastAsia="Times New Roman" w:hAnsi="Consolas" w:cs="Times New Roman"/>
                <w:color w:val="000000"/>
                <w:sz w:val="21"/>
                <w:szCs w:val="21"/>
              </w:rPr>
              <w:t>ApplicationArea</w:t>
            </w:r>
            <w:proofErr w:type="spellEnd"/>
            <w:r w:rsidRPr="00424B2E">
              <w:rPr>
                <w:rFonts w:ascii="Consolas" w:eastAsia="Times New Roman" w:hAnsi="Consolas" w:cs="Times New Roman"/>
                <w:color w:val="000000"/>
                <w:sz w:val="21"/>
                <w:szCs w:val="21"/>
              </w:rPr>
              <w:t xml:space="preserve"> = </w:t>
            </w:r>
            <w:proofErr w:type="gramStart"/>
            <w:r w:rsidRPr="00424B2E">
              <w:rPr>
                <w:rFonts w:ascii="Consolas" w:eastAsia="Times New Roman" w:hAnsi="Consolas" w:cs="Times New Roman"/>
                <w:color w:val="000000"/>
                <w:sz w:val="21"/>
                <w:szCs w:val="21"/>
              </w:rPr>
              <w:t>All;</w:t>
            </w:r>
            <w:proofErr w:type="gramEnd"/>
          </w:p>
          <w:p w14:paraId="6D3F56BF" w14:textId="200919C5"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Tooltip = </w:t>
            </w:r>
            <w:r w:rsidRPr="00424B2E">
              <w:rPr>
                <w:rFonts w:ascii="Consolas" w:eastAsia="Times New Roman" w:hAnsi="Consolas" w:cs="Times New Roman"/>
                <w:color w:val="A31515"/>
                <w:sz w:val="21"/>
                <w:szCs w:val="21"/>
              </w:rPr>
              <w:t xml:space="preserve">'Specifies </w:t>
            </w:r>
            <w:r w:rsidR="00700A25">
              <w:rPr>
                <w:rFonts w:ascii="Consolas" w:eastAsia="Times New Roman" w:hAnsi="Consolas" w:cs="Times New Roman"/>
                <w:color w:val="A31515"/>
                <w:sz w:val="21"/>
                <w:szCs w:val="21"/>
              </w:rPr>
              <w:t xml:space="preserve">the </w:t>
            </w:r>
            <w:r w:rsidRPr="00424B2E">
              <w:rPr>
                <w:rFonts w:ascii="Consolas" w:eastAsia="Times New Roman" w:hAnsi="Consolas" w:cs="Times New Roman"/>
                <w:color w:val="A31515"/>
                <w:sz w:val="21"/>
                <w:szCs w:val="21"/>
              </w:rPr>
              <w:t>type of the bonus assigned.</w:t>
            </w:r>
            <w:proofErr w:type="gramStart"/>
            <w:r w:rsidRPr="00424B2E">
              <w:rPr>
                <w:rFonts w:ascii="Consolas" w:eastAsia="Times New Roman" w:hAnsi="Consolas" w:cs="Times New Roman"/>
                <w:color w:val="A31515"/>
                <w:sz w:val="21"/>
                <w:szCs w:val="21"/>
              </w:rPr>
              <w:t>'</w:t>
            </w:r>
            <w:r w:rsidRPr="00424B2E">
              <w:rPr>
                <w:rFonts w:ascii="Consolas" w:eastAsia="Times New Roman" w:hAnsi="Consolas" w:cs="Times New Roman"/>
                <w:color w:val="000000"/>
                <w:sz w:val="21"/>
                <w:szCs w:val="21"/>
              </w:rPr>
              <w:t>;</w:t>
            </w:r>
            <w:proofErr w:type="gramEnd"/>
          </w:p>
          <w:p w14:paraId="31EFCDB5"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57B35705"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w:t>
            </w:r>
            <w:proofErr w:type="gramStart"/>
            <w:r w:rsidRPr="00424B2E">
              <w:rPr>
                <w:rFonts w:ascii="Consolas" w:eastAsia="Times New Roman" w:hAnsi="Consolas" w:cs="Times New Roman"/>
                <w:color w:val="0000FF"/>
                <w:sz w:val="21"/>
                <w:szCs w:val="21"/>
              </w:rPr>
              <w:t>field(</w:t>
            </w:r>
            <w:proofErr w:type="gramEnd"/>
            <w:r w:rsidRPr="00424B2E">
              <w:rPr>
                <w:rFonts w:ascii="Consolas" w:eastAsia="Times New Roman" w:hAnsi="Consolas" w:cs="Times New Roman"/>
                <w:color w:val="000000"/>
                <w:sz w:val="21"/>
                <w:szCs w:val="21"/>
              </w:rPr>
              <w:t xml:space="preserve">"Item No."; </w:t>
            </w:r>
            <w:proofErr w:type="spellStart"/>
            <w:r w:rsidRPr="00424B2E">
              <w:rPr>
                <w:rFonts w:ascii="Consolas" w:eastAsia="Times New Roman" w:hAnsi="Consolas" w:cs="Times New Roman"/>
                <w:color w:val="000000"/>
                <w:sz w:val="21"/>
                <w:szCs w:val="21"/>
              </w:rPr>
              <w:t>Rec</w:t>
            </w:r>
            <w:r w:rsidRPr="00424B2E">
              <w:rPr>
                <w:rFonts w:ascii="Consolas" w:eastAsia="Times New Roman" w:hAnsi="Consolas" w:cs="Times New Roman"/>
                <w:color w:val="0000FF"/>
                <w:sz w:val="21"/>
                <w:szCs w:val="21"/>
              </w:rPr>
              <w:t>.</w:t>
            </w:r>
            <w:r w:rsidRPr="00424B2E">
              <w:rPr>
                <w:rFonts w:ascii="Consolas" w:eastAsia="Times New Roman" w:hAnsi="Consolas" w:cs="Times New Roman"/>
                <w:color w:val="000000"/>
                <w:sz w:val="21"/>
                <w:szCs w:val="21"/>
              </w:rPr>
              <w:t>"Item</w:t>
            </w:r>
            <w:proofErr w:type="spellEnd"/>
            <w:r w:rsidRPr="00424B2E">
              <w:rPr>
                <w:rFonts w:ascii="Consolas" w:eastAsia="Times New Roman" w:hAnsi="Consolas" w:cs="Times New Roman"/>
                <w:color w:val="000000"/>
                <w:sz w:val="21"/>
                <w:szCs w:val="21"/>
              </w:rPr>
              <w:t xml:space="preserve"> No."</w:t>
            </w:r>
            <w:r w:rsidRPr="00424B2E">
              <w:rPr>
                <w:rFonts w:ascii="Consolas" w:eastAsia="Times New Roman" w:hAnsi="Consolas" w:cs="Times New Roman"/>
                <w:color w:val="0000FF"/>
                <w:sz w:val="21"/>
                <w:szCs w:val="21"/>
              </w:rPr>
              <w:t>)</w:t>
            </w:r>
          </w:p>
          <w:p w14:paraId="161E327C"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1F838675"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w:t>
            </w:r>
            <w:proofErr w:type="spellStart"/>
            <w:r w:rsidRPr="00424B2E">
              <w:rPr>
                <w:rFonts w:ascii="Consolas" w:eastAsia="Times New Roman" w:hAnsi="Consolas" w:cs="Times New Roman"/>
                <w:color w:val="000000"/>
                <w:sz w:val="21"/>
                <w:szCs w:val="21"/>
              </w:rPr>
              <w:t>ApplicationArea</w:t>
            </w:r>
            <w:proofErr w:type="spellEnd"/>
            <w:r w:rsidRPr="00424B2E">
              <w:rPr>
                <w:rFonts w:ascii="Consolas" w:eastAsia="Times New Roman" w:hAnsi="Consolas" w:cs="Times New Roman"/>
                <w:color w:val="000000"/>
                <w:sz w:val="21"/>
                <w:szCs w:val="21"/>
              </w:rPr>
              <w:t xml:space="preserve"> = </w:t>
            </w:r>
            <w:proofErr w:type="gramStart"/>
            <w:r w:rsidRPr="00424B2E">
              <w:rPr>
                <w:rFonts w:ascii="Consolas" w:eastAsia="Times New Roman" w:hAnsi="Consolas" w:cs="Times New Roman"/>
                <w:color w:val="000000"/>
                <w:sz w:val="21"/>
                <w:szCs w:val="21"/>
              </w:rPr>
              <w:t>All;</w:t>
            </w:r>
            <w:proofErr w:type="gramEnd"/>
          </w:p>
          <w:p w14:paraId="13C9EDF4"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Tooltip = </w:t>
            </w:r>
            <w:r w:rsidRPr="00424B2E">
              <w:rPr>
                <w:rFonts w:ascii="Consolas" w:eastAsia="Times New Roman" w:hAnsi="Consolas" w:cs="Times New Roman"/>
                <w:color w:val="A31515"/>
                <w:sz w:val="21"/>
                <w:szCs w:val="21"/>
              </w:rPr>
              <w:t>'Specifies item number for which bonus is assigned.</w:t>
            </w:r>
            <w:proofErr w:type="gramStart"/>
            <w:r w:rsidRPr="00424B2E">
              <w:rPr>
                <w:rFonts w:ascii="Consolas" w:eastAsia="Times New Roman" w:hAnsi="Consolas" w:cs="Times New Roman"/>
                <w:color w:val="A31515"/>
                <w:sz w:val="21"/>
                <w:szCs w:val="21"/>
              </w:rPr>
              <w:t>'</w:t>
            </w:r>
            <w:r w:rsidRPr="00424B2E">
              <w:rPr>
                <w:rFonts w:ascii="Consolas" w:eastAsia="Times New Roman" w:hAnsi="Consolas" w:cs="Times New Roman"/>
                <w:color w:val="000000"/>
                <w:sz w:val="21"/>
                <w:szCs w:val="21"/>
              </w:rPr>
              <w:t>;</w:t>
            </w:r>
            <w:proofErr w:type="gramEnd"/>
          </w:p>
          <w:p w14:paraId="44BA6D00"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3EF47E27"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p>
          <w:p w14:paraId="44988040"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w:t>
            </w:r>
            <w:proofErr w:type="gramStart"/>
            <w:r w:rsidRPr="00424B2E">
              <w:rPr>
                <w:rFonts w:ascii="Consolas" w:eastAsia="Times New Roman" w:hAnsi="Consolas" w:cs="Times New Roman"/>
                <w:color w:val="0000FF"/>
                <w:sz w:val="21"/>
                <w:szCs w:val="21"/>
              </w:rPr>
              <w:t>field(</w:t>
            </w:r>
            <w:proofErr w:type="gramEnd"/>
            <w:r w:rsidRPr="00424B2E">
              <w:rPr>
                <w:rFonts w:ascii="Consolas" w:eastAsia="Times New Roman" w:hAnsi="Consolas" w:cs="Times New Roman"/>
                <w:color w:val="000000"/>
                <w:sz w:val="21"/>
                <w:szCs w:val="21"/>
              </w:rPr>
              <w:t xml:space="preserve">"Bonus Perc."; </w:t>
            </w:r>
            <w:proofErr w:type="spellStart"/>
            <w:r w:rsidRPr="00424B2E">
              <w:rPr>
                <w:rFonts w:ascii="Consolas" w:eastAsia="Times New Roman" w:hAnsi="Consolas" w:cs="Times New Roman"/>
                <w:color w:val="000000"/>
                <w:sz w:val="21"/>
                <w:szCs w:val="21"/>
              </w:rPr>
              <w:t>Rec</w:t>
            </w:r>
            <w:r w:rsidRPr="00424B2E">
              <w:rPr>
                <w:rFonts w:ascii="Consolas" w:eastAsia="Times New Roman" w:hAnsi="Consolas" w:cs="Times New Roman"/>
                <w:color w:val="0000FF"/>
                <w:sz w:val="21"/>
                <w:szCs w:val="21"/>
              </w:rPr>
              <w:t>.</w:t>
            </w:r>
            <w:r w:rsidRPr="00424B2E">
              <w:rPr>
                <w:rFonts w:ascii="Consolas" w:eastAsia="Times New Roman" w:hAnsi="Consolas" w:cs="Times New Roman"/>
                <w:color w:val="000000"/>
                <w:sz w:val="21"/>
                <w:szCs w:val="21"/>
              </w:rPr>
              <w:t>"Bonus</w:t>
            </w:r>
            <w:proofErr w:type="spellEnd"/>
            <w:r w:rsidRPr="00424B2E">
              <w:rPr>
                <w:rFonts w:ascii="Consolas" w:eastAsia="Times New Roman" w:hAnsi="Consolas" w:cs="Times New Roman"/>
                <w:color w:val="000000"/>
                <w:sz w:val="21"/>
                <w:szCs w:val="21"/>
              </w:rPr>
              <w:t xml:space="preserve"> Perc."</w:t>
            </w:r>
            <w:r w:rsidRPr="00424B2E">
              <w:rPr>
                <w:rFonts w:ascii="Consolas" w:eastAsia="Times New Roman" w:hAnsi="Consolas" w:cs="Times New Roman"/>
                <w:color w:val="0000FF"/>
                <w:sz w:val="21"/>
                <w:szCs w:val="21"/>
              </w:rPr>
              <w:t>)</w:t>
            </w:r>
          </w:p>
          <w:p w14:paraId="297CE82D"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37E3C06B"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w:t>
            </w:r>
            <w:proofErr w:type="spellStart"/>
            <w:r w:rsidRPr="00424B2E">
              <w:rPr>
                <w:rFonts w:ascii="Consolas" w:eastAsia="Times New Roman" w:hAnsi="Consolas" w:cs="Times New Roman"/>
                <w:color w:val="000000"/>
                <w:sz w:val="21"/>
                <w:szCs w:val="21"/>
              </w:rPr>
              <w:t>ApplicationArea</w:t>
            </w:r>
            <w:proofErr w:type="spellEnd"/>
            <w:r w:rsidRPr="00424B2E">
              <w:rPr>
                <w:rFonts w:ascii="Consolas" w:eastAsia="Times New Roman" w:hAnsi="Consolas" w:cs="Times New Roman"/>
                <w:color w:val="000000"/>
                <w:sz w:val="21"/>
                <w:szCs w:val="21"/>
              </w:rPr>
              <w:t xml:space="preserve"> = </w:t>
            </w:r>
            <w:proofErr w:type="gramStart"/>
            <w:r w:rsidRPr="00424B2E">
              <w:rPr>
                <w:rFonts w:ascii="Consolas" w:eastAsia="Times New Roman" w:hAnsi="Consolas" w:cs="Times New Roman"/>
                <w:color w:val="000000"/>
                <w:sz w:val="21"/>
                <w:szCs w:val="21"/>
              </w:rPr>
              <w:t>All;</w:t>
            </w:r>
            <w:proofErr w:type="gramEnd"/>
          </w:p>
          <w:p w14:paraId="375999F2"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Tooltip = </w:t>
            </w:r>
            <w:r w:rsidRPr="00424B2E">
              <w:rPr>
                <w:rFonts w:ascii="Consolas" w:eastAsia="Times New Roman" w:hAnsi="Consolas" w:cs="Times New Roman"/>
                <w:color w:val="A31515"/>
                <w:sz w:val="21"/>
                <w:szCs w:val="21"/>
              </w:rPr>
              <w:t>'Specifies bonus percent.</w:t>
            </w:r>
            <w:proofErr w:type="gramStart"/>
            <w:r w:rsidRPr="00424B2E">
              <w:rPr>
                <w:rFonts w:ascii="Consolas" w:eastAsia="Times New Roman" w:hAnsi="Consolas" w:cs="Times New Roman"/>
                <w:color w:val="A31515"/>
                <w:sz w:val="21"/>
                <w:szCs w:val="21"/>
              </w:rPr>
              <w:t>'</w:t>
            </w:r>
            <w:r w:rsidRPr="00424B2E">
              <w:rPr>
                <w:rFonts w:ascii="Consolas" w:eastAsia="Times New Roman" w:hAnsi="Consolas" w:cs="Times New Roman"/>
                <w:color w:val="000000"/>
                <w:sz w:val="21"/>
                <w:szCs w:val="21"/>
              </w:rPr>
              <w:t>;</w:t>
            </w:r>
            <w:proofErr w:type="gramEnd"/>
          </w:p>
          <w:p w14:paraId="0373A0ED"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05F14692"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142CF16F"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1B36F11D"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25CCAB72"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w:t>
            </w:r>
          </w:p>
          <w:p w14:paraId="201E04A5" w14:textId="77777777" w:rsidR="00C95F53" w:rsidRDefault="00C95F53" w:rsidP="000B213F">
            <w:pPr>
              <w:pStyle w:val="ListParagraph"/>
              <w:ind w:left="0"/>
              <w:rPr>
                <w:rStyle w:val="Heading3Char"/>
              </w:rPr>
            </w:pPr>
          </w:p>
        </w:tc>
      </w:tr>
    </w:tbl>
    <w:p w14:paraId="79C4D839" w14:textId="3030A754" w:rsidR="00C95F53" w:rsidRDefault="00C95F53" w:rsidP="00870B3B">
      <w:pPr>
        <w:ind w:left="360"/>
      </w:pPr>
    </w:p>
    <w:p w14:paraId="5CF33488" w14:textId="022F8594" w:rsidR="00DB4A88" w:rsidRDefault="00DB4A88" w:rsidP="004C6005">
      <w:pPr>
        <w:pStyle w:val="ListParagraph"/>
        <w:numPr>
          <w:ilvl w:val="0"/>
          <w:numId w:val="21"/>
        </w:numPr>
      </w:pPr>
      <w:r>
        <w:t xml:space="preserve">Open the file </w:t>
      </w:r>
      <w:r w:rsidRPr="00DB4A88">
        <w:rPr>
          <w:b/>
        </w:rPr>
        <w:t>BonusCard.Page.al</w:t>
      </w:r>
      <w:r>
        <w:t xml:space="preserve"> and in the Content area add </w:t>
      </w:r>
      <w:r w:rsidR="00700A25">
        <w:t xml:space="preserve">a </w:t>
      </w:r>
      <w:r>
        <w:t xml:space="preserve">new part with </w:t>
      </w:r>
      <w:r w:rsidR="00700A25">
        <w:t xml:space="preserve">the </w:t>
      </w:r>
      <w:r>
        <w:t xml:space="preserve">name </w:t>
      </w:r>
      <w:r w:rsidRPr="00A615F4">
        <w:rPr>
          <w:b/>
        </w:rPr>
        <w:t>Lines</w:t>
      </w:r>
    </w:p>
    <w:p w14:paraId="5590010E" w14:textId="7424208E" w:rsidR="00D24D7A" w:rsidRDefault="00DB4A88" w:rsidP="004C6005">
      <w:pPr>
        <w:pStyle w:val="ListParagraph"/>
        <w:numPr>
          <w:ilvl w:val="0"/>
          <w:numId w:val="21"/>
        </w:numPr>
      </w:pPr>
      <w:r>
        <w:t xml:space="preserve">Set that the part shows page </w:t>
      </w:r>
      <w:r w:rsidRPr="00A615F4">
        <w:rPr>
          <w:b/>
        </w:rPr>
        <w:t xml:space="preserve">"MNB </w:t>
      </w:r>
      <w:proofErr w:type="spellStart"/>
      <w:r w:rsidRPr="00A615F4">
        <w:rPr>
          <w:b/>
        </w:rPr>
        <w:t>Bouns</w:t>
      </w:r>
      <w:proofErr w:type="spellEnd"/>
      <w:r w:rsidRPr="00A615F4">
        <w:rPr>
          <w:b/>
        </w:rPr>
        <w:t xml:space="preserve"> </w:t>
      </w:r>
      <w:proofErr w:type="spellStart"/>
      <w:r w:rsidRPr="00A615F4">
        <w:rPr>
          <w:b/>
        </w:rPr>
        <w:t>Subform</w:t>
      </w:r>
      <w:proofErr w:type="spellEnd"/>
      <w:r w:rsidRPr="00A615F4">
        <w:rPr>
          <w:b/>
        </w:rPr>
        <w:t>"</w:t>
      </w:r>
      <w:r>
        <w:t xml:space="preserve"> and add </w:t>
      </w:r>
      <w:r w:rsidR="00700A25">
        <w:t xml:space="preserve">a </w:t>
      </w:r>
      <w:r>
        <w:t xml:space="preserve">link between the header and lines that </w:t>
      </w:r>
      <w:r w:rsidRPr="00A615F4">
        <w:rPr>
          <w:b/>
        </w:rPr>
        <w:t>"No."</w:t>
      </w:r>
      <w:r>
        <w:t xml:space="preserve"> in </w:t>
      </w:r>
      <w:r w:rsidR="00700A25">
        <w:t xml:space="preserve">the </w:t>
      </w:r>
      <w:r>
        <w:t xml:space="preserve">header is the same as </w:t>
      </w:r>
      <w:r w:rsidRPr="00A615F4">
        <w:rPr>
          <w:b/>
        </w:rPr>
        <w:t>"Document No."</w:t>
      </w:r>
      <w:r>
        <w:t xml:space="preserve"> in the lines</w:t>
      </w:r>
    </w:p>
    <w:p w14:paraId="2FA012EF" w14:textId="47053912" w:rsidR="004A23AC" w:rsidRDefault="00A8004A" w:rsidP="004A23AC">
      <w:pPr>
        <w:pStyle w:val="ListParagraph"/>
        <w:numPr>
          <w:ilvl w:val="0"/>
          <w:numId w:val="21"/>
        </w:numPr>
      </w:pPr>
      <w:r>
        <w:t>Publish your code to see how the Bonus Card looks now</w:t>
      </w:r>
    </w:p>
    <w:p w14:paraId="2E6B438D" w14:textId="0E29FF33" w:rsidR="00043EEB" w:rsidRDefault="00043EEB" w:rsidP="00043EEB"/>
    <w:p w14:paraId="7C301021" w14:textId="5AE7C290" w:rsidR="00043EEB" w:rsidRDefault="00043EEB" w:rsidP="00043EEB"/>
    <w:p w14:paraId="082002D4" w14:textId="77777777" w:rsidR="00043EEB" w:rsidRDefault="00043EEB" w:rsidP="00043EEB"/>
    <w:p w14:paraId="56BD353B" w14:textId="77777777" w:rsidR="004A23AC" w:rsidRDefault="004A23AC" w:rsidP="004A23AC">
      <w:pPr>
        <w:ind w:left="360"/>
        <w:rPr>
          <w:rStyle w:val="Heading3Char"/>
        </w:rPr>
      </w:pPr>
      <w:r w:rsidRPr="00E016E8">
        <w:rPr>
          <w:rStyle w:val="BalloonTextChar"/>
          <w:noProof/>
        </w:rPr>
        <w:lastRenderedPageBreak/>
        <w:drawing>
          <wp:inline distT="0" distB="0" distL="0" distR="0" wp14:anchorId="799C3DCE" wp14:editId="79FC0C3B">
            <wp:extent cx="267618" cy="267618"/>
            <wp:effectExtent l="0" t="0" r="0" b="0"/>
            <wp:docPr id="125" name="Graphic 125"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4A23AC" w14:paraId="71342C81" w14:textId="77777777" w:rsidTr="000B213F">
        <w:tc>
          <w:tcPr>
            <w:tcW w:w="9016" w:type="dxa"/>
            <w:tcBorders>
              <w:top w:val="double" w:sz="4" w:space="0" w:color="auto"/>
              <w:left w:val="double" w:sz="4" w:space="0" w:color="auto"/>
              <w:bottom w:val="double" w:sz="4" w:space="0" w:color="auto"/>
              <w:right w:val="double" w:sz="4" w:space="0" w:color="auto"/>
            </w:tcBorders>
          </w:tcPr>
          <w:p w14:paraId="33AFEB75" w14:textId="77777777" w:rsidR="004A23AC" w:rsidRDefault="004A23AC" w:rsidP="000B213F">
            <w:pPr>
              <w:shd w:val="clear" w:color="auto" w:fill="FFFFFF"/>
              <w:spacing w:line="285" w:lineRule="atLeast"/>
              <w:jc w:val="left"/>
              <w:rPr>
                <w:rFonts w:ascii="Consolas" w:eastAsia="Times New Roman" w:hAnsi="Consolas" w:cs="Times New Roman"/>
                <w:color w:val="0000FF"/>
                <w:sz w:val="21"/>
                <w:szCs w:val="21"/>
              </w:rPr>
            </w:pPr>
          </w:p>
          <w:p w14:paraId="4376F4B4" w14:textId="77777777" w:rsidR="00B376F5" w:rsidRPr="00B376F5" w:rsidRDefault="00B376F5" w:rsidP="00B376F5">
            <w:pPr>
              <w:shd w:val="clear" w:color="auto" w:fill="FFFFFF"/>
              <w:spacing w:line="285" w:lineRule="atLeast"/>
              <w:jc w:val="left"/>
              <w:rPr>
                <w:rFonts w:ascii="Consolas" w:eastAsia="Times New Roman" w:hAnsi="Consolas" w:cs="Times New Roman"/>
                <w:color w:val="000000"/>
                <w:sz w:val="21"/>
                <w:szCs w:val="21"/>
              </w:rPr>
            </w:pPr>
            <w:r w:rsidRPr="00B376F5">
              <w:rPr>
                <w:rFonts w:ascii="Consolas" w:eastAsia="Times New Roman" w:hAnsi="Consolas" w:cs="Times New Roman"/>
                <w:color w:val="000000"/>
                <w:sz w:val="21"/>
                <w:szCs w:val="21"/>
              </w:rPr>
              <w:t xml:space="preserve">            </w:t>
            </w:r>
            <w:proofErr w:type="gramStart"/>
            <w:r w:rsidRPr="00B376F5">
              <w:rPr>
                <w:rFonts w:ascii="Consolas" w:eastAsia="Times New Roman" w:hAnsi="Consolas" w:cs="Times New Roman"/>
                <w:color w:val="0000FF"/>
                <w:sz w:val="21"/>
                <w:szCs w:val="21"/>
              </w:rPr>
              <w:t>part(</w:t>
            </w:r>
            <w:proofErr w:type="gramEnd"/>
            <w:r w:rsidRPr="00B376F5">
              <w:rPr>
                <w:rFonts w:ascii="Consolas" w:eastAsia="Times New Roman" w:hAnsi="Consolas" w:cs="Times New Roman"/>
                <w:color w:val="000000"/>
                <w:sz w:val="21"/>
                <w:szCs w:val="21"/>
              </w:rPr>
              <w:t xml:space="preserve">Lines; "MNB Bonus </w:t>
            </w:r>
            <w:proofErr w:type="spellStart"/>
            <w:r w:rsidRPr="00B376F5">
              <w:rPr>
                <w:rFonts w:ascii="Consolas" w:eastAsia="Times New Roman" w:hAnsi="Consolas" w:cs="Times New Roman"/>
                <w:color w:val="000000"/>
                <w:sz w:val="21"/>
                <w:szCs w:val="21"/>
              </w:rPr>
              <w:t>Subform</w:t>
            </w:r>
            <w:proofErr w:type="spellEnd"/>
            <w:r w:rsidRPr="00B376F5">
              <w:rPr>
                <w:rFonts w:ascii="Consolas" w:eastAsia="Times New Roman" w:hAnsi="Consolas" w:cs="Times New Roman"/>
                <w:color w:val="000000"/>
                <w:sz w:val="21"/>
                <w:szCs w:val="21"/>
              </w:rPr>
              <w:t>"</w:t>
            </w:r>
            <w:r w:rsidRPr="00B376F5">
              <w:rPr>
                <w:rFonts w:ascii="Consolas" w:eastAsia="Times New Roman" w:hAnsi="Consolas" w:cs="Times New Roman"/>
                <w:color w:val="0000FF"/>
                <w:sz w:val="21"/>
                <w:szCs w:val="21"/>
              </w:rPr>
              <w:t>)</w:t>
            </w:r>
          </w:p>
          <w:p w14:paraId="45967CD9" w14:textId="77777777" w:rsidR="00B376F5" w:rsidRPr="00B376F5" w:rsidRDefault="00B376F5" w:rsidP="00B376F5">
            <w:pPr>
              <w:shd w:val="clear" w:color="auto" w:fill="FFFFFF"/>
              <w:spacing w:line="285" w:lineRule="atLeast"/>
              <w:jc w:val="left"/>
              <w:rPr>
                <w:rFonts w:ascii="Consolas" w:eastAsia="Times New Roman" w:hAnsi="Consolas" w:cs="Times New Roman"/>
                <w:color w:val="000000"/>
                <w:sz w:val="21"/>
                <w:szCs w:val="21"/>
              </w:rPr>
            </w:pPr>
            <w:r w:rsidRPr="00B376F5">
              <w:rPr>
                <w:rFonts w:ascii="Consolas" w:eastAsia="Times New Roman" w:hAnsi="Consolas" w:cs="Times New Roman"/>
                <w:color w:val="000000"/>
                <w:sz w:val="21"/>
                <w:szCs w:val="21"/>
              </w:rPr>
              <w:t>            {</w:t>
            </w:r>
          </w:p>
          <w:p w14:paraId="39407A68" w14:textId="77777777" w:rsidR="00B376F5" w:rsidRPr="00B376F5" w:rsidRDefault="00B376F5" w:rsidP="00B376F5">
            <w:pPr>
              <w:shd w:val="clear" w:color="auto" w:fill="FFFFFF"/>
              <w:spacing w:line="285" w:lineRule="atLeast"/>
              <w:jc w:val="left"/>
              <w:rPr>
                <w:rFonts w:ascii="Consolas" w:eastAsia="Times New Roman" w:hAnsi="Consolas" w:cs="Times New Roman"/>
                <w:color w:val="000000"/>
                <w:sz w:val="21"/>
                <w:szCs w:val="21"/>
              </w:rPr>
            </w:pPr>
            <w:r w:rsidRPr="00B376F5">
              <w:rPr>
                <w:rFonts w:ascii="Consolas" w:eastAsia="Times New Roman" w:hAnsi="Consolas" w:cs="Times New Roman"/>
                <w:color w:val="000000"/>
                <w:sz w:val="21"/>
                <w:szCs w:val="21"/>
              </w:rPr>
              <w:t xml:space="preserve">                </w:t>
            </w:r>
            <w:proofErr w:type="spellStart"/>
            <w:r w:rsidRPr="00B376F5">
              <w:rPr>
                <w:rFonts w:ascii="Consolas" w:eastAsia="Times New Roman" w:hAnsi="Consolas" w:cs="Times New Roman"/>
                <w:color w:val="000000"/>
                <w:sz w:val="21"/>
                <w:szCs w:val="21"/>
              </w:rPr>
              <w:t>ApplicationArea</w:t>
            </w:r>
            <w:proofErr w:type="spellEnd"/>
            <w:r w:rsidRPr="00B376F5">
              <w:rPr>
                <w:rFonts w:ascii="Consolas" w:eastAsia="Times New Roman" w:hAnsi="Consolas" w:cs="Times New Roman"/>
                <w:color w:val="000000"/>
                <w:sz w:val="21"/>
                <w:szCs w:val="21"/>
              </w:rPr>
              <w:t xml:space="preserve"> = </w:t>
            </w:r>
            <w:proofErr w:type="gramStart"/>
            <w:r w:rsidRPr="00B376F5">
              <w:rPr>
                <w:rFonts w:ascii="Consolas" w:eastAsia="Times New Roman" w:hAnsi="Consolas" w:cs="Times New Roman"/>
                <w:color w:val="000000"/>
                <w:sz w:val="21"/>
                <w:szCs w:val="21"/>
              </w:rPr>
              <w:t>All;</w:t>
            </w:r>
            <w:proofErr w:type="gramEnd"/>
          </w:p>
          <w:p w14:paraId="79A4BEFF" w14:textId="77777777" w:rsidR="00B376F5" w:rsidRPr="00B376F5" w:rsidRDefault="00B376F5" w:rsidP="00B376F5">
            <w:pPr>
              <w:shd w:val="clear" w:color="auto" w:fill="FFFFFF"/>
              <w:spacing w:line="285" w:lineRule="atLeast"/>
              <w:jc w:val="left"/>
              <w:rPr>
                <w:rFonts w:ascii="Consolas" w:eastAsia="Times New Roman" w:hAnsi="Consolas" w:cs="Times New Roman"/>
                <w:color w:val="000000"/>
                <w:sz w:val="21"/>
                <w:szCs w:val="21"/>
              </w:rPr>
            </w:pPr>
            <w:r w:rsidRPr="00B376F5">
              <w:rPr>
                <w:rFonts w:ascii="Consolas" w:eastAsia="Times New Roman" w:hAnsi="Consolas" w:cs="Times New Roman"/>
                <w:color w:val="000000"/>
                <w:sz w:val="21"/>
                <w:szCs w:val="21"/>
              </w:rPr>
              <w:t xml:space="preserve">                Caption = </w:t>
            </w:r>
            <w:r w:rsidRPr="00B376F5">
              <w:rPr>
                <w:rFonts w:ascii="Consolas" w:eastAsia="Times New Roman" w:hAnsi="Consolas" w:cs="Times New Roman"/>
                <w:color w:val="A31515"/>
                <w:sz w:val="21"/>
                <w:szCs w:val="21"/>
              </w:rPr>
              <w:t>'Lines</w:t>
            </w:r>
            <w:proofErr w:type="gramStart"/>
            <w:r w:rsidRPr="00B376F5">
              <w:rPr>
                <w:rFonts w:ascii="Consolas" w:eastAsia="Times New Roman" w:hAnsi="Consolas" w:cs="Times New Roman"/>
                <w:color w:val="A31515"/>
                <w:sz w:val="21"/>
                <w:szCs w:val="21"/>
              </w:rPr>
              <w:t>'</w:t>
            </w:r>
            <w:r w:rsidRPr="00B376F5">
              <w:rPr>
                <w:rFonts w:ascii="Consolas" w:eastAsia="Times New Roman" w:hAnsi="Consolas" w:cs="Times New Roman"/>
                <w:color w:val="000000"/>
                <w:sz w:val="21"/>
                <w:szCs w:val="21"/>
              </w:rPr>
              <w:t>;</w:t>
            </w:r>
            <w:proofErr w:type="gramEnd"/>
          </w:p>
          <w:p w14:paraId="404026F6" w14:textId="77777777" w:rsidR="00B376F5" w:rsidRPr="00B376F5" w:rsidRDefault="00B376F5" w:rsidP="00B376F5">
            <w:pPr>
              <w:shd w:val="clear" w:color="auto" w:fill="FFFFFF"/>
              <w:spacing w:line="285" w:lineRule="atLeast"/>
              <w:jc w:val="left"/>
              <w:rPr>
                <w:rFonts w:ascii="Consolas" w:eastAsia="Times New Roman" w:hAnsi="Consolas" w:cs="Times New Roman"/>
                <w:color w:val="000000"/>
                <w:sz w:val="21"/>
                <w:szCs w:val="21"/>
              </w:rPr>
            </w:pPr>
            <w:r w:rsidRPr="00B376F5">
              <w:rPr>
                <w:rFonts w:ascii="Consolas" w:eastAsia="Times New Roman" w:hAnsi="Consolas" w:cs="Times New Roman"/>
                <w:color w:val="000000"/>
                <w:sz w:val="21"/>
                <w:szCs w:val="21"/>
              </w:rPr>
              <w:t xml:space="preserve">                </w:t>
            </w:r>
            <w:proofErr w:type="spellStart"/>
            <w:r w:rsidRPr="00B376F5">
              <w:rPr>
                <w:rFonts w:ascii="Consolas" w:eastAsia="Times New Roman" w:hAnsi="Consolas" w:cs="Times New Roman"/>
                <w:color w:val="000000"/>
                <w:sz w:val="21"/>
                <w:szCs w:val="21"/>
              </w:rPr>
              <w:t>SubPageLink</w:t>
            </w:r>
            <w:proofErr w:type="spellEnd"/>
            <w:r w:rsidRPr="00B376F5">
              <w:rPr>
                <w:rFonts w:ascii="Consolas" w:eastAsia="Times New Roman" w:hAnsi="Consolas" w:cs="Times New Roman"/>
                <w:color w:val="000000"/>
                <w:sz w:val="21"/>
                <w:szCs w:val="21"/>
              </w:rPr>
              <w:t xml:space="preserve"> = "Document No." = </w:t>
            </w:r>
            <w:r w:rsidRPr="00B376F5">
              <w:rPr>
                <w:rFonts w:ascii="Consolas" w:eastAsia="Times New Roman" w:hAnsi="Consolas" w:cs="Times New Roman"/>
                <w:color w:val="0000FF"/>
                <w:sz w:val="21"/>
                <w:szCs w:val="21"/>
              </w:rPr>
              <w:t>field(</w:t>
            </w:r>
            <w:r w:rsidRPr="00B376F5">
              <w:rPr>
                <w:rFonts w:ascii="Consolas" w:eastAsia="Times New Roman" w:hAnsi="Consolas" w:cs="Times New Roman"/>
                <w:color w:val="000000"/>
                <w:sz w:val="21"/>
                <w:szCs w:val="21"/>
              </w:rPr>
              <w:t>"No."</w:t>
            </w:r>
            <w:proofErr w:type="gramStart"/>
            <w:r w:rsidRPr="00B376F5">
              <w:rPr>
                <w:rFonts w:ascii="Consolas" w:eastAsia="Times New Roman" w:hAnsi="Consolas" w:cs="Times New Roman"/>
                <w:color w:val="0000FF"/>
                <w:sz w:val="21"/>
                <w:szCs w:val="21"/>
              </w:rPr>
              <w:t>)</w:t>
            </w:r>
            <w:r w:rsidRPr="00B376F5">
              <w:rPr>
                <w:rFonts w:ascii="Consolas" w:eastAsia="Times New Roman" w:hAnsi="Consolas" w:cs="Times New Roman"/>
                <w:color w:val="000000"/>
                <w:sz w:val="21"/>
                <w:szCs w:val="21"/>
              </w:rPr>
              <w:t>;</w:t>
            </w:r>
            <w:proofErr w:type="gramEnd"/>
          </w:p>
          <w:p w14:paraId="78237B9D" w14:textId="77777777" w:rsidR="00B376F5" w:rsidRPr="00B376F5" w:rsidRDefault="00B376F5" w:rsidP="00B376F5">
            <w:pPr>
              <w:shd w:val="clear" w:color="auto" w:fill="FFFFFF"/>
              <w:spacing w:line="285" w:lineRule="atLeast"/>
              <w:jc w:val="left"/>
              <w:rPr>
                <w:rFonts w:ascii="Consolas" w:eastAsia="Times New Roman" w:hAnsi="Consolas" w:cs="Times New Roman"/>
                <w:color w:val="000000"/>
                <w:sz w:val="21"/>
                <w:szCs w:val="21"/>
              </w:rPr>
            </w:pPr>
            <w:r w:rsidRPr="00B376F5">
              <w:rPr>
                <w:rFonts w:ascii="Consolas" w:eastAsia="Times New Roman" w:hAnsi="Consolas" w:cs="Times New Roman"/>
                <w:color w:val="000000"/>
                <w:sz w:val="21"/>
                <w:szCs w:val="21"/>
              </w:rPr>
              <w:t>            }</w:t>
            </w:r>
          </w:p>
          <w:p w14:paraId="044A247C" w14:textId="10FD070F" w:rsidR="00B376F5" w:rsidRPr="00B376F5" w:rsidRDefault="00B376F5" w:rsidP="00B376F5">
            <w:pPr>
              <w:shd w:val="clear" w:color="auto" w:fill="FFFFFF"/>
              <w:spacing w:line="285" w:lineRule="atLeast"/>
              <w:jc w:val="left"/>
              <w:rPr>
                <w:rFonts w:ascii="Consolas" w:eastAsia="Times New Roman" w:hAnsi="Consolas" w:cs="Times New Roman"/>
                <w:color w:val="000000"/>
                <w:sz w:val="21"/>
                <w:szCs w:val="21"/>
              </w:rPr>
            </w:pPr>
            <w:r w:rsidRPr="00B376F5">
              <w:rPr>
                <w:rFonts w:ascii="Consolas" w:eastAsia="Times New Roman" w:hAnsi="Consolas" w:cs="Times New Roman"/>
                <w:color w:val="000000"/>
                <w:sz w:val="21"/>
                <w:szCs w:val="21"/>
              </w:rPr>
              <w:t xml:space="preserve">        </w:t>
            </w:r>
          </w:p>
          <w:p w14:paraId="2B0B727F" w14:textId="77777777" w:rsidR="004A23AC" w:rsidRDefault="004A23AC" w:rsidP="000B213F">
            <w:pPr>
              <w:pStyle w:val="ListParagraph"/>
              <w:ind w:left="0"/>
              <w:rPr>
                <w:rStyle w:val="Heading3Char"/>
              </w:rPr>
            </w:pPr>
          </w:p>
        </w:tc>
      </w:tr>
    </w:tbl>
    <w:p w14:paraId="2280C79D" w14:textId="41769459" w:rsidR="00A73FEA" w:rsidRDefault="00A73FEA" w:rsidP="004A23AC"/>
    <w:p w14:paraId="3E5D6035" w14:textId="3CAE9B0B" w:rsidR="00700A25" w:rsidRDefault="00A73FEA" w:rsidP="004A23AC">
      <w:r w:rsidRPr="00A73FEA">
        <w:rPr>
          <w:noProof/>
        </w:rPr>
        <w:drawing>
          <wp:inline distT="0" distB="0" distL="0" distR="0" wp14:anchorId="55F4D0AA" wp14:editId="2D0906A9">
            <wp:extent cx="5731510" cy="3731260"/>
            <wp:effectExtent l="0" t="0" r="254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731260"/>
                    </a:xfrm>
                    <a:prstGeom prst="rect">
                      <a:avLst/>
                    </a:prstGeom>
                  </pic:spPr>
                </pic:pic>
              </a:graphicData>
            </a:graphic>
          </wp:inline>
        </w:drawing>
      </w:r>
    </w:p>
    <w:p w14:paraId="117EBA3C" w14:textId="77777777" w:rsidR="00043EEB" w:rsidRDefault="00043EEB" w:rsidP="004A23AC"/>
    <w:p w14:paraId="2A1B2A39" w14:textId="77777777" w:rsidR="002C5A33" w:rsidRPr="001A244F" w:rsidRDefault="002C5A33" w:rsidP="002C5A33">
      <w:pPr>
        <w:pStyle w:val="Heading2"/>
      </w:pPr>
      <w:r>
        <w:t>Chapter summary</w:t>
      </w:r>
    </w:p>
    <w:p w14:paraId="486B4464" w14:textId="1F40A626" w:rsidR="0079610A" w:rsidRDefault="002C5A33" w:rsidP="00D90915">
      <w:pPr>
        <w:pStyle w:val="ListParagraph"/>
        <w:numPr>
          <w:ilvl w:val="0"/>
          <w:numId w:val="1"/>
        </w:numPr>
        <w:spacing w:line="480" w:lineRule="auto"/>
        <w:jc w:val="left"/>
      </w:pPr>
      <w:r>
        <w:t>In this chapter</w:t>
      </w:r>
      <w:r w:rsidR="00700A25">
        <w:t>,</w:t>
      </w:r>
      <w:r>
        <w:t xml:space="preserve"> you found </w:t>
      </w:r>
      <w:r w:rsidR="0079610A">
        <w:t>what are tables and pages</w:t>
      </w:r>
    </w:p>
    <w:p w14:paraId="7908A079" w14:textId="4EAC4DEF" w:rsidR="0079610A" w:rsidRDefault="0079610A" w:rsidP="00D90915">
      <w:pPr>
        <w:pStyle w:val="ListParagraph"/>
        <w:numPr>
          <w:ilvl w:val="0"/>
          <w:numId w:val="1"/>
        </w:numPr>
        <w:spacing w:line="480" w:lineRule="auto"/>
        <w:jc w:val="left"/>
      </w:pPr>
      <w:r>
        <w:t xml:space="preserve">You developed </w:t>
      </w:r>
      <w:r w:rsidR="00700A25">
        <w:t xml:space="preserve">the </w:t>
      </w:r>
      <w:r>
        <w:t>first tables – Bonus Header and Lines</w:t>
      </w:r>
      <w:r w:rsidR="00F84BD4">
        <w:t xml:space="preserve">, Enum, </w:t>
      </w:r>
      <w:r w:rsidR="00700A25">
        <w:t xml:space="preserve">and </w:t>
      </w:r>
      <w:r w:rsidR="00F84BD4">
        <w:t xml:space="preserve">Permission Set. </w:t>
      </w:r>
    </w:p>
    <w:p w14:paraId="5406C627" w14:textId="14C9BFF1" w:rsidR="00F84BD4" w:rsidRDefault="00F84BD4" w:rsidP="00D90915">
      <w:pPr>
        <w:pStyle w:val="ListParagraph"/>
        <w:numPr>
          <w:ilvl w:val="0"/>
          <w:numId w:val="1"/>
        </w:numPr>
        <w:spacing w:line="480" w:lineRule="auto"/>
        <w:jc w:val="left"/>
      </w:pPr>
      <w:r>
        <w:t xml:space="preserve">You also developed pages to show the Bonuses on the list </w:t>
      </w:r>
      <w:proofErr w:type="gramStart"/>
      <w:r>
        <w:t>and also</w:t>
      </w:r>
      <w:proofErr w:type="gramEnd"/>
      <w:r>
        <w:t xml:space="preserve"> on the card</w:t>
      </w:r>
    </w:p>
    <w:p w14:paraId="36996BCB" w14:textId="1142DB01" w:rsidR="00821EE2" w:rsidRDefault="002C5A33" w:rsidP="002D6355">
      <w:pPr>
        <w:spacing w:line="480" w:lineRule="auto"/>
        <w:jc w:val="left"/>
      </w:pPr>
      <w:r>
        <w:br w:type="page"/>
      </w:r>
    </w:p>
    <w:p w14:paraId="36C90D95" w14:textId="6A85E6E0" w:rsidR="00821EE2" w:rsidRPr="00B05E94" w:rsidRDefault="00821EE2" w:rsidP="00821EE2">
      <w:pPr>
        <w:pStyle w:val="Heading2"/>
        <w:jc w:val="center"/>
        <w:rPr>
          <w:b/>
          <w:sz w:val="96"/>
        </w:rPr>
      </w:pPr>
      <w:r w:rsidRPr="00B05E94">
        <w:rPr>
          <w:b/>
          <w:sz w:val="96"/>
        </w:rPr>
        <w:lastRenderedPageBreak/>
        <w:t xml:space="preserve">chapter </w:t>
      </w:r>
      <w:r w:rsidR="00222D96">
        <w:rPr>
          <w:b/>
          <w:sz w:val="96"/>
        </w:rPr>
        <w:t>5</w:t>
      </w:r>
    </w:p>
    <w:p w14:paraId="5A1AE7DE" w14:textId="0565F68A" w:rsidR="00821EE2" w:rsidRDefault="00821EE2" w:rsidP="00821EE2">
      <w:pPr>
        <w:pStyle w:val="Heading1"/>
        <w:jc w:val="center"/>
        <w:rPr>
          <w:sz w:val="56"/>
        </w:rPr>
      </w:pPr>
      <w:bookmarkStart w:id="5" w:name="_Toc109652588"/>
      <w:r>
        <w:rPr>
          <w:sz w:val="56"/>
        </w:rPr>
        <w:t>Table</w:t>
      </w:r>
      <w:r w:rsidR="002D6355">
        <w:rPr>
          <w:sz w:val="56"/>
        </w:rPr>
        <w:t xml:space="preserve"> and Page Extensions</w:t>
      </w:r>
      <w:bookmarkEnd w:id="5"/>
    </w:p>
    <w:p w14:paraId="553E0836" w14:textId="77777777" w:rsidR="00821EE2" w:rsidRDefault="00821EE2" w:rsidP="00821EE2"/>
    <w:p w14:paraId="47CDF448" w14:textId="77777777" w:rsidR="00821EE2" w:rsidRDefault="00821EE2" w:rsidP="00821EE2"/>
    <w:p w14:paraId="432140E1" w14:textId="77777777" w:rsidR="00821EE2" w:rsidRDefault="00821EE2" w:rsidP="00821EE2"/>
    <w:p w14:paraId="6DC2BF98" w14:textId="77777777" w:rsidR="00821EE2" w:rsidRDefault="00821EE2" w:rsidP="00821EE2"/>
    <w:p w14:paraId="633D0B79" w14:textId="77777777" w:rsidR="00821EE2" w:rsidRDefault="00821EE2" w:rsidP="00821EE2"/>
    <w:p w14:paraId="37EE1878" w14:textId="77777777" w:rsidR="00821EE2" w:rsidRDefault="00821EE2" w:rsidP="00821EE2"/>
    <w:p w14:paraId="442D8291" w14:textId="77777777" w:rsidR="00821EE2" w:rsidRDefault="00821EE2" w:rsidP="00821EE2"/>
    <w:p w14:paraId="20F6DFC0" w14:textId="77777777" w:rsidR="00821EE2" w:rsidRDefault="00821EE2" w:rsidP="00821EE2"/>
    <w:p w14:paraId="39F291E1" w14:textId="732F5486" w:rsidR="00821EE2" w:rsidRDefault="00821EE2" w:rsidP="00821EE2"/>
    <w:p w14:paraId="79CA888B" w14:textId="69E5440A" w:rsidR="003F794A" w:rsidRDefault="003F794A" w:rsidP="00821EE2"/>
    <w:p w14:paraId="1B70241A" w14:textId="77777777" w:rsidR="003F794A" w:rsidRDefault="003F794A" w:rsidP="00821EE2"/>
    <w:p w14:paraId="29D3495E" w14:textId="77777777" w:rsidR="00821EE2" w:rsidRDefault="00821EE2" w:rsidP="00821EE2">
      <w:pPr>
        <w:pStyle w:val="Heading2"/>
        <w:rPr>
          <w:b/>
        </w:rPr>
      </w:pPr>
      <w:r w:rsidRPr="00B05E94">
        <w:rPr>
          <w:b/>
        </w:rPr>
        <w:t>Objectives</w:t>
      </w:r>
    </w:p>
    <w:p w14:paraId="3DEB8355" w14:textId="4336A5B0" w:rsidR="00821EE2" w:rsidRDefault="00AE6F15" w:rsidP="00AE6F15">
      <w:pPr>
        <w:spacing w:line="480" w:lineRule="auto"/>
        <w:jc w:val="left"/>
      </w:pPr>
      <w:r w:rsidRPr="00AE6F15">
        <w:t xml:space="preserve">In this chapter, you will get information </w:t>
      </w:r>
      <w:r w:rsidR="00700A25">
        <w:t xml:space="preserve">on </w:t>
      </w:r>
      <w:r w:rsidRPr="00AE6F15">
        <w:t>how to add new fields to the standard tables. Also, how to show new fields on standard pages.  The objectives are:</w:t>
      </w:r>
    </w:p>
    <w:p w14:paraId="272BB97D" w14:textId="77777777" w:rsidR="00AE2B71" w:rsidRDefault="00AE2B71" w:rsidP="00821EE2">
      <w:pPr>
        <w:pStyle w:val="ListParagraph"/>
        <w:numPr>
          <w:ilvl w:val="0"/>
          <w:numId w:val="4"/>
        </w:numPr>
        <w:spacing w:line="480" w:lineRule="auto"/>
        <w:jc w:val="left"/>
      </w:pPr>
      <w:r w:rsidRPr="00AE2B71">
        <w:t>Get familiar with objects type table extension and page extension</w:t>
      </w:r>
    </w:p>
    <w:p w14:paraId="23E1658B" w14:textId="77777777" w:rsidR="00AE2B71" w:rsidRDefault="00AE2B71" w:rsidP="00821EE2">
      <w:pPr>
        <w:pStyle w:val="ListParagraph"/>
        <w:numPr>
          <w:ilvl w:val="0"/>
          <w:numId w:val="4"/>
        </w:numPr>
        <w:spacing w:line="480" w:lineRule="auto"/>
        <w:jc w:val="left"/>
      </w:pPr>
      <w:r w:rsidRPr="00AE2B71">
        <w:t>Develop the table extension for the Customer table</w:t>
      </w:r>
    </w:p>
    <w:p w14:paraId="0DFF368D" w14:textId="3C39A361" w:rsidR="00821EE2" w:rsidRDefault="00AE2B71" w:rsidP="00821EE2">
      <w:pPr>
        <w:pStyle w:val="ListParagraph"/>
        <w:numPr>
          <w:ilvl w:val="0"/>
          <w:numId w:val="4"/>
        </w:numPr>
        <w:spacing w:line="480" w:lineRule="auto"/>
        <w:jc w:val="left"/>
      </w:pPr>
      <w:r w:rsidRPr="00AE2B71">
        <w:t>Develop the new action for the Customer Card</w:t>
      </w:r>
      <w:r w:rsidR="00821EE2">
        <w:t xml:space="preserve"> </w:t>
      </w:r>
    </w:p>
    <w:p w14:paraId="0A3D912A" w14:textId="1D18410B" w:rsidR="00AE2B71" w:rsidRDefault="00AE2B71" w:rsidP="00AE2B71">
      <w:pPr>
        <w:spacing w:line="480" w:lineRule="auto"/>
        <w:jc w:val="left"/>
      </w:pPr>
    </w:p>
    <w:p w14:paraId="08BDC4B0" w14:textId="77777777" w:rsidR="003F794A" w:rsidRDefault="003F794A" w:rsidP="00AE2B71">
      <w:pPr>
        <w:spacing w:line="480" w:lineRule="auto"/>
        <w:jc w:val="left"/>
      </w:pPr>
    </w:p>
    <w:p w14:paraId="4EE9B5A5" w14:textId="6EBB1A9C" w:rsidR="00CB4FF8" w:rsidRPr="001A244F" w:rsidRDefault="00CB4FF8" w:rsidP="00CB4FF8">
      <w:pPr>
        <w:pStyle w:val="Heading2"/>
      </w:pPr>
      <w:r>
        <w:lastRenderedPageBreak/>
        <w:t>Standard objects</w:t>
      </w:r>
    </w:p>
    <w:p w14:paraId="76EA6590" w14:textId="56259B65" w:rsidR="00CB4FF8" w:rsidRDefault="00CB4FF8" w:rsidP="003A45F4">
      <w:pPr>
        <w:spacing w:line="480" w:lineRule="auto"/>
      </w:pPr>
      <w:r>
        <w:t>Bu</w:t>
      </w:r>
      <w:r w:rsidR="003F794A">
        <w:t>siness Central contains standard objects such as tables, pages</w:t>
      </w:r>
      <w:r w:rsidR="00700A25">
        <w:t>,</w:t>
      </w:r>
      <w:r w:rsidR="003F794A">
        <w:t xml:space="preserve"> and more. It is not allowed to modify them directly (for example by open</w:t>
      </w:r>
      <w:r w:rsidR="00700A25">
        <w:t>ing</w:t>
      </w:r>
      <w:r w:rsidR="003F794A">
        <w:t xml:space="preserve"> them and chang</w:t>
      </w:r>
      <w:r w:rsidR="00700A25">
        <w:t>ing</w:t>
      </w:r>
      <w:r w:rsidR="003F794A">
        <w:t xml:space="preserve"> the captions, add</w:t>
      </w:r>
      <w:r w:rsidR="00700A25">
        <w:t>ing</w:t>
      </w:r>
      <w:r w:rsidR="003F794A">
        <w:t xml:space="preserve"> fields</w:t>
      </w:r>
      <w:r w:rsidR="00700A25">
        <w:t>,</w:t>
      </w:r>
      <w:r w:rsidR="003F794A">
        <w:t xml:space="preserve"> etc.). </w:t>
      </w:r>
      <w:r w:rsidR="00717609">
        <w:t>However, most tables and pages can be modified using table or page extension</w:t>
      </w:r>
      <w:r w:rsidR="00700A25">
        <w:t>s</w:t>
      </w:r>
      <w:r w:rsidR="00717609">
        <w:t>.</w:t>
      </w:r>
    </w:p>
    <w:p w14:paraId="03BB9903" w14:textId="56042008" w:rsidR="00CB4FF8" w:rsidRDefault="009C58E7" w:rsidP="00043EEB">
      <w:pPr>
        <w:spacing w:line="480" w:lineRule="auto"/>
        <w:jc w:val="left"/>
        <w:rPr>
          <w:i/>
          <w:sz w:val="20"/>
        </w:rPr>
      </w:pPr>
      <w:r w:rsidRPr="00E016E8">
        <w:rPr>
          <w:rStyle w:val="Heading3Char"/>
          <w:noProof/>
        </w:rPr>
        <w:drawing>
          <wp:inline distT="0" distB="0" distL="0" distR="0" wp14:anchorId="586FB6A4" wp14:editId="50BE9948">
            <wp:extent cx="252412" cy="252412"/>
            <wp:effectExtent l="0" t="0" r="0" b="0"/>
            <wp:docPr id="127" name="Graphic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0026203C" w:rsidRPr="00043EEB">
        <w:rPr>
          <w:i/>
          <w:sz w:val="20"/>
        </w:rPr>
        <w:t xml:space="preserve">To not allow other extension publishers </w:t>
      </w:r>
      <w:r w:rsidR="002C6EFB" w:rsidRPr="00043EEB">
        <w:rPr>
          <w:i/>
          <w:sz w:val="20"/>
        </w:rPr>
        <w:t xml:space="preserve">to extend objects it is needed to add </w:t>
      </w:r>
      <w:r w:rsidR="002C6EFB" w:rsidRPr="00043EEB">
        <w:rPr>
          <w:b/>
          <w:i/>
          <w:sz w:val="20"/>
        </w:rPr>
        <w:t>Extensible</w:t>
      </w:r>
      <w:r w:rsidR="002C6EFB" w:rsidRPr="00043EEB">
        <w:rPr>
          <w:i/>
          <w:sz w:val="20"/>
        </w:rPr>
        <w:t xml:space="preserve"> property to it. By </w:t>
      </w:r>
      <w:r w:rsidR="00860321" w:rsidRPr="00043EEB">
        <w:rPr>
          <w:i/>
          <w:sz w:val="20"/>
        </w:rPr>
        <w:t>default,</w:t>
      </w:r>
      <w:r w:rsidR="002C6EFB" w:rsidRPr="00043EEB">
        <w:rPr>
          <w:i/>
          <w:sz w:val="20"/>
        </w:rPr>
        <w:t xml:space="preserve"> it is possible to extend the object.</w:t>
      </w:r>
    </w:p>
    <w:p w14:paraId="774DAFD0" w14:textId="77777777" w:rsidR="00043EEB" w:rsidRPr="00043EEB" w:rsidRDefault="00043EEB" w:rsidP="00043EEB">
      <w:pPr>
        <w:spacing w:line="480" w:lineRule="auto"/>
        <w:jc w:val="left"/>
        <w:rPr>
          <w:i/>
          <w:sz w:val="20"/>
        </w:rPr>
      </w:pPr>
    </w:p>
    <w:p w14:paraId="2F6B0037" w14:textId="1EFA4F29" w:rsidR="00821EE2" w:rsidRPr="001A244F" w:rsidRDefault="008B1A39" w:rsidP="00821EE2">
      <w:pPr>
        <w:pStyle w:val="Heading2"/>
      </w:pPr>
      <w:r>
        <w:t>Table extension overview</w:t>
      </w:r>
    </w:p>
    <w:p w14:paraId="57A06E9F" w14:textId="6F6F7391" w:rsidR="008B1A39" w:rsidRDefault="008B1A39" w:rsidP="00764814">
      <w:pPr>
        <w:spacing w:line="480" w:lineRule="auto"/>
      </w:pPr>
      <w:r>
        <w:t>A table extension is an object which allows you to modify the standard table. A table extension in AL language may contain:</w:t>
      </w:r>
    </w:p>
    <w:p w14:paraId="0932F88D" w14:textId="77777777" w:rsidR="008B1A39" w:rsidRDefault="008B1A39" w:rsidP="004C6005">
      <w:pPr>
        <w:pStyle w:val="ListParagraph"/>
        <w:numPr>
          <w:ilvl w:val="0"/>
          <w:numId w:val="22"/>
        </w:numPr>
        <w:spacing w:line="480" w:lineRule="auto"/>
        <w:jc w:val="left"/>
      </w:pPr>
      <w:r>
        <w:t>Properties</w:t>
      </w:r>
    </w:p>
    <w:p w14:paraId="6818F3D1" w14:textId="77777777" w:rsidR="008B1A39" w:rsidRDefault="008B1A39" w:rsidP="004C6005">
      <w:pPr>
        <w:pStyle w:val="ListParagraph"/>
        <w:numPr>
          <w:ilvl w:val="0"/>
          <w:numId w:val="22"/>
        </w:numPr>
        <w:spacing w:line="480" w:lineRule="auto"/>
        <w:jc w:val="left"/>
      </w:pPr>
      <w:r>
        <w:t>Fields</w:t>
      </w:r>
    </w:p>
    <w:p w14:paraId="7DA99981" w14:textId="77777777" w:rsidR="008B1A39" w:rsidRDefault="008B1A39" w:rsidP="004C6005">
      <w:pPr>
        <w:pStyle w:val="ListParagraph"/>
        <w:numPr>
          <w:ilvl w:val="0"/>
          <w:numId w:val="22"/>
        </w:numPr>
        <w:spacing w:line="480" w:lineRule="auto"/>
        <w:jc w:val="left"/>
      </w:pPr>
      <w:r>
        <w:t>Keys</w:t>
      </w:r>
    </w:p>
    <w:p w14:paraId="6F2C8744" w14:textId="77777777" w:rsidR="008B1A39" w:rsidRDefault="008B1A39" w:rsidP="004C6005">
      <w:pPr>
        <w:pStyle w:val="ListParagraph"/>
        <w:numPr>
          <w:ilvl w:val="0"/>
          <w:numId w:val="22"/>
        </w:numPr>
        <w:spacing w:line="480" w:lineRule="auto"/>
        <w:jc w:val="left"/>
      </w:pPr>
      <w:r>
        <w:t>Global variables</w:t>
      </w:r>
    </w:p>
    <w:p w14:paraId="31A54522" w14:textId="6771E7B4" w:rsidR="008B1A39" w:rsidRDefault="008B1A39" w:rsidP="004C6005">
      <w:pPr>
        <w:pStyle w:val="ListParagraph"/>
        <w:numPr>
          <w:ilvl w:val="0"/>
          <w:numId w:val="22"/>
        </w:numPr>
        <w:spacing w:line="480" w:lineRule="auto"/>
        <w:jc w:val="left"/>
      </w:pPr>
      <w:r>
        <w:t>Table extension triggers</w:t>
      </w:r>
    </w:p>
    <w:p w14:paraId="2C59F6D4" w14:textId="77777777" w:rsidR="008B1A39" w:rsidRDefault="008B1A39" w:rsidP="00860321">
      <w:pPr>
        <w:pStyle w:val="Heading3"/>
      </w:pPr>
      <w:r>
        <w:t>Table extension properties</w:t>
      </w:r>
    </w:p>
    <w:p w14:paraId="125EF5D1" w14:textId="77777777" w:rsidR="008B1A39" w:rsidRDefault="008B1A39" w:rsidP="00764814">
      <w:pPr>
        <w:spacing w:line="480" w:lineRule="auto"/>
      </w:pPr>
      <w:r>
        <w:t xml:space="preserve">At this moment the table extension properties will not be described. Table extension allows for changing the standard properties. </w:t>
      </w:r>
      <w:proofErr w:type="gramStart"/>
      <w:r>
        <w:t>However</w:t>
      </w:r>
      <w:proofErr w:type="gramEnd"/>
      <w:r>
        <w:t xml:space="preserve"> not all properties can be changed. You can click </w:t>
      </w:r>
      <w:proofErr w:type="spellStart"/>
      <w:r w:rsidRPr="00860321">
        <w:rPr>
          <w:b/>
        </w:rPr>
        <w:t>Ctrl+Space</w:t>
      </w:r>
      <w:proofErr w:type="spellEnd"/>
      <w:r>
        <w:t xml:space="preserve"> in the object to check which properties can be changed.</w:t>
      </w:r>
    </w:p>
    <w:p w14:paraId="6008FB63" w14:textId="77777777" w:rsidR="008B1A39" w:rsidRDefault="008B1A39" w:rsidP="00860321">
      <w:pPr>
        <w:pStyle w:val="Heading3"/>
      </w:pPr>
      <w:r>
        <w:t>Table extension fields</w:t>
      </w:r>
    </w:p>
    <w:p w14:paraId="53A0E21A" w14:textId="7BC74CCD" w:rsidR="008B1A39" w:rsidRDefault="008B1A39" w:rsidP="008B1A39">
      <w:pPr>
        <w:spacing w:line="480" w:lineRule="auto"/>
        <w:jc w:val="left"/>
      </w:pPr>
      <w:r>
        <w:t xml:space="preserve">You can create fields in </w:t>
      </w:r>
      <w:r w:rsidR="00700A25">
        <w:t xml:space="preserve">the </w:t>
      </w:r>
      <w:r>
        <w:t>table extension if you need to add something to the standard object. You are doing it the same way as adding fields to the new table.</w:t>
      </w:r>
    </w:p>
    <w:p w14:paraId="5E0ED0D1" w14:textId="77777777" w:rsidR="008B1A39" w:rsidRDefault="008B1A39" w:rsidP="008B1A39">
      <w:pPr>
        <w:spacing w:line="480" w:lineRule="auto"/>
        <w:jc w:val="left"/>
      </w:pPr>
    </w:p>
    <w:p w14:paraId="1923A08A" w14:textId="77777777" w:rsidR="00860321" w:rsidRDefault="008B1A39" w:rsidP="008B1A39">
      <w:pPr>
        <w:spacing w:line="480" w:lineRule="auto"/>
        <w:jc w:val="left"/>
      </w:pPr>
      <w:r>
        <w:t xml:space="preserve">There is also possible to change the standard fields. However, only a few properties can be changed. </w:t>
      </w:r>
    </w:p>
    <w:p w14:paraId="796DC5CD" w14:textId="7D374ADE" w:rsidR="008B1A39" w:rsidRDefault="008B1A39" w:rsidP="00764814">
      <w:pPr>
        <w:spacing w:line="480" w:lineRule="auto"/>
      </w:pPr>
      <w:r>
        <w:t xml:space="preserve">You cannot change the code which is triggered in the standard object, but you can add your code to the standard field in one of two triggers - </w:t>
      </w:r>
      <w:proofErr w:type="spellStart"/>
      <w:proofErr w:type="gramStart"/>
      <w:r w:rsidRPr="0034157D">
        <w:rPr>
          <w:b/>
        </w:rPr>
        <w:t>OnBeforeValidate</w:t>
      </w:r>
      <w:proofErr w:type="spellEnd"/>
      <w:r w:rsidRPr="0034157D">
        <w:rPr>
          <w:b/>
        </w:rPr>
        <w:t>(</w:t>
      </w:r>
      <w:proofErr w:type="gramEnd"/>
      <w:r w:rsidRPr="0034157D">
        <w:rPr>
          <w:b/>
        </w:rPr>
        <w:t>)</w:t>
      </w:r>
      <w:r>
        <w:t xml:space="preserve">, </w:t>
      </w:r>
      <w:proofErr w:type="spellStart"/>
      <w:r w:rsidRPr="0034157D">
        <w:rPr>
          <w:b/>
        </w:rPr>
        <w:t>OnAfterValidate</w:t>
      </w:r>
      <w:proofErr w:type="spellEnd"/>
      <w:r w:rsidRPr="0034157D">
        <w:rPr>
          <w:b/>
        </w:rPr>
        <w:t>()</w:t>
      </w:r>
      <w:r>
        <w:t>.  The code will be trigger</w:t>
      </w:r>
      <w:r w:rsidR="00700A25">
        <w:t>ed</w:t>
      </w:r>
      <w:r>
        <w:t xml:space="preserve"> either before or after </w:t>
      </w:r>
      <w:r w:rsidR="00700A25">
        <w:t xml:space="preserve">the </w:t>
      </w:r>
      <w:r>
        <w:t xml:space="preserve">standard code. </w:t>
      </w:r>
    </w:p>
    <w:p w14:paraId="7F30A1DA" w14:textId="59686151" w:rsidR="00A24226" w:rsidRDefault="00A24226" w:rsidP="00043EEB">
      <w:pPr>
        <w:spacing w:line="480" w:lineRule="auto"/>
        <w:jc w:val="left"/>
        <w:rPr>
          <w:i/>
          <w:sz w:val="20"/>
        </w:rPr>
      </w:pPr>
      <w:r w:rsidRPr="00E016E8">
        <w:rPr>
          <w:rStyle w:val="Heading3Char"/>
          <w:noProof/>
        </w:rPr>
        <w:drawing>
          <wp:inline distT="0" distB="0" distL="0" distR="0" wp14:anchorId="07BE1179" wp14:editId="21B10A61">
            <wp:extent cx="252412" cy="252412"/>
            <wp:effectExtent l="0" t="0" r="0" b="0"/>
            <wp:docPr id="128" name="Graphic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Pr="00043EEB">
        <w:rPr>
          <w:i/>
          <w:sz w:val="20"/>
        </w:rPr>
        <w:t xml:space="preserve">All fields that are added in </w:t>
      </w:r>
      <w:r w:rsidR="00700A25" w:rsidRPr="00043EEB">
        <w:rPr>
          <w:i/>
          <w:sz w:val="20"/>
        </w:rPr>
        <w:t xml:space="preserve">the </w:t>
      </w:r>
      <w:r w:rsidRPr="00043EEB">
        <w:rPr>
          <w:i/>
          <w:sz w:val="20"/>
        </w:rPr>
        <w:t xml:space="preserve">table extension must have </w:t>
      </w:r>
      <w:r w:rsidR="00700A25" w:rsidRPr="00043EEB">
        <w:rPr>
          <w:i/>
          <w:sz w:val="20"/>
        </w:rPr>
        <w:t xml:space="preserve">a </w:t>
      </w:r>
      <w:r w:rsidRPr="00043EEB">
        <w:rPr>
          <w:i/>
          <w:sz w:val="20"/>
        </w:rPr>
        <w:t xml:space="preserve">proper number – start with the same number as </w:t>
      </w:r>
      <w:r w:rsidR="00257FB9" w:rsidRPr="00043EEB">
        <w:rPr>
          <w:i/>
          <w:sz w:val="20"/>
        </w:rPr>
        <w:t xml:space="preserve">in your </w:t>
      </w:r>
      <w:proofErr w:type="spellStart"/>
      <w:proofErr w:type="gramStart"/>
      <w:r w:rsidR="00257FB9" w:rsidRPr="00043EEB">
        <w:rPr>
          <w:i/>
          <w:sz w:val="20"/>
        </w:rPr>
        <w:t>app.json</w:t>
      </w:r>
      <w:proofErr w:type="spellEnd"/>
      <w:proofErr w:type="gramEnd"/>
      <w:r w:rsidR="00257FB9" w:rsidRPr="00043EEB">
        <w:rPr>
          <w:i/>
          <w:sz w:val="20"/>
        </w:rPr>
        <w:t xml:space="preserve"> range. </w:t>
      </w:r>
      <w:r w:rsidR="00653E6E" w:rsidRPr="00043EEB">
        <w:rPr>
          <w:i/>
          <w:sz w:val="20"/>
        </w:rPr>
        <w:t>Also,</w:t>
      </w:r>
      <w:r w:rsidR="00257FB9" w:rsidRPr="00043EEB">
        <w:rPr>
          <w:i/>
          <w:sz w:val="20"/>
        </w:rPr>
        <w:t xml:space="preserve"> all fields need to have </w:t>
      </w:r>
      <w:proofErr w:type="gramStart"/>
      <w:r w:rsidR="00257FB9" w:rsidRPr="00043EEB">
        <w:rPr>
          <w:i/>
          <w:sz w:val="20"/>
        </w:rPr>
        <w:t>the</w:t>
      </w:r>
      <w:proofErr w:type="gramEnd"/>
      <w:r w:rsidR="00257FB9" w:rsidRPr="00043EEB">
        <w:rPr>
          <w:i/>
          <w:sz w:val="20"/>
        </w:rPr>
        <w:t xml:space="preserve"> affix.</w:t>
      </w:r>
      <w:r w:rsidR="00390D46" w:rsidRPr="00043EEB">
        <w:rPr>
          <w:i/>
          <w:sz w:val="20"/>
        </w:rPr>
        <w:t xml:space="preserve"> </w:t>
      </w:r>
    </w:p>
    <w:p w14:paraId="146A4283" w14:textId="77777777" w:rsidR="00043EEB" w:rsidRPr="00043EEB" w:rsidRDefault="00043EEB" w:rsidP="00043EEB">
      <w:pPr>
        <w:spacing w:line="480" w:lineRule="auto"/>
        <w:jc w:val="left"/>
        <w:rPr>
          <w:i/>
          <w:sz w:val="20"/>
        </w:rPr>
      </w:pPr>
    </w:p>
    <w:p w14:paraId="6D740C3B" w14:textId="6AB99CE6" w:rsidR="00860321" w:rsidRPr="00390D46" w:rsidRDefault="00390D46" w:rsidP="00390D46">
      <w:pPr>
        <w:spacing w:line="480" w:lineRule="auto"/>
      </w:pPr>
      <w:r w:rsidRPr="00390D46">
        <w:t xml:space="preserve">Some of the tables work in Business Central "together" </w:t>
      </w:r>
      <w:r w:rsidR="00700A25">
        <w:t>which</w:t>
      </w:r>
      <w:r w:rsidRPr="00390D46">
        <w:t xml:space="preserve"> means that they copy data between each other. Therefore</w:t>
      </w:r>
      <w:r>
        <w:t>,</w:t>
      </w:r>
      <w:r w:rsidRPr="00390D46">
        <w:t xml:space="preserve"> when adding </w:t>
      </w:r>
      <w:r w:rsidR="00700A25">
        <w:t xml:space="preserve">an </w:t>
      </w:r>
      <w:r w:rsidRPr="00390D46">
        <w:t>extension to one table</w:t>
      </w:r>
      <w:r>
        <w:t>,</w:t>
      </w:r>
      <w:r w:rsidRPr="00390D46">
        <w:t xml:space="preserve"> you need to think </w:t>
      </w:r>
      <w:r w:rsidR="008C12C4">
        <w:t xml:space="preserve">of adding </w:t>
      </w:r>
      <w:r w:rsidR="00700A25">
        <w:t xml:space="preserve">a </w:t>
      </w:r>
      <w:r>
        <w:t xml:space="preserve">field not only to one table but to </w:t>
      </w:r>
      <w:r w:rsidR="008C12C4">
        <w:t>others as well</w:t>
      </w:r>
      <w:r>
        <w:t xml:space="preserve">. </w:t>
      </w:r>
      <w:r w:rsidR="00700A25">
        <w:t>An e</w:t>
      </w:r>
      <w:r>
        <w:t xml:space="preserve">xample of such </w:t>
      </w:r>
      <w:r w:rsidR="00700A25">
        <w:t xml:space="preserve">a </w:t>
      </w:r>
      <w:r>
        <w:t xml:space="preserve">case could be </w:t>
      </w:r>
      <w:r w:rsidRPr="00A46349">
        <w:rPr>
          <w:b/>
        </w:rPr>
        <w:t>Sales Header</w:t>
      </w:r>
      <w:r>
        <w:t xml:space="preserve"> – the field values are copied to </w:t>
      </w:r>
      <w:r w:rsidRPr="00A46349">
        <w:rPr>
          <w:b/>
        </w:rPr>
        <w:t>Sales Invoice Header</w:t>
      </w:r>
      <w:r>
        <w:t xml:space="preserve"> and </w:t>
      </w:r>
      <w:r w:rsidRPr="00A46349">
        <w:rPr>
          <w:b/>
        </w:rPr>
        <w:t>Sales Shipment Header</w:t>
      </w:r>
      <w:r>
        <w:t xml:space="preserve">, also to </w:t>
      </w:r>
      <w:r w:rsidR="00A46349" w:rsidRPr="00A46349">
        <w:rPr>
          <w:b/>
        </w:rPr>
        <w:t xml:space="preserve">Sales Header </w:t>
      </w:r>
      <w:r w:rsidRPr="00A46349">
        <w:rPr>
          <w:b/>
        </w:rPr>
        <w:t>Archive</w:t>
      </w:r>
      <w:r w:rsidR="00A46349">
        <w:t>.</w:t>
      </w:r>
      <w:r>
        <w:t xml:space="preserve"> </w:t>
      </w:r>
      <w:r w:rsidRPr="00390D46">
        <w:t xml:space="preserve"> </w:t>
      </w:r>
    </w:p>
    <w:p w14:paraId="034A4E8D" w14:textId="77777777" w:rsidR="008B1A39" w:rsidRDefault="008B1A39" w:rsidP="00257FB9">
      <w:pPr>
        <w:pStyle w:val="Heading3"/>
      </w:pPr>
      <w:r>
        <w:t>Table extension keys</w:t>
      </w:r>
    </w:p>
    <w:p w14:paraId="5EAE3857" w14:textId="3822B9EF" w:rsidR="00936B82" w:rsidRDefault="008B1A39" w:rsidP="008B1A39">
      <w:pPr>
        <w:spacing w:line="480" w:lineRule="auto"/>
        <w:jc w:val="left"/>
      </w:pPr>
      <w:r>
        <w:t>You can add new keys to the table extension. But you cannot mix standard fields with your new fields. You can add the keys which contain only added fields.</w:t>
      </w:r>
    </w:p>
    <w:p w14:paraId="1C81019B" w14:textId="77777777" w:rsidR="008B1A39" w:rsidRDefault="008B1A39" w:rsidP="00F103A0">
      <w:pPr>
        <w:pStyle w:val="Heading3"/>
      </w:pPr>
      <w:r>
        <w:t>Table extension triggers</w:t>
      </w:r>
    </w:p>
    <w:p w14:paraId="65D8353B" w14:textId="68D27576" w:rsidR="000E0AE9" w:rsidRDefault="00936B82" w:rsidP="000E0AE9">
      <w:pPr>
        <w:spacing w:line="480" w:lineRule="auto"/>
      </w:pPr>
      <w:r>
        <w:t>Like</w:t>
      </w:r>
      <w:r w:rsidR="008B1A39">
        <w:t xml:space="preserve"> code for standard fields, you cannot change code for standard triggers that are in the table. However, you can add code </w:t>
      </w:r>
      <w:r w:rsidR="00700A25">
        <w:t>that</w:t>
      </w:r>
      <w:r w:rsidR="008B1A39">
        <w:t xml:space="preserve"> will be run before or after </w:t>
      </w:r>
      <w:r w:rsidR="00700A25">
        <w:t xml:space="preserve">the </w:t>
      </w:r>
      <w:r w:rsidR="008B1A39">
        <w:t xml:space="preserve">standard code. For example to add code </w:t>
      </w:r>
      <w:r w:rsidR="00700A25">
        <w:t>that</w:t>
      </w:r>
      <w:r w:rsidR="008B1A39">
        <w:t xml:space="preserve"> will be run when deleting the record you can use </w:t>
      </w:r>
      <w:proofErr w:type="spellStart"/>
      <w:proofErr w:type="gramStart"/>
      <w:r w:rsidR="008B1A39" w:rsidRPr="00936B82">
        <w:rPr>
          <w:b/>
        </w:rPr>
        <w:t>OnBeforeDelete</w:t>
      </w:r>
      <w:proofErr w:type="spellEnd"/>
      <w:r w:rsidR="008B1A39" w:rsidRPr="00936B82">
        <w:rPr>
          <w:b/>
        </w:rPr>
        <w:t>(</w:t>
      </w:r>
      <w:proofErr w:type="gramEnd"/>
      <w:r w:rsidR="008B1A39" w:rsidRPr="00936B82">
        <w:rPr>
          <w:b/>
        </w:rPr>
        <w:t>)</w:t>
      </w:r>
      <w:r w:rsidR="008B1A39">
        <w:t xml:space="preserve"> or </w:t>
      </w:r>
      <w:proofErr w:type="spellStart"/>
      <w:r w:rsidR="008B1A39" w:rsidRPr="00936B82">
        <w:rPr>
          <w:b/>
        </w:rPr>
        <w:t>OnAfterDelete</w:t>
      </w:r>
      <w:proofErr w:type="spellEnd"/>
      <w:r w:rsidR="008B1A39" w:rsidRPr="00936B82">
        <w:rPr>
          <w:b/>
        </w:rPr>
        <w:t>()</w:t>
      </w:r>
      <w:r w:rsidR="008B1A39">
        <w:t xml:space="preserve"> triggers.  </w:t>
      </w:r>
    </w:p>
    <w:p w14:paraId="576CA952" w14:textId="77777777" w:rsidR="00700A25" w:rsidRDefault="00700A25" w:rsidP="000E0AE9">
      <w:pPr>
        <w:spacing w:line="480" w:lineRule="auto"/>
      </w:pPr>
    </w:p>
    <w:p w14:paraId="2BAF37C6" w14:textId="350AA657" w:rsidR="00BA6213" w:rsidRPr="001A244F" w:rsidRDefault="000E0AE9" w:rsidP="00BA6213">
      <w:pPr>
        <w:pStyle w:val="Heading2"/>
      </w:pPr>
      <w:r>
        <w:lastRenderedPageBreak/>
        <w:t>Page</w:t>
      </w:r>
      <w:r w:rsidR="00BA6213">
        <w:t xml:space="preserve"> extension overview</w:t>
      </w:r>
    </w:p>
    <w:p w14:paraId="30AA8E9F" w14:textId="77777777" w:rsidR="00C317C9" w:rsidRPr="00C317C9" w:rsidRDefault="00C317C9" w:rsidP="00C317C9">
      <w:pPr>
        <w:spacing w:line="480" w:lineRule="auto"/>
        <w:jc w:val="left"/>
      </w:pPr>
      <w:r w:rsidRPr="00C317C9">
        <w:t>A page extension is an object which allows you to modify the standard page. A page extension in AL language may contain:</w:t>
      </w:r>
    </w:p>
    <w:p w14:paraId="03826E7B" w14:textId="77777777" w:rsidR="00C317C9" w:rsidRDefault="00C317C9" w:rsidP="004C6005">
      <w:pPr>
        <w:pStyle w:val="ListParagraph"/>
        <w:numPr>
          <w:ilvl w:val="0"/>
          <w:numId w:val="24"/>
        </w:numPr>
        <w:spacing w:line="480" w:lineRule="auto"/>
        <w:jc w:val="left"/>
      </w:pPr>
      <w:r w:rsidRPr="00C317C9">
        <w:t>Properties</w:t>
      </w:r>
      <w:r>
        <w:t xml:space="preserve"> </w:t>
      </w:r>
    </w:p>
    <w:p w14:paraId="7A311167" w14:textId="47758BD6" w:rsidR="00C317C9" w:rsidRDefault="00C317C9" w:rsidP="004C6005">
      <w:pPr>
        <w:pStyle w:val="ListParagraph"/>
        <w:numPr>
          <w:ilvl w:val="0"/>
          <w:numId w:val="24"/>
        </w:numPr>
        <w:spacing w:line="480" w:lineRule="auto"/>
        <w:jc w:val="left"/>
      </w:pPr>
      <w:r w:rsidRPr="00C317C9">
        <w:t>Controls</w:t>
      </w:r>
      <w:r>
        <w:t xml:space="preserve"> </w:t>
      </w:r>
    </w:p>
    <w:p w14:paraId="5E69A414" w14:textId="77777777" w:rsidR="00C317C9" w:rsidRDefault="00C317C9" w:rsidP="004C6005">
      <w:pPr>
        <w:pStyle w:val="ListParagraph"/>
        <w:numPr>
          <w:ilvl w:val="0"/>
          <w:numId w:val="24"/>
        </w:numPr>
        <w:spacing w:line="480" w:lineRule="auto"/>
        <w:jc w:val="left"/>
      </w:pPr>
      <w:r w:rsidRPr="00C317C9">
        <w:t>Actions</w:t>
      </w:r>
    </w:p>
    <w:p w14:paraId="5A328545" w14:textId="77777777" w:rsidR="00C317C9" w:rsidRDefault="00C317C9" w:rsidP="004C6005">
      <w:pPr>
        <w:pStyle w:val="ListParagraph"/>
        <w:numPr>
          <w:ilvl w:val="0"/>
          <w:numId w:val="24"/>
        </w:numPr>
        <w:spacing w:line="480" w:lineRule="auto"/>
        <w:jc w:val="left"/>
      </w:pPr>
      <w:r w:rsidRPr="00C317C9">
        <w:t>Global variables</w:t>
      </w:r>
    </w:p>
    <w:p w14:paraId="6FBB6479" w14:textId="4DE16027" w:rsidR="00C317C9" w:rsidRPr="00C317C9" w:rsidRDefault="00C317C9" w:rsidP="004C6005">
      <w:pPr>
        <w:pStyle w:val="ListParagraph"/>
        <w:numPr>
          <w:ilvl w:val="0"/>
          <w:numId w:val="24"/>
        </w:numPr>
        <w:spacing w:line="480" w:lineRule="auto"/>
        <w:jc w:val="left"/>
      </w:pPr>
      <w:r w:rsidRPr="00C317C9">
        <w:t>Page extension triggers</w:t>
      </w:r>
    </w:p>
    <w:p w14:paraId="030A678D" w14:textId="77777777" w:rsidR="00C317C9" w:rsidRPr="00C317C9" w:rsidRDefault="00C317C9" w:rsidP="00C317C9">
      <w:pPr>
        <w:spacing w:line="480" w:lineRule="auto"/>
        <w:jc w:val="left"/>
      </w:pPr>
    </w:p>
    <w:p w14:paraId="41334DC9" w14:textId="77777777" w:rsidR="00C317C9" w:rsidRPr="00C317C9" w:rsidRDefault="00C317C9" w:rsidP="00C317C9">
      <w:pPr>
        <w:pStyle w:val="Heading3"/>
        <w:rPr>
          <w:rFonts w:eastAsiaTheme="minorHAnsi"/>
        </w:rPr>
      </w:pPr>
      <w:r w:rsidRPr="00C317C9">
        <w:rPr>
          <w:rFonts w:eastAsiaTheme="minorHAnsi"/>
        </w:rPr>
        <w:t>Page extension properties</w:t>
      </w:r>
    </w:p>
    <w:p w14:paraId="2E3B7AA4" w14:textId="77777777" w:rsidR="00C317C9" w:rsidRPr="00C317C9" w:rsidRDefault="00C317C9" w:rsidP="00764814">
      <w:pPr>
        <w:spacing w:line="480" w:lineRule="auto"/>
      </w:pPr>
      <w:r w:rsidRPr="00C317C9">
        <w:t xml:space="preserve">At this moment the page extension properties will not be described. Page extension allows for changing the standard properties. </w:t>
      </w:r>
      <w:proofErr w:type="gramStart"/>
      <w:r w:rsidRPr="00C317C9">
        <w:t>However</w:t>
      </w:r>
      <w:proofErr w:type="gramEnd"/>
      <w:r w:rsidRPr="00C317C9">
        <w:t xml:space="preserve"> not all properties can be changed. You can click </w:t>
      </w:r>
      <w:proofErr w:type="spellStart"/>
      <w:r w:rsidRPr="00C317C9">
        <w:rPr>
          <w:b/>
        </w:rPr>
        <w:t>Ctrl+Space</w:t>
      </w:r>
      <w:proofErr w:type="spellEnd"/>
      <w:r w:rsidRPr="00C317C9">
        <w:t xml:space="preserve"> in the object to check which properties can be changed. </w:t>
      </w:r>
    </w:p>
    <w:p w14:paraId="43EEC2DA" w14:textId="77777777" w:rsidR="002E78F7" w:rsidRPr="002E78F7" w:rsidRDefault="002E78F7" w:rsidP="002E78F7">
      <w:pPr>
        <w:pStyle w:val="Heading3"/>
        <w:rPr>
          <w:rStyle w:val="BalloonTextChar"/>
          <w:rFonts w:ascii="Bahnschrift Condensed" w:hAnsi="Bahnschrift Condensed" w:cstheme="majorBidi"/>
          <w:sz w:val="28"/>
          <w:szCs w:val="26"/>
        </w:rPr>
      </w:pPr>
      <w:r w:rsidRPr="002E78F7">
        <w:rPr>
          <w:rStyle w:val="BalloonTextChar"/>
          <w:rFonts w:ascii="Bahnschrift Condensed" w:hAnsi="Bahnschrift Condensed" w:cstheme="majorBidi"/>
          <w:sz w:val="28"/>
          <w:szCs w:val="26"/>
        </w:rPr>
        <w:t>Page extension controls</w:t>
      </w:r>
    </w:p>
    <w:p w14:paraId="266D41B7" w14:textId="216D5DD0" w:rsidR="000E0AE9" w:rsidRPr="000E0AE9" w:rsidRDefault="002E78F7" w:rsidP="002E78F7">
      <w:pPr>
        <w:rPr>
          <w:rStyle w:val="BalloonTextChar"/>
          <w:rFonts w:asciiTheme="minorHAnsi" w:hAnsiTheme="minorHAnsi" w:cstheme="minorBidi"/>
          <w:noProof/>
          <w:sz w:val="22"/>
          <w:szCs w:val="22"/>
        </w:rPr>
      </w:pPr>
      <w:r w:rsidRPr="002E78F7">
        <w:rPr>
          <w:rStyle w:val="BalloonTextChar"/>
          <w:rFonts w:asciiTheme="minorHAnsi" w:hAnsiTheme="minorHAnsi" w:cstheme="minorBidi"/>
          <w:noProof/>
          <w:sz w:val="22"/>
          <w:szCs w:val="22"/>
        </w:rPr>
        <w:t>You can add new fields, created with table extension or standard fields, that are not present yet on the page. Adding the controls is very similar to adding controls to the standard page. However, you need to specify in which place the control should be added.</w:t>
      </w:r>
    </w:p>
    <w:p w14:paraId="0F66EC75" w14:textId="7824DE5E" w:rsidR="002E78F7" w:rsidRDefault="002E78F7" w:rsidP="002E78F7">
      <w:pPr>
        <w:rPr>
          <w:rStyle w:val="BalloonTextChar"/>
          <w:rFonts w:asciiTheme="minorHAnsi" w:hAnsiTheme="minorHAnsi" w:cstheme="minorBidi"/>
          <w:noProof/>
          <w:sz w:val="22"/>
          <w:szCs w:val="22"/>
        </w:rPr>
      </w:pPr>
      <w:r w:rsidRPr="002E78F7">
        <w:rPr>
          <w:rStyle w:val="BalloonTextChar"/>
          <w:rFonts w:asciiTheme="minorHAnsi" w:hAnsiTheme="minorHAnsi" w:cstheme="minorBidi"/>
          <w:noProof/>
          <w:sz w:val="22"/>
          <w:szCs w:val="22"/>
        </w:rPr>
        <w:t>There is also possible to change the standard controls. However, only a few properties can be changed. You cannot change the code which is triggered in the standard object, but you can add your code to the standard control.  The code will be trigger</w:t>
      </w:r>
      <w:r w:rsidR="00700A25">
        <w:rPr>
          <w:rStyle w:val="BalloonTextChar"/>
          <w:rFonts w:asciiTheme="minorHAnsi" w:hAnsiTheme="minorHAnsi" w:cstheme="minorBidi"/>
          <w:noProof/>
          <w:sz w:val="22"/>
          <w:szCs w:val="22"/>
        </w:rPr>
        <w:t>ed</w:t>
      </w:r>
      <w:r w:rsidRPr="002E78F7">
        <w:rPr>
          <w:rStyle w:val="BalloonTextChar"/>
          <w:rFonts w:asciiTheme="minorHAnsi" w:hAnsiTheme="minorHAnsi" w:cstheme="minorBidi"/>
          <w:noProof/>
          <w:sz w:val="22"/>
          <w:szCs w:val="22"/>
        </w:rPr>
        <w:t xml:space="preserve"> either before or after </w:t>
      </w:r>
      <w:r w:rsidR="00700A25">
        <w:rPr>
          <w:rStyle w:val="BalloonTextChar"/>
          <w:rFonts w:asciiTheme="minorHAnsi" w:hAnsiTheme="minorHAnsi" w:cstheme="minorBidi"/>
          <w:noProof/>
          <w:sz w:val="22"/>
          <w:szCs w:val="22"/>
        </w:rPr>
        <w:t xml:space="preserve">the </w:t>
      </w:r>
      <w:r w:rsidRPr="002E78F7">
        <w:rPr>
          <w:rStyle w:val="BalloonTextChar"/>
          <w:rFonts w:asciiTheme="minorHAnsi" w:hAnsiTheme="minorHAnsi" w:cstheme="minorBidi"/>
          <w:noProof/>
          <w:sz w:val="22"/>
          <w:szCs w:val="22"/>
        </w:rPr>
        <w:t xml:space="preserve">standard code. </w:t>
      </w:r>
    </w:p>
    <w:p w14:paraId="5DA5C85E" w14:textId="77777777" w:rsidR="00351E9C" w:rsidRPr="00043EEB" w:rsidRDefault="000E0AE9" w:rsidP="00043EEB">
      <w:pPr>
        <w:spacing w:line="480" w:lineRule="auto"/>
        <w:jc w:val="left"/>
        <w:rPr>
          <w:i/>
          <w:sz w:val="20"/>
        </w:rPr>
      </w:pPr>
      <w:r w:rsidRPr="00E016E8">
        <w:rPr>
          <w:rStyle w:val="Heading3Char"/>
          <w:noProof/>
        </w:rPr>
        <w:drawing>
          <wp:inline distT="0" distB="0" distL="0" distR="0" wp14:anchorId="260F67D1" wp14:editId="380E79B2">
            <wp:extent cx="252412" cy="252412"/>
            <wp:effectExtent l="0" t="0" r="0" b="0"/>
            <wp:docPr id="131" name="Graphic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Pr="00043EEB">
        <w:rPr>
          <w:i/>
          <w:sz w:val="20"/>
        </w:rPr>
        <w:t xml:space="preserve"> All controls that are added need to have the affix.</w:t>
      </w:r>
      <w:r w:rsidR="00351E9C" w:rsidRPr="00043EEB">
        <w:rPr>
          <w:i/>
          <w:sz w:val="20"/>
        </w:rPr>
        <w:t xml:space="preserve"> </w:t>
      </w:r>
    </w:p>
    <w:p w14:paraId="7BB33BF0" w14:textId="603AF9CA" w:rsidR="000E0AE9" w:rsidRPr="00043EEB" w:rsidRDefault="00351E9C" w:rsidP="00043EEB">
      <w:pPr>
        <w:spacing w:line="480" w:lineRule="auto"/>
        <w:jc w:val="left"/>
        <w:rPr>
          <w:i/>
          <w:sz w:val="20"/>
        </w:rPr>
      </w:pPr>
      <w:r w:rsidRPr="00043EEB">
        <w:rPr>
          <w:i/>
          <w:sz w:val="20"/>
        </w:rPr>
        <w:t>Try to add the</w:t>
      </w:r>
      <w:r w:rsidR="00414D9D" w:rsidRPr="00043EEB">
        <w:rPr>
          <w:i/>
          <w:sz w:val="20"/>
        </w:rPr>
        <w:t xml:space="preserve"> controls as last or first in a group – avoid putting them between existing controls.</w:t>
      </w:r>
    </w:p>
    <w:p w14:paraId="5DBECC5F" w14:textId="77777777" w:rsidR="000E0AE9" w:rsidRPr="002E78F7" w:rsidRDefault="000E0AE9" w:rsidP="002E78F7">
      <w:pPr>
        <w:rPr>
          <w:rStyle w:val="BalloonTextChar"/>
          <w:rFonts w:asciiTheme="minorHAnsi" w:hAnsiTheme="minorHAnsi" w:cstheme="minorBidi"/>
          <w:noProof/>
          <w:sz w:val="22"/>
          <w:szCs w:val="22"/>
        </w:rPr>
      </w:pPr>
    </w:p>
    <w:p w14:paraId="7A8A0A1C" w14:textId="77777777" w:rsidR="002E78F7" w:rsidRPr="0030421B" w:rsidRDefault="002E78F7" w:rsidP="0030421B">
      <w:pPr>
        <w:pStyle w:val="Heading3"/>
        <w:rPr>
          <w:rStyle w:val="BalloonTextChar"/>
          <w:rFonts w:ascii="Bahnschrift Condensed" w:hAnsi="Bahnschrift Condensed" w:cstheme="majorBidi"/>
          <w:sz w:val="28"/>
          <w:szCs w:val="26"/>
        </w:rPr>
      </w:pPr>
      <w:r w:rsidRPr="0030421B">
        <w:rPr>
          <w:rStyle w:val="BalloonTextChar"/>
          <w:rFonts w:ascii="Bahnschrift Condensed" w:hAnsi="Bahnschrift Condensed" w:cstheme="majorBidi"/>
          <w:sz w:val="28"/>
          <w:szCs w:val="26"/>
        </w:rPr>
        <w:lastRenderedPageBreak/>
        <w:t>Page extension actions</w:t>
      </w:r>
    </w:p>
    <w:p w14:paraId="1CB2CA90" w14:textId="3F494261" w:rsidR="002E78F7" w:rsidRDefault="002E78F7" w:rsidP="002E78F7">
      <w:pPr>
        <w:rPr>
          <w:rStyle w:val="BalloonTextChar"/>
          <w:rFonts w:asciiTheme="minorHAnsi" w:hAnsiTheme="minorHAnsi" w:cstheme="minorBidi"/>
          <w:noProof/>
          <w:sz w:val="22"/>
          <w:szCs w:val="22"/>
        </w:rPr>
      </w:pPr>
      <w:r w:rsidRPr="002E78F7">
        <w:rPr>
          <w:rStyle w:val="BalloonTextChar"/>
          <w:rFonts w:asciiTheme="minorHAnsi" w:hAnsiTheme="minorHAnsi" w:cstheme="minorBidi"/>
          <w:noProof/>
          <w:sz w:val="22"/>
          <w:szCs w:val="22"/>
        </w:rPr>
        <w:t>Similar to the controls, in the page extension, you can create new actions or modify existing ones. When you modify the standard action you can add the code which will be triggered after or before running the action.</w:t>
      </w:r>
    </w:p>
    <w:p w14:paraId="093B76B5" w14:textId="60128A45" w:rsidR="0030421B" w:rsidRPr="00043EEB" w:rsidRDefault="0030421B" w:rsidP="00043EEB">
      <w:pPr>
        <w:spacing w:line="480" w:lineRule="auto"/>
        <w:jc w:val="left"/>
        <w:rPr>
          <w:i/>
          <w:sz w:val="20"/>
        </w:rPr>
      </w:pPr>
      <w:r w:rsidRPr="00E016E8">
        <w:rPr>
          <w:rStyle w:val="Heading3Char"/>
          <w:noProof/>
        </w:rPr>
        <w:drawing>
          <wp:inline distT="0" distB="0" distL="0" distR="0" wp14:anchorId="136D61EF" wp14:editId="6652CA24">
            <wp:extent cx="252412" cy="252412"/>
            <wp:effectExtent l="0" t="0" r="0" b="0"/>
            <wp:docPr id="132" name="Graphic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Pr="00043EEB">
        <w:rPr>
          <w:i/>
          <w:sz w:val="20"/>
        </w:rPr>
        <w:t xml:space="preserve"> All actions that are added need to have the affix. </w:t>
      </w:r>
    </w:p>
    <w:p w14:paraId="4945BCEB" w14:textId="7E223936" w:rsidR="0030421B" w:rsidRPr="00043EEB" w:rsidRDefault="0030421B" w:rsidP="00043EEB">
      <w:pPr>
        <w:spacing w:line="480" w:lineRule="auto"/>
        <w:jc w:val="left"/>
        <w:rPr>
          <w:i/>
          <w:sz w:val="20"/>
        </w:rPr>
      </w:pPr>
      <w:r w:rsidRPr="00043EEB">
        <w:rPr>
          <w:i/>
          <w:sz w:val="20"/>
        </w:rPr>
        <w:t>Try to add the actions as last or first in a group – avoid putting them between existing controls.</w:t>
      </w:r>
    </w:p>
    <w:p w14:paraId="78845EF3" w14:textId="77777777" w:rsidR="0030421B" w:rsidRPr="002E78F7" w:rsidRDefault="0030421B" w:rsidP="002E78F7">
      <w:pPr>
        <w:rPr>
          <w:rStyle w:val="BalloonTextChar"/>
          <w:rFonts w:asciiTheme="minorHAnsi" w:hAnsiTheme="minorHAnsi" w:cstheme="minorBidi"/>
          <w:noProof/>
          <w:sz w:val="22"/>
          <w:szCs w:val="22"/>
        </w:rPr>
      </w:pPr>
    </w:p>
    <w:p w14:paraId="1211A97E" w14:textId="77777777" w:rsidR="002E78F7" w:rsidRPr="0030421B" w:rsidRDefault="002E78F7" w:rsidP="0030421B">
      <w:pPr>
        <w:pStyle w:val="Heading3"/>
        <w:rPr>
          <w:rStyle w:val="BalloonTextChar"/>
          <w:rFonts w:ascii="Bahnschrift Condensed" w:hAnsi="Bahnschrift Condensed" w:cstheme="majorBidi"/>
          <w:sz w:val="28"/>
          <w:szCs w:val="26"/>
        </w:rPr>
      </w:pPr>
      <w:r w:rsidRPr="0030421B">
        <w:rPr>
          <w:rStyle w:val="BalloonTextChar"/>
          <w:rFonts w:ascii="Bahnschrift Condensed" w:hAnsi="Bahnschrift Condensed" w:cstheme="majorBidi"/>
          <w:sz w:val="28"/>
          <w:szCs w:val="26"/>
        </w:rPr>
        <w:t>Page extension triggers</w:t>
      </w:r>
    </w:p>
    <w:p w14:paraId="3FB9D3CA" w14:textId="76D1E512" w:rsidR="00C317C9" w:rsidRDefault="002E78F7" w:rsidP="002E78F7">
      <w:pPr>
        <w:rPr>
          <w:rStyle w:val="BalloonTextChar"/>
          <w:rFonts w:asciiTheme="minorHAnsi" w:hAnsiTheme="minorHAnsi" w:cstheme="minorBidi"/>
          <w:noProof/>
          <w:sz w:val="22"/>
          <w:szCs w:val="22"/>
        </w:rPr>
      </w:pPr>
      <w:r w:rsidRPr="002E78F7">
        <w:rPr>
          <w:rStyle w:val="BalloonTextChar"/>
          <w:rFonts w:asciiTheme="minorHAnsi" w:hAnsiTheme="minorHAnsi" w:cstheme="minorBidi"/>
          <w:noProof/>
          <w:sz w:val="22"/>
          <w:szCs w:val="22"/>
        </w:rPr>
        <w:t xml:space="preserve">In the page extension, you cannot change </w:t>
      </w:r>
      <w:r w:rsidR="00700A25">
        <w:rPr>
          <w:rStyle w:val="BalloonTextChar"/>
          <w:rFonts w:asciiTheme="minorHAnsi" w:hAnsiTheme="minorHAnsi" w:cstheme="minorBidi"/>
          <w:noProof/>
          <w:sz w:val="22"/>
          <w:szCs w:val="22"/>
        </w:rPr>
        <w:t xml:space="preserve">the </w:t>
      </w:r>
      <w:r w:rsidRPr="002E78F7">
        <w:rPr>
          <w:rStyle w:val="BalloonTextChar"/>
          <w:rFonts w:asciiTheme="minorHAnsi" w:hAnsiTheme="minorHAnsi" w:cstheme="minorBidi"/>
          <w:noProof/>
          <w:sz w:val="22"/>
          <w:szCs w:val="22"/>
        </w:rPr>
        <w:t xml:space="preserve">code for standard triggers that are on the page. However, you can add code </w:t>
      </w:r>
      <w:r w:rsidR="00700A25">
        <w:rPr>
          <w:rStyle w:val="BalloonTextChar"/>
          <w:rFonts w:asciiTheme="minorHAnsi" w:hAnsiTheme="minorHAnsi" w:cstheme="minorBidi"/>
          <w:noProof/>
          <w:sz w:val="22"/>
          <w:szCs w:val="22"/>
        </w:rPr>
        <w:t>that</w:t>
      </w:r>
      <w:r w:rsidRPr="002E78F7">
        <w:rPr>
          <w:rStyle w:val="BalloonTextChar"/>
          <w:rFonts w:asciiTheme="minorHAnsi" w:hAnsiTheme="minorHAnsi" w:cstheme="minorBidi"/>
          <w:noProof/>
          <w:sz w:val="22"/>
          <w:szCs w:val="22"/>
        </w:rPr>
        <w:t xml:space="preserve"> will be run before or after </w:t>
      </w:r>
      <w:r w:rsidR="00700A25">
        <w:rPr>
          <w:rStyle w:val="BalloonTextChar"/>
          <w:rFonts w:asciiTheme="minorHAnsi" w:hAnsiTheme="minorHAnsi" w:cstheme="minorBidi"/>
          <w:noProof/>
          <w:sz w:val="22"/>
          <w:szCs w:val="22"/>
        </w:rPr>
        <w:t xml:space="preserve">the </w:t>
      </w:r>
      <w:r w:rsidRPr="002E78F7">
        <w:rPr>
          <w:rStyle w:val="BalloonTextChar"/>
          <w:rFonts w:asciiTheme="minorHAnsi" w:hAnsiTheme="minorHAnsi" w:cstheme="minorBidi"/>
          <w:noProof/>
          <w:sz w:val="22"/>
          <w:szCs w:val="22"/>
        </w:rPr>
        <w:t>standard code.</w:t>
      </w:r>
    </w:p>
    <w:p w14:paraId="6D4DD979" w14:textId="77777777" w:rsidR="000424B7" w:rsidRDefault="000424B7" w:rsidP="002E78F7">
      <w:pPr>
        <w:rPr>
          <w:rStyle w:val="BalloonTextChar"/>
          <w:rFonts w:asciiTheme="minorHAnsi" w:hAnsiTheme="minorHAnsi" w:cstheme="minorBidi"/>
          <w:noProof/>
          <w:sz w:val="22"/>
          <w:szCs w:val="22"/>
        </w:rPr>
      </w:pPr>
    </w:p>
    <w:p w14:paraId="45D677FC" w14:textId="77777777" w:rsidR="000424B7" w:rsidRDefault="000424B7" w:rsidP="000424B7">
      <w:pPr>
        <w:pStyle w:val="Heading2"/>
      </w:pPr>
      <w:r>
        <w:t>Flow Fields – a special class of fields</w:t>
      </w:r>
    </w:p>
    <w:p w14:paraId="4FC5E6FF" w14:textId="77777777" w:rsidR="000424B7" w:rsidRDefault="000424B7" w:rsidP="000424B7">
      <w:pPr>
        <w:spacing w:line="480" w:lineRule="auto"/>
      </w:pPr>
      <w:r>
        <w:t xml:space="preserve">The </w:t>
      </w:r>
      <w:r w:rsidRPr="003104E9">
        <w:rPr>
          <w:b/>
        </w:rPr>
        <w:t>Flow</w:t>
      </w:r>
      <w:r>
        <w:rPr>
          <w:b/>
        </w:rPr>
        <w:t xml:space="preserve"> </w:t>
      </w:r>
      <w:r w:rsidRPr="003104E9">
        <w:rPr>
          <w:b/>
        </w:rPr>
        <w:t>Fields</w:t>
      </w:r>
      <w:r>
        <w:t xml:space="preserve"> are a special class of fields. You can set them with the property </w:t>
      </w:r>
      <w:proofErr w:type="spellStart"/>
      <w:r w:rsidRPr="003104E9">
        <w:rPr>
          <w:b/>
        </w:rPr>
        <w:t>FieldClass</w:t>
      </w:r>
      <w:proofErr w:type="spellEnd"/>
      <w:r>
        <w:t xml:space="preserve">. For those fields, you cannot set </w:t>
      </w:r>
      <w:r w:rsidRPr="003104E9">
        <w:rPr>
          <w:b/>
        </w:rPr>
        <w:t>DataClassification</w:t>
      </w:r>
      <w:r>
        <w:t>.</w:t>
      </w:r>
    </w:p>
    <w:p w14:paraId="763BA66A" w14:textId="77777777" w:rsidR="000424B7" w:rsidRDefault="000424B7" w:rsidP="000424B7">
      <w:pPr>
        <w:spacing w:line="480" w:lineRule="auto"/>
      </w:pPr>
      <w:r>
        <w:t xml:space="preserve">It allows to do easy </w:t>
      </w:r>
      <w:proofErr w:type="gramStart"/>
      <w:r>
        <w:t>mathematic</w:t>
      </w:r>
      <w:proofErr w:type="gramEnd"/>
      <w:r>
        <w:t xml:space="preserve"> operations, such </w:t>
      </w:r>
      <w:r w:rsidRPr="003104E9">
        <w:rPr>
          <w:b/>
        </w:rPr>
        <w:t>as count, sum</w:t>
      </w:r>
      <w:r>
        <w:rPr>
          <w:b/>
        </w:rPr>
        <w:t>,</w:t>
      </w:r>
      <w:r>
        <w:t xml:space="preserve"> </w:t>
      </w:r>
      <w:r w:rsidRPr="003104E9">
        <w:rPr>
          <w:b/>
        </w:rPr>
        <w:t>or get maximal</w:t>
      </w:r>
      <w:r>
        <w:t xml:space="preserve"> or </w:t>
      </w:r>
      <w:r w:rsidRPr="003104E9">
        <w:rPr>
          <w:b/>
        </w:rPr>
        <w:t>minimal value</w:t>
      </w:r>
      <w:r>
        <w:t xml:space="preserve">. It also allows you to </w:t>
      </w:r>
      <w:r w:rsidRPr="003104E9">
        <w:rPr>
          <w:b/>
        </w:rPr>
        <w:t>show value from a different table</w:t>
      </w:r>
      <w:r>
        <w:t xml:space="preserve"> (lookup) or </w:t>
      </w:r>
      <w:r w:rsidRPr="003104E9">
        <w:rPr>
          <w:b/>
        </w:rPr>
        <w:t>check if the record exists</w:t>
      </w:r>
      <w:r>
        <w:t xml:space="preserve">. To tell what the Flow Field should show, you can use the property </w:t>
      </w:r>
      <w:proofErr w:type="spellStart"/>
      <w:r w:rsidRPr="003104E9">
        <w:rPr>
          <w:b/>
        </w:rPr>
        <w:t>CalcFormula</w:t>
      </w:r>
      <w:proofErr w:type="spellEnd"/>
      <w:r>
        <w:t>.</w:t>
      </w:r>
    </w:p>
    <w:p w14:paraId="71B76654" w14:textId="77777777" w:rsidR="00A87AC8" w:rsidRDefault="000424B7" w:rsidP="000424B7">
      <w:pPr>
        <w:spacing w:line="480" w:lineRule="auto"/>
      </w:pPr>
      <w:r>
        <w:t>For the Flow Fields, you should always set the editable property to false.</w:t>
      </w:r>
      <w:r w:rsidR="00A87AC8">
        <w:t xml:space="preserve"> </w:t>
      </w:r>
    </w:p>
    <w:p w14:paraId="696C3248" w14:textId="13E9E5AE" w:rsidR="000424B7" w:rsidRDefault="00754DEB" w:rsidP="000424B7">
      <w:pPr>
        <w:spacing w:line="480" w:lineRule="auto"/>
      </w:pPr>
      <w:r>
        <w:t>An</w:t>
      </w:r>
      <w:r w:rsidR="00A87AC8">
        <w:t xml:space="preserve"> example </w:t>
      </w:r>
      <w:r>
        <w:t xml:space="preserve">of </w:t>
      </w:r>
      <w:r w:rsidR="00A87AC8">
        <w:t xml:space="preserve">how you can create a </w:t>
      </w:r>
      <w:proofErr w:type="spellStart"/>
      <w:r w:rsidR="00263819">
        <w:t>CalcField</w:t>
      </w:r>
      <w:proofErr w:type="spellEnd"/>
      <w:r w:rsidR="00263819">
        <w:t xml:space="preserve"> formula you can see when you hover o</w:t>
      </w:r>
      <w:r>
        <w:t>ver</w:t>
      </w:r>
      <w:r w:rsidR="00263819">
        <w:t xml:space="preserve"> its name. </w:t>
      </w:r>
    </w:p>
    <w:p w14:paraId="36608AC1" w14:textId="77777777" w:rsidR="00A87AC8" w:rsidRDefault="00A87AC8" w:rsidP="008800A3">
      <w:pPr>
        <w:jc w:val="right"/>
        <w:rPr>
          <w:rStyle w:val="BalloonTextChar"/>
          <w:rFonts w:asciiTheme="minorHAnsi" w:hAnsiTheme="minorHAnsi" w:cstheme="minorBidi"/>
          <w:smallCaps/>
          <w:noProof/>
          <w:sz w:val="22"/>
          <w:szCs w:val="22"/>
        </w:rPr>
      </w:pPr>
    </w:p>
    <w:p w14:paraId="3FCD6633" w14:textId="26481529" w:rsidR="000424B7" w:rsidRDefault="008800A3" w:rsidP="008800A3">
      <w:pPr>
        <w:jc w:val="right"/>
        <w:rPr>
          <w:rStyle w:val="BalloonTextChar"/>
          <w:rFonts w:asciiTheme="minorHAnsi" w:hAnsiTheme="minorHAnsi" w:cstheme="minorBidi"/>
          <w:smallCaps/>
          <w:noProof/>
          <w:sz w:val="22"/>
          <w:szCs w:val="22"/>
        </w:rPr>
      </w:pPr>
      <w:r w:rsidRPr="008800A3">
        <w:rPr>
          <w:rStyle w:val="BalloonTextChar"/>
          <w:rFonts w:asciiTheme="minorHAnsi" w:hAnsiTheme="minorHAnsi" w:cstheme="minorBidi"/>
          <w:smallCaps/>
          <w:noProof/>
          <w:sz w:val="22"/>
          <w:szCs w:val="22"/>
        </w:rPr>
        <w:lastRenderedPageBreak/>
        <w:drawing>
          <wp:inline distT="0" distB="0" distL="0" distR="0" wp14:anchorId="6CE8EA3C" wp14:editId="0D66087D">
            <wp:extent cx="5651956" cy="1880006"/>
            <wp:effectExtent l="0" t="0" r="635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7222"/>
                    <a:stretch/>
                  </pic:blipFill>
                  <pic:spPr bwMode="auto">
                    <a:xfrm>
                      <a:off x="0" y="0"/>
                      <a:ext cx="5678727" cy="1888911"/>
                    </a:xfrm>
                    <a:prstGeom prst="rect">
                      <a:avLst/>
                    </a:prstGeom>
                    <a:ln>
                      <a:noFill/>
                    </a:ln>
                    <a:extLst>
                      <a:ext uri="{53640926-AAD7-44D8-BBD7-CCE9431645EC}">
                        <a14:shadowObscured xmlns:a14="http://schemas.microsoft.com/office/drawing/2010/main"/>
                      </a:ext>
                    </a:extLst>
                  </pic:spPr>
                </pic:pic>
              </a:graphicData>
            </a:graphic>
          </wp:inline>
        </w:drawing>
      </w:r>
    </w:p>
    <w:p w14:paraId="03F3ADD1" w14:textId="77777777" w:rsidR="00C317C9" w:rsidRDefault="00C317C9" w:rsidP="00C317C9">
      <w:pPr>
        <w:pStyle w:val="Heading2"/>
        <w:rPr>
          <w:rStyle w:val="BalloonTextChar"/>
          <w:rFonts w:asciiTheme="minorHAnsi" w:eastAsiaTheme="minorHAnsi" w:hAnsiTheme="minorHAnsi" w:cstheme="minorBidi"/>
          <w:smallCaps w:val="0"/>
          <w:noProof/>
          <w:spacing w:val="0"/>
          <w:sz w:val="22"/>
          <w:szCs w:val="22"/>
        </w:rPr>
      </w:pPr>
    </w:p>
    <w:p w14:paraId="7A924DF3" w14:textId="5EA8F7DA" w:rsidR="007D4405" w:rsidRPr="001A244F" w:rsidRDefault="007D4405" w:rsidP="00C317C9">
      <w:pPr>
        <w:pStyle w:val="Heading2"/>
      </w:pPr>
      <w:r w:rsidRPr="00E016E8">
        <w:rPr>
          <w:rStyle w:val="BalloonTextChar"/>
          <w:noProof/>
        </w:rPr>
        <w:drawing>
          <wp:inline distT="0" distB="0" distL="0" distR="0" wp14:anchorId="4CF99CC9" wp14:editId="1F00A7C8">
            <wp:extent cx="267618" cy="267618"/>
            <wp:effectExtent l="0" t="0" r="0" b="0"/>
            <wp:docPr id="129" name="Graphic 129"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w:t>
      </w:r>
      <w:r w:rsidR="00711505">
        <w:t xml:space="preserve">Show </w:t>
      </w:r>
      <w:r w:rsidR="00700A25">
        <w:t xml:space="preserve">the </w:t>
      </w:r>
      <w:r w:rsidR="00216F67">
        <w:t>Number of Bonuses for customer</w:t>
      </w:r>
      <w:r>
        <w:t xml:space="preserve"> </w:t>
      </w:r>
    </w:p>
    <w:p w14:paraId="1862FAE7" w14:textId="77777777" w:rsidR="00AC40EA" w:rsidRDefault="00AC40EA" w:rsidP="00AC40EA">
      <w:pPr>
        <w:spacing w:line="480" w:lineRule="auto"/>
      </w:pPr>
      <w:r>
        <w:t>The system architect just checked what you did so far and is happy. But there are new requirements:</w:t>
      </w:r>
    </w:p>
    <w:p w14:paraId="37A3AC92" w14:textId="3861F930" w:rsidR="00AC40EA" w:rsidRDefault="00AC40EA" w:rsidP="004C6005">
      <w:pPr>
        <w:pStyle w:val="ListParagraph"/>
        <w:numPr>
          <w:ilvl w:val="0"/>
          <w:numId w:val="25"/>
        </w:numPr>
        <w:spacing w:line="480" w:lineRule="auto"/>
      </w:pPr>
      <w:r>
        <w:t>On the Customer List page, the user should be able to see the number of bonuses assigned to the customer</w:t>
      </w:r>
    </w:p>
    <w:p w14:paraId="7E740ACB" w14:textId="21A18AD8" w:rsidR="00AC40EA" w:rsidRDefault="00AC40EA" w:rsidP="004C6005">
      <w:pPr>
        <w:pStyle w:val="ListParagraph"/>
        <w:numPr>
          <w:ilvl w:val="0"/>
          <w:numId w:val="25"/>
        </w:numPr>
        <w:spacing w:line="480" w:lineRule="auto"/>
      </w:pPr>
      <w:r>
        <w:t>A user should be able to navigate to a list of bonuses assigned to the customer</w:t>
      </w:r>
    </w:p>
    <w:p w14:paraId="53328E4F" w14:textId="77777777" w:rsidR="00AC40EA" w:rsidRDefault="00AC40EA" w:rsidP="00AC40EA">
      <w:pPr>
        <w:pStyle w:val="ListParagraph"/>
        <w:spacing w:line="480" w:lineRule="auto"/>
      </w:pPr>
    </w:p>
    <w:p w14:paraId="3CCFE26F" w14:textId="75B1EA91" w:rsidR="00D55CEC" w:rsidRDefault="00D55CEC" w:rsidP="004C6005">
      <w:pPr>
        <w:pStyle w:val="ListParagraph"/>
        <w:numPr>
          <w:ilvl w:val="0"/>
          <w:numId w:val="23"/>
        </w:numPr>
      </w:pPr>
      <w:r>
        <w:t xml:space="preserve">In </w:t>
      </w:r>
      <w:r w:rsidR="00700A25">
        <w:t xml:space="preserve">the </w:t>
      </w:r>
      <w:r>
        <w:t xml:space="preserve">new folder </w:t>
      </w:r>
      <w:r w:rsidRPr="00D55CEC">
        <w:rPr>
          <w:b/>
        </w:rPr>
        <w:t>Customer</w:t>
      </w:r>
      <w:r>
        <w:t xml:space="preserve">, create a new file </w:t>
      </w:r>
      <w:r w:rsidRPr="00D55CEC">
        <w:rPr>
          <w:b/>
        </w:rPr>
        <w:t>Customer.TableExt.al</w:t>
      </w:r>
      <w:r>
        <w:t xml:space="preserve"> and create a new table extension </w:t>
      </w:r>
      <w:r w:rsidRPr="00D55CEC">
        <w:rPr>
          <w:b/>
        </w:rPr>
        <w:t>MNB Custome</w:t>
      </w:r>
      <w:r w:rsidR="00043EEB">
        <w:rPr>
          <w:b/>
        </w:rPr>
        <w:t>r</w:t>
      </w:r>
      <w:r>
        <w:t xml:space="preserve"> using snippet </w:t>
      </w:r>
      <w:proofErr w:type="spellStart"/>
      <w:r w:rsidRPr="00D55CEC">
        <w:rPr>
          <w:b/>
        </w:rPr>
        <w:t>ttableext</w:t>
      </w:r>
      <w:proofErr w:type="spellEnd"/>
      <w:r>
        <w:t xml:space="preserve"> (double </w:t>
      </w:r>
      <w:r w:rsidR="00700A25">
        <w:t>"</w:t>
      </w:r>
      <w:r>
        <w:t>t</w:t>
      </w:r>
      <w:r w:rsidR="00700A25">
        <w:t>"</w:t>
      </w:r>
      <w:r>
        <w:t xml:space="preserve">). Make sure that it extends </w:t>
      </w:r>
      <w:r w:rsidR="00700A25">
        <w:t xml:space="preserve">the </w:t>
      </w:r>
      <w:r>
        <w:t>Customer table</w:t>
      </w:r>
    </w:p>
    <w:p w14:paraId="0E2EA23B" w14:textId="709438A7" w:rsidR="00D55CEC" w:rsidRDefault="00D55CEC" w:rsidP="004C6005">
      <w:pPr>
        <w:pStyle w:val="ListParagraph"/>
        <w:numPr>
          <w:ilvl w:val="0"/>
          <w:numId w:val="23"/>
        </w:numPr>
      </w:pPr>
      <w:r>
        <w:t xml:space="preserve">Add </w:t>
      </w:r>
      <w:r w:rsidR="00700A25">
        <w:t xml:space="preserve">a </w:t>
      </w:r>
      <w:r>
        <w:t>new field</w:t>
      </w:r>
      <w:r w:rsidR="00043EEB">
        <w:t xml:space="preserve"> </w:t>
      </w:r>
      <w:r w:rsidRPr="00D55CEC">
        <w:rPr>
          <w:b/>
        </w:rPr>
        <w:t>MNB Bonuses</w:t>
      </w:r>
      <w:r>
        <w:t xml:space="preserve"> which should be </w:t>
      </w:r>
      <w:r w:rsidR="00043EEB">
        <w:t xml:space="preserve">a </w:t>
      </w:r>
      <w:proofErr w:type="gramStart"/>
      <w:r>
        <w:t>type</w:t>
      </w:r>
      <w:proofErr w:type="gramEnd"/>
      <w:r>
        <w:t xml:space="preserve"> </w:t>
      </w:r>
      <w:r w:rsidRPr="00043EEB">
        <w:rPr>
          <w:b/>
        </w:rPr>
        <w:t>Integer</w:t>
      </w:r>
    </w:p>
    <w:p w14:paraId="2E12661C" w14:textId="17BE4B39" w:rsidR="00D55CEC" w:rsidRDefault="00D55CEC" w:rsidP="004C6005">
      <w:pPr>
        <w:pStyle w:val="ListParagraph"/>
        <w:numPr>
          <w:ilvl w:val="0"/>
          <w:numId w:val="23"/>
        </w:numPr>
      </w:pPr>
      <w:r>
        <w:t xml:space="preserve">Change the field class to </w:t>
      </w:r>
      <w:proofErr w:type="spellStart"/>
      <w:r w:rsidRPr="00D55CEC">
        <w:rPr>
          <w:b/>
        </w:rPr>
        <w:t>FlowField</w:t>
      </w:r>
      <w:proofErr w:type="spellEnd"/>
      <w:r>
        <w:t xml:space="preserve"> and add </w:t>
      </w:r>
      <w:proofErr w:type="spellStart"/>
      <w:r w:rsidRPr="00D55CEC">
        <w:rPr>
          <w:b/>
        </w:rPr>
        <w:t>CalcFormula</w:t>
      </w:r>
      <w:proofErr w:type="spellEnd"/>
      <w:r>
        <w:t xml:space="preserve">. It should count records from </w:t>
      </w:r>
      <w:r w:rsidR="00700A25">
        <w:t xml:space="preserve">the </w:t>
      </w:r>
      <w:r w:rsidRPr="00D55CEC">
        <w:rPr>
          <w:b/>
        </w:rPr>
        <w:t>MNB Bonus Header</w:t>
      </w:r>
      <w:r>
        <w:t xml:space="preserve"> table where</w:t>
      </w:r>
      <w:r w:rsidR="00C658CE">
        <w:t xml:space="preserve"> the field</w:t>
      </w:r>
      <w:r>
        <w:t xml:space="preserve"> </w:t>
      </w:r>
      <w:r w:rsidRPr="00D55CEC">
        <w:rPr>
          <w:b/>
        </w:rPr>
        <w:t>Customer No.</w:t>
      </w:r>
      <w:r>
        <w:t xml:space="preserve"> is the same as </w:t>
      </w:r>
      <w:r w:rsidRPr="00D55CEC">
        <w:rPr>
          <w:b/>
        </w:rPr>
        <w:t>No.</w:t>
      </w:r>
      <w:r>
        <w:t xml:space="preserve"> from </w:t>
      </w:r>
      <w:r w:rsidR="00700A25">
        <w:t xml:space="preserve">the </w:t>
      </w:r>
      <w:r w:rsidRPr="00D55CEC">
        <w:rPr>
          <w:b/>
        </w:rPr>
        <w:t>Customer</w:t>
      </w:r>
      <w:r>
        <w:t xml:space="preserve"> table</w:t>
      </w:r>
    </w:p>
    <w:p w14:paraId="4BCAC132" w14:textId="0AC138B2" w:rsidR="00D55CEC" w:rsidRDefault="00D55CEC" w:rsidP="004C6005">
      <w:pPr>
        <w:pStyle w:val="ListParagraph"/>
        <w:numPr>
          <w:ilvl w:val="0"/>
          <w:numId w:val="23"/>
        </w:numPr>
      </w:pPr>
      <w:r>
        <w:t>Make sure the field is not editable and ha</w:t>
      </w:r>
      <w:r w:rsidR="00700A25">
        <w:t>s</w:t>
      </w:r>
      <w:r>
        <w:t xml:space="preserve"> </w:t>
      </w:r>
      <w:r w:rsidR="00700A25">
        <w:t xml:space="preserve">a </w:t>
      </w:r>
      <w:r>
        <w:t>proper caption (without prefix)</w:t>
      </w:r>
    </w:p>
    <w:p w14:paraId="43B5C485" w14:textId="77777777" w:rsidR="007D4405" w:rsidRDefault="007D4405" w:rsidP="00C658CE">
      <w:pPr>
        <w:rPr>
          <w:rStyle w:val="Heading3Char"/>
        </w:rPr>
      </w:pPr>
      <w:r w:rsidRPr="00E016E8">
        <w:rPr>
          <w:rStyle w:val="BalloonTextChar"/>
          <w:noProof/>
        </w:rPr>
        <w:drawing>
          <wp:inline distT="0" distB="0" distL="0" distR="0" wp14:anchorId="7731788C" wp14:editId="3FEA8B58">
            <wp:extent cx="267618" cy="267618"/>
            <wp:effectExtent l="0" t="0" r="0" b="0"/>
            <wp:docPr id="130" name="Graphic 130"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7D4405" w14:paraId="4CD2C5C3" w14:textId="77777777" w:rsidTr="000B213F">
        <w:tc>
          <w:tcPr>
            <w:tcW w:w="9016" w:type="dxa"/>
            <w:tcBorders>
              <w:top w:val="double" w:sz="4" w:space="0" w:color="auto"/>
              <w:left w:val="double" w:sz="4" w:space="0" w:color="auto"/>
              <w:bottom w:val="double" w:sz="4" w:space="0" w:color="auto"/>
              <w:right w:val="double" w:sz="4" w:space="0" w:color="auto"/>
            </w:tcBorders>
          </w:tcPr>
          <w:p w14:paraId="2F41072C" w14:textId="77777777" w:rsidR="007D4405" w:rsidRDefault="007D4405" w:rsidP="000B213F">
            <w:pPr>
              <w:shd w:val="clear" w:color="auto" w:fill="FFFFFF"/>
              <w:spacing w:line="285" w:lineRule="atLeast"/>
              <w:jc w:val="left"/>
              <w:rPr>
                <w:rFonts w:ascii="Consolas" w:eastAsia="Times New Roman" w:hAnsi="Consolas" w:cs="Times New Roman"/>
                <w:color w:val="0000FF"/>
                <w:sz w:val="21"/>
                <w:szCs w:val="21"/>
              </w:rPr>
            </w:pPr>
          </w:p>
          <w:p w14:paraId="05589E1F" w14:textId="77777777" w:rsidR="001226D6" w:rsidRDefault="001226D6" w:rsidP="001226D6">
            <w:pPr>
              <w:shd w:val="clear" w:color="auto" w:fill="FFFFFF"/>
              <w:spacing w:line="285" w:lineRule="atLeast"/>
              <w:jc w:val="left"/>
              <w:rPr>
                <w:rFonts w:ascii="Consolas" w:hAnsi="Consolas"/>
                <w:color w:val="000000"/>
                <w:sz w:val="21"/>
                <w:szCs w:val="21"/>
              </w:rPr>
            </w:pPr>
            <w:proofErr w:type="spellStart"/>
            <w:r>
              <w:rPr>
                <w:rFonts w:ascii="Consolas" w:hAnsi="Consolas"/>
                <w:color w:val="0000FF"/>
                <w:sz w:val="21"/>
                <w:szCs w:val="21"/>
              </w:rPr>
              <w:t>tableextension</w:t>
            </w:r>
            <w:proofErr w:type="spellEnd"/>
            <w:r>
              <w:rPr>
                <w:rFonts w:ascii="Consolas" w:hAnsi="Consolas"/>
                <w:color w:val="000000"/>
                <w:sz w:val="21"/>
                <w:szCs w:val="21"/>
              </w:rPr>
              <w:t xml:space="preserve"> </w:t>
            </w:r>
            <w:r>
              <w:rPr>
                <w:rFonts w:ascii="Consolas" w:hAnsi="Consolas"/>
                <w:color w:val="098658"/>
                <w:sz w:val="21"/>
                <w:szCs w:val="21"/>
              </w:rPr>
              <w:t>65400</w:t>
            </w:r>
            <w:r>
              <w:rPr>
                <w:rFonts w:ascii="Consolas" w:hAnsi="Consolas"/>
                <w:color w:val="000000"/>
                <w:sz w:val="21"/>
                <w:szCs w:val="21"/>
              </w:rPr>
              <w:t xml:space="preserve"> "MNB Customer" </w:t>
            </w:r>
            <w:r>
              <w:rPr>
                <w:rFonts w:ascii="Consolas" w:hAnsi="Consolas"/>
                <w:color w:val="0000FF"/>
                <w:sz w:val="21"/>
                <w:szCs w:val="21"/>
              </w:rPr>
              <w:t>extends</w:t>
            </w:r>
            <w:r>
              <w:rPr>
                <w:rFonts w:ascii="Consolas" w:hAnsi="Consolas"/>
                <w:color w:val="000000"/>
                <w:sz w:val="21"/>
                <w:szCs w:val="21"/>
              </w:rPr>
              <w:t xml:space="preserve"> Customer</w:t>
            </w:r>
          </w:p>
          <w:p w14:paraId="33B6ADA8" w14:textId="77777777"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0230C7D3" w14:textId="77777777" w:rsidR="001226D6" w:rsidRDefault="001226D6" w:rsidP="001226D6">
            <w:pPr>
              <w:shd w:val="clear" w:color="auto" w:fill="FFFFFF"/>
              <w:spacing w:line="285" w:lineRule="atLeast"/>
              <w:rPr>
                <w:rFonts w:ascii="Consolas" w:hAnsi="Consolas"/>
                <w:color w:val="000000"/>
                <w:sz w:val="21"/>
                <w:szCs w:val="21"/>
              </w:rPr>
            </w:pPr>
          </w:p>
          <w:p w14:paraId="246E8933" w14:textId="77777777"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fields</w:t>
            </w:r>
          </w:p>
          <w:p w14:paraId="3F922F10" w14:textId="77777777"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62458DE" w14:textId="034128EB"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gramStart"/>
            <w:r>
              <w:rPr>
                <w:rFonts w:ascii="Consolas" w:hAnsi="Consolas"/>
                <w:color w:val="0000FF"/>
                <w:sz w:val="21"/>
                <w:szCs w:val="21"/>
              </w:rPr>
              <w:t>field(</w:t>
            </w:r>
            <w:proofErr w:type="gramEnd"/>
            <w:r>
              <w:rPr>
                <w:rFonts w:ascii="Consolas" w:hAnsi="Consolas"/>
                <w:color w:val="098658"/>
                <w:sz w:val="21"/>
                <w:szCs w:val="21"/>
              </w:rPr>
              <w:t>65400</w:t>
            </w:r>
            <w:r>
              <w:rPr>
                <w:rFonts w:ascii="Consolas" w:hAnsi="Consolas"/>
                <w:color w:val="000000"/>
                <w:sz w:val="21"/>
                <w:szCs w:val="21"/>
              </w:rPr>
              <w:t xml:space="preserve">; "MNB Bonuses"; </w:t>
            </w:r>
            <w:r>
              <w:rPr>
                <w:rFonts w:ascii="Consolas" w:hAnsi="Consolas"/>
                <w:color w:val="0000FF"/>
                <w:sz w:val="21"/>
                <w:szCs w:val="21"/>
              </w:rPr>
              <w:t>Integer)</w:t>
            </w:r>
          </w:p>
          <w:p w14:paraId="1B72379C" w14:textId="77777777"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7CC11EC" w14:textId="1C020CEB"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Caption = </w:t>
            </w:r>
            <w:r>
              <w:rPr>
                <w:rFonts w:ascii="Consolas" w:hAnsi="Consolas"/>
                <w:color w:val="A31515"/>
                <w:sz w:val="21"/>
                <w:szCs w:val="21"/>
              </w:rPr>
              <w:t>'Bonuses</w:t>
            </w:r>
            <w:proofErr w:type="gramStart"/>
            <w:r>
              <w:rPr>
                <w:rFonts w:ascii="Consolas" w:hAnsi="Consolas"/>
                <w:color w:val="A31515"/>
                <w:sz w:val="21"/>
                <w:szCs w:val="21"/>
              </w:rPr>
              <w:t>'</w:t>
            </w:r>
            <w:r>
              <w:rPr>
                <w:rFonts w:ascii="Consolas" w:hAnsi="Consolas"/>
                <w:color w:val="000000"/>
                <w:sz w:val="21"/>
                <w:szCs w:val="21"/>
              </w:rPr>
              <w:t>;</w:t>
            </w:r>
            <w:proofErr w:type="gramEnd"/>
          </w:p>
          <w:p w14:paraId="3AD851B1" w14:textId="77777777"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FF"/>
                <w:sz w:val="21"/>
                <w:szCs w:val="21"/>
              </w:rPr>
              <w:t>FieldClass</w:t>
            </w:r>
            <w:proofErr w:type="spellEnd"/>
            <w:r>
              <w:rPr>
                <w:rFonts w:ascii="Consolas" w:hAnsi="Consolas"/>
                <w:color w:val="000000"/>
                <w:sz w:val="21"/>
                <w:szCs w:val="21"/>
              </w:rPr>
              <w:t xml:space="preserve"> = </w:t>
            </w:r>
            <w:proofErr w:type="spellStart"/>
            <w:proofErr w:type="gramStart"/>
            <w:r>
              <w:rPr>
                <w:rFonts w:ascii="Consolas" w:hAnsi="Consolas"/>
                <w:color w:val="000000"/>
                <w:sz w:val="21"/>
                <w:szCs w:val="21"/>
              </w:rPr>
              <w:t>FlowField</w:t>
            </w:r>
            <w:proofErr w:type="spellEnd"/>
            <w:r>
              <w:rPr>
                <w:rFonts w:ascii="Consolas" w:hAnsi="Consolas"/>
                <w:color w:val="000000"/>
                <w:sz w:val="21"/>
                <w:szCs w:val="21"/>
              </w:rPr>
              <w:t>;</w:t>
            </w:r>
            <w:proofErr w:type="gramEnd"/>
          </w:p>
          <w:p w14:paraId="17C2CDAB" w14:textId="77777777"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CalcFormula</w:t>
            </w:r>
            <w:proofErr w:type="spellEnd"/>
            <w:r>
              <w:rPr>
                <w:rFonts w:ascii="Consolas" w:hAnsi="Consolas"/>
                <w:color w:val="000000"/>
                <w:sz w:val="21"/>
                <w:szCs w:val="21"/>
              </w:rPr>
              <w:t xml:space="preserve"> = </w:t>
            </w:r>
            <w:proofErr w:type="gramStart"/>
            <w:r>
              <w:rPr>
                <w:rFonts w:ascii="Consolas" w:hAnsi="Consolas"/>
                <w:color w:val="0000FF"/>
                <w:sz w:val="21"/>
                <w:szCs w:val="21"/>
              </w:rPr>
              <w:t>count(</w:t>
            </w:r>
            <w:proofErr w:type="gramEnd"/>
            <w:r>
              <w:rPr>
                <w:rFonts w:ascii="Consolas" w:hAnsi="Consolas"/>
                <w:color w:val="000000"/>
                <w:sz w:val="21"/>
                <w:szCs w:val="21"/>
              </w:rPr>
              <w:t xml:space="preserve">"MNB Bonus Header" </w:t>
            </w:r>
            <w:r>
              <w:rPr>
                <w:rFonts w:ascii="Consolas" w:hAnsi="Consolas"/>
                <w:color w:val="0000FF"/>
                <w:sz w:val="21"/>
                <w:szCs w:val="21"/>
              </w:rPr>
              <w:t>where(</w:t>
            </w:r>
            <w:r>
              <w:rPr>
                <w:rFonts w:ascii="Consolas" w:hAnsi="Consolas"/>
                <w:color w:val="000000"/>
                <w:sz w:val="21"/>
                <w:szCs w:val="21"/>
              </w:rPr>
              <w:t xml:space="preserve">"Customer No." = </w:t>
            </w:r>
            <w:r>
              <w:rPr>
                <w:rFonts w:ascii="Consolas" w:hAnsi="Consolas"/>
                <w:color w:val="0000FF"/>
                <w:sz w:val="21"/>
                <w:szCs w:val="21"/>
              </w:rPr>
              <w:t>field(</w:t>
            </w:r>
            <w:r>
              <w:rPr>
                <w:rFonts w:ascii="Consolas" w:hAnsi="Consolas"/>
                <w:color w:val="000000"/>
                <w:sz w:val="21"/>
                <w:szCs w:val="21"/>
              </w:rPr>
              <w:t>"No."</w:t>
            </w:r>
            <w:r>
              <w:rPr>
                <w:rFonts w:ascii="Consolas" w:hAnsi="Consolas"/>
                <w:color w:val="0000FF"/>
                <w:sz w:val="21"/>
                <w:szCs w:val="21"/>
              </w:rPr>
              <w:t>)))</w:t>
            </w:r>
            <w:r>
              <w:rPr>
                <w:rFonts w:ascii="Consolas" w:hAnsi="Consolas"/>
                <w:color w:val="000000"/>
                <w:sz w:val="21"/>
                <w:szCs w:val="21"/>
              </w:rPr>
              <w:t>;</w:t>
            </w:r>
          </w:p>
          <w:p w14:paraId="2758CED9" w14:textId="77777777"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Editable = </w:t>
            </w:r>
            <w:proofErr w:type="gramStart"/>
            <w:r>
              <w:rPr>
                <w:rFonts w:ascii="Consolas" w:hAnsi="Consolas"/>
                <w:color w:val="000000"/>
                <w:sz w:val="21"/>
                <w:szCs w:val="21"/>
              </w:rPr>
              <w:t>false;</w:t>
            </w:r>
            <w:proofErr w:type="gramEnd"/>
          </w:p>
          <w:p w14:paraId="15041761" w14:textId="77777777"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9018EB9" w14:textId="77777777"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BCD28AC" w14:textId="77777777"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334A84BB" w14:textId="789E23AD" w:rsidR="007D4405" w:rsidRDefault="001226D6" w:rsidP="001226D6">
            <w:pPr>
              <w:pStyle w:val="ListParagraph"/>
              <w:ind w:left="0"/>
              <w:rPr>
                <w:rStyle w:val="Heading3Char"/>
              </w:rPr>
            </w:pPr>
            <w:r>
              <w:rPr>
                <w:rStyle w:val="Heading3Char"/>
              </w:rPr>
              <w:t xml:space="preserve"> </w:t>
            </w:r>
          </w:p>
        </w:tc>
      </w:tr>
    </w:tbl>
    <w:p w14:paraId="23D7D535" w14:textId="1C987696" w:rsidR="002C5A33" w:rsidRDefault="002C5A33" w:rsidP="004A23AC"/>
    <w:p w14:paraId="1B724DB9" w14:textId="62EF03F8" w:rsidR="00F3572B" w:rsidRDefault="00F3572B" w:rsidP="004C6005">
      <w:pPr>
        <w:pStyle w:val="ListParagraph"/>
        <w:numPr>
          <w:ilvl w:val="0"/>
          <w:numId w:val="23"/>
        </w:numPr>
      </w:pPr>
      <w:r>
        <w:t xml:space="preserve">In the same folder create a new file </w:t>
      </w:r>
      <w:r w:rsidRPr="00F3572B">
        <w:rPr>
          <w:b/>
        </w:rPr>
        <w:t>CustomerList.PageExt.al</w:t>
      </w:r>
      <w:r>
        <w:t xml:space="preserve"> and create a new page extension </w:t>
      </w:r>
      <w:r w:rsidRPr="00F3572B">
        <w:rPr>
          <w:b/>
        </w:rPr>
        <w:t>MNB Customer List</w:t>
      </w:r>
      <w:r>
        <w:t xml:space="preserve"> using snippet </w:t>
      </w:r>
      <w:proofErr w:type="spellStart"/>
      <w:r w:rsidRPr="00F3572B">
        <w:rPr>
          <w:b/>
        </w:rPr>
        <w:t>tpageext</w:t>
      </w:r>
      <w:proofErr w:type="spellEnd"/>
      <w:r>
        <w:t xml:space="preserve">. Make sure that it extends </w:t>
      </w:r>
      <w:r w:rsidR="00700A25">
        <w:t xml:space="preserve">the </w:t>
      </w:r>
      <w:r w:rsidRPr="00F3572B">
        <w:rPr>
          <w:b/>
        </w:rPr>
        <w:t>Customer</w:t>
      </w:r>
      <w:r>
        <w:t xml:space="preserve"> table</w:t>
      </w:r>
    </w:p>
    <w:p w14:paraId="0B1C6B62" w14:textId="21E4B098" w:rsidR="00F3572B" w:rsidRDefault="00F3572B" w:rsidP="004C6005">
      <w:pPr>
        <w:pStyle w:val="ListParagraph"/>
        <w:numPr>
          <w:ilvl w:val="0"/>
          <w:numId w:val="23"/>
        </w:numPr>
      </w:pPr>
      <w:r>
        <w:t xml:space="preserve">Add new control </w:t>
      </w:r>
      <w:r w:rsidRPr="00D55CEC">
        <w:rPr>
          <w:b/>
        </w:rPr>
        <w:t>MNB Bonuses</w:t>
      </w:r>
      <w:r>
        <w:t xml:space="preserve"> at the end of </w:t>
      </w:r>
      <w:r w:rsidRPr="00F3572B">
        <w:rPr>
          <w:b/>
        </w:rPr>
        <w:t>Control1</w:t>
      </w:r>
      <w:r>
        <w:t xml:space="preserve">. </w:t>
      </w:r>
    </w:p>
    <w:p w14:paraId="5C50326A" w14:textId="0F192D03" w:rsidR="00F3572B" w:rsidRDefault="00F3572B" w:rsidP="004C6005">
      <w:pPr>
        <w:pStyle w:val="ListParagraph"/>
        <w:numPr>
          <w:ilvl w:val="0"/>
          <w:numId w:val="23"/>
        </w:numPr>
      </w:pPr>
      <w:r>
        <w:t xml:space="preserve">Remember to add </w:t>
      </w:r>
      <w:r w:rsidRPr="00F3572B">
        <w:rPr>
          <w:b/>
        </w:rPr>
        <w:t>ToolTip</w:t>
      </w:r>
      <w:r>
        <w:t xml:space="preserve"> and </w:t>
      </w:r>
      <w:proofErr w:type="spellStart"/>
      <w:r w:rsidRPr="00F3572B">
        <w:rPr>
          <w:b/>
        </w:rPr>
        <w:t>ApplicationArea</w:t>
      </w:r>
      <w:proofErr w:type="spellEnd"/>
      <w:r>
        <w:t xml:space="preserve"> properties</w:t>
      </w:r>
    </w:p>
    <w:p w14:paraId="0010B9D4" w14:textId="1AF9D40A" w:rsidR="00AA738F" w:rsidRDefault="00AA738F" w:rsidP="004C6005">
      <w:pPr>
        <w:pStyle w:val="ListParagraph"/>
        <w:numPr>
          <w:ilvl w:val="0"/>
          <w:numId w:val="23"/>
        </w:numPr>
      </w:pPr>
      <w:r>
        <w:t xml:space="preserve">Create new action </w:t>
      </w:r>
      <w:proofErr w:type="spellStart"/>
      <w:r w:rsidRPr="00AA738F">
        <w:rPr>
          <w:b/>
        </w:rPr>
        <w:t>MNBBonuses</w:t>
      </w:r>
      <w:proofErr w:type="spellEnd"/>
      <w:r>
        <w:t xml:space="preserve">. Action should open the </w:t>
      </w:r>
      <w:r w:rsidRPr="00AA738F">
        <w:rPr>
          <w:b/>
        </w:rPr>
        <w:t>Bonus List</w:t>
      </w:r>
      <w:r>
        <w:t xml:space="preserve"> page where </w:t>
      </w:r>
      <w:r w:rsidRPr="00AA738F">
        <w:rPr>
          <w:b/>
        </w:rPr>
        <w:t>Customer No.</w:t>
      </w:r>
      <w:r>
        <w:t xml:space="preserve"> is the same as </w:t>
      </w:r>
      <w:r w:rsidR="00C866EE">
        <w:t>field</w:t>
      </w:r>
      <w:r>
        <w:t xml:space="preserve"> </w:t>
      </w:r>
      <w:r w:rsidRPr="00AA738F">
        <w:rPr>
          <w:b/>
        </w:rPr>
        <w:t>No.</w:t>
      </w:r>
      <w:r>
        <w:t xml:space="preserve"> in </w:t>
      </w:r>
      <w:r w:rsidR="00700A25">
        <w:t xml:space="preserve">the </w:t>
      </w:r>
      <w:r w:rsidR="00C866EE" w:rsidRPr="00C866EE">
        <w:rPr>
          <w:b/>
        </w:rPr>
        <w:t>C</w:t>
      </w:r>
      <w:r w:rsidRPr="00C866EE">
        <w:rPr>
          <w:b/>
        </w:rPr>
        <w:t>ustomer</w:t>
      </w:r>
      <w:r>
        <w:t xml:space="preserve"> table</w:t>
      </w:r>
    </w:p>
    <w:p w14:paraId="0D6CA4E4" w14:textId="53E08A6E" w:rsidR="009C0C7E" w:rsidRDefault="00AA738F" w:rsidP="004C6005">
      <w:pPr>
        <w:pStyle w:val="ListParagraph"/>
        <w:numPr>
          <w:ilvl w:val="0"/>
          <w:numId w:val="23"/>
        </w:numPr>
      </w:pPr>
      <w:r>
        <w:t>Remember to add proper properties to the action</w:t>
      </w:r>
    </w:p>
    <w:p w14:paraId="61EFBC87" w14:textId="5A752018" w:rsidR="00AA738F" w:rsidRDefault="00AA738F" w:rsidP="004C6005">
      <w:pPr>
        <w:pStyle w:val="ListParagraph"/>
        <w:numPr>
          <w:ilvl w:val="0"/>
          <w:numId w:val="23"/>
        </w:numPr>
      </w:pPr>
      <w:r>
        <w:t>Publish your code to see the changes</w:t>
      </w:r>
    </w:p>
    <w:p w14:paraId="23B10D79" w14:textId="77777777" w:rsidR="00F3572B" w:rsidRDefault="00F3572B" w:rsidP="00F3572B">
      <w:pPr>
        <w:pStyle w:val="ListParagraph"/>
        <w:ind w:left="1080"/>
      </w:pPr>
    </w:p>
    <w:p w14:paraId="60D0E992" w14:textId="77777777" w:rsidR="00F3572B" w:rsidRDefault="00F3572B" w:rsidP="00C658CE">
      <w:pPr>
        <w:rPr>
          <w:rStyle w:val="Heading3Char"/>
        </w:rPr>
      </w:pPr>
      <w:r w:rsidRPr="00E016E8">
        <w:rPr>
          <w:rStyle w:val="BalloonTextChar"/>
          <w:noProof/>
        </w:rPr>
        <w:drawing>
          <wp:inline distT="0" distB="0" distL="0" distR="0" wp14:anchorId="499D6D5D" wp14:editId="37797522">
            <wp:extent cx="267618" cy="267618"/>
            <wp:effectExtent l="0" t="0" r="0" b="0"/>
            <wp:docPr id="134" name="Graphic 134"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F3572B" w14:paraId="21E3A979" w14:textId="77777777" w:rsidTr="000B213F">
        <w:tc>
          <w:tcPr>
            <w:tcW w:w="9016" w:type="dxa"/>
            <w:tcBorders>
              <w:top w:val="double" w:sz="4" w:space="0" w:color="auto"/>
              <w:left w:val="double" w:sz="4" w:space="0" w:color="auto"/>
              <w:bottom w:val="double" w:sz="4" w:space="0" w:color="auto"/>
              <w:right w:val="double" w:sz="4" w:space="0" w:color="auto"/>
            </w:tcBorders>
          </w:tcPr>
          <w:p w14:paraId="0D50C581" w14:textId="77777777" w:rsidR="00F3572B" w:rsidRDefault="00F3572B" w:rsidP="000B213F">
            <w:pPr>
              <w:shd w:val="clear" w:color="auto" w:fill="FFFFFF"/>
              <w:spacing w:line="285" w:lineRule="atLeast"/>
              <w:jc w:val="left"/>
              <w:rPr>
                <w:rFonts w:ascii="Consolas" w:eastAsia="Times New Roman" w:hAnsi="Consolas" w:cs="Times New Roman"/>
                <w:color w:val="0000FF"/>
                <w:sz w:val="21"/>
                <w:szCs w:val="21"/>
              </w:rPr>
            </w:pPr>
          </w:p>
          <w:p w14:paraId="178466D3"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proofErr w:type="spellStart"/>
            <w:r w:rsidRPr="00003C59">
              <w:rPr>
                <w:rFonts w:ascii="Consolas" w:eastAsia="Times New Roman" w:hAnsi="Consolas" w:cs="Times New Roman"/>
                <w:color w:val="0000FF"/>
                <w:sz w:val="21"/>
                <w:szCs w:val="21"/>
              </w:rPr>
              <w:t>pageextension</w:t>
            </w:r>
            <w:proofErr w:type="spellEnd"/>
            <w:r w:rsidRPr="00003C59">
              <w:rPr>
                <w:rFonts w:ascii="Consolas" w:eastAsia="Times New Roman" w:hAnsi="Consolas" w:cs="Times New Roman"/>
                <w:color w:val="000000"/>
                <w:sz w:val="21"/>
                <w:szCs w:val="21"/>
              </w:rPr>
              <w:t xml:space="preserve"> </w:t>
            </w:r>
            <w:r w:rsidRPr="00003C59">
              <w:rPr>
                <w:rFonts w:ascii="Consolas" w:eastAsia="Times New Roman" w:hAnsi="Consolas" w:cs="Times New Roman"/>
                <w:color w:val="098658"/>
                <w:sz w:val="21"/>
                <w:szCs w:val="21"/>
              </w:rPr>
              <w:t>65400</w:t>
            </w:r>
            <w:r w:rsidRPr="00003C59">
              <w:rPr>
                <w:rFonts w:ascii="Consolas" w:eastAsia="Times New Roman" w:hAnsi="Consolas" w:cs="Times New Roman"/>
                <w:color w:val="000000"/>
                <w:sz w:val="21"/>
                <w:szCs w:val="21"/>
              </w:rPr>
              <w:t xml:space="preserve"> "MNB Customer List" </w:t>
            </w:r>
            <w:r w:rsidRPr="00003C59">
              <w:rPr>
                <w:rFonts w:ascii="Consolas" w:eastAsia="Times New Roman" w:hAnsi="Consolas" w:cs="Times New Roman"/>
                <w:color w:val="0000FF"/>
                <w:sz w:val="21"/>
                <w:szCs w:val="21"/>
              </w:rPr>
              <w:t>extends</w:t>
            </w:r>
            <w:r w:rsidRPr="00003C59">
              <w:rPr>
                <w:rFonts w:ascii="Consolas" w:eastAsia="Times New Roman" w:hAnsi="Consolas" w:cs="Times New Roman"/>
                <w:color w:val="000000"/>
                <w:sz w:val="21"/>
                <w:szCs w:val="21"/>
              </w:rPr>
              <w:t xml:space="preserve"> "Customer List"</w:t>
            </w:r>
          </w:p>
          <w:p w14:paraId="4D696140"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w:t>
            </w:r>
          </w:p>
          <w:p w14:paraId="5EC4C1B8"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w:t>
            </w:r>
            <w:r w:rsidRPr="00003C59">
              <w:rPr>
                <w:rFonts w:ascii="Consolas" w:eastAsia="Times New Roman" w:hAnsi="Consolas" w:cs="Times New Roman"/>
                <w:color w:val="0000FF"/>
                <w:sz w:val="21"/>
                <w:szCs w:val="21"/>
              </w:rPr>
              <w:t>layout</w:t>
            </w:r>
          </w:p>
          <w:p w14:paraId="3D489825"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2501974A"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w:t>
            </w:r>
            <w:proofErr w:type="spellStart"/>
            <w:proofErr w:type="gramStart"/>
            <w:r w:rsidRPr="00003C59">
              <w:rPr>
                <w:rFonts w:ascii="Consolas" w:eastAsia="Times New Roman" w:hAnsi="Consolas" w:cs="Times New Roman"/>
                <w:color w:val="0000FF"/>
                <w:sz w:val="21"/>
                <w:szCs w:val="21"/>
              </w:rPr>
              <w:t>addlast</w:t>
            </w:r>
            <w:proofErr w:type="spellEnd"/>
            <w:r w:rsidRPr="00003C59">
              <w:rPr>
                <w:rFonts w:ascii="Consolas" w:eastAsia="Times New Roman" w:hAnsi="Consolas" w:cs="Times New Roman"/>
                <w:color w:val="0000FF"/>
                <w:sz w:val="21"/>
                <w:szCs w:val="21"/>
              </w:rPr>
              <w:t>(</w:t>
            </w:r>
            <w:proofErr w:type="gramEnd"/>
            <w:r w:rsidRPr="00003C59">
              <w:rPr>
                <w:rFonts w:ascii="Consolas" w:eastAsia="Times New Roman" w:hAnsi="Consolas" w:cs="Times New Roman"/>
                <w:color w:val="000000"/>
                <w:sz w:val="21"/>
                <w:szCs w:val="21"/>
              </w:rPr>
              <w:t>Control1</w:t>
            </w:r>
            <w:r w:rsidRPr="00003C59">
              <w:rPr>
                <w:rFonts w:ascii="Consolas" w:eastAsia="Times New Roman" w:hAnsi="Consolas" w:cs="Times New Roman"/>
                <w:color w:val="0000FF"/>
                <w:sz w:val="21"/>
                <w:szCs w:val="21"/>
              </w:rPr>
              <w:t>)</w:t>
            </w:r>
          </w:p>
          <w:p w14:paraId="4915AF2D"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5FEE1B27" w14:textId="6A931CB5"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w:t>
            </w:r>
            <w:proofErr w:type="gramStart"/>
            <w:r w:rsidRPr="00003C59">
              <w:rPr>
                <w:rFonts w:ascii="Consolas" w:eastAsia="Times New Roman" w:hAnsi="Consolas" w:cs="Times New Roman"/>
                <w:color w:val="0000FF"/>
                <w:sz w:val="21"/>
                <w:szCs w:val="21"/>
              </w:rPr>
              <w:t>field(</w:t>
            </w:r>
            <w:proofErr w:type="gramEnd"/>
            <w:r w:rsidRPr="00003C59">
              <w:rPr>
                <w:rFonts w:ascii="Consolas" w:eastAsia="Times New Roman" w:hAnsi="Consolas" w:cs="Times New Roman"/>
                <w:color w:val="000000"/>
                <w:sz w:val="21"/>
                <w:szCs w:val="21"/>
              </w:rPr>
              <w:t xml:space="preserve">"MNB No. of Bonuses"; </w:t>
            </w:r>
            <w:proofErr w:type="spellStart"/>
            <w:r w:rsidRPr="00003C59">
              <w:rPr>
                <w:rFonts w:ascii="Consolas" w:eastAsia="Times New Roman" w:hAnsi="Consolas" w:cs="Times New Roman"/>
                <w:color w:val="000000"/>
                <w:sz w:val="21"/>
                <w:szCs w:val="21"/>
              </w:rPr>
              <w:t>Rec</w:t>
            </w:r>
            <w:r w:rsidRPr="00003C59">
              <w:rPr>
                <w:rFonts w:ascii="Consolas" w:eastAsia="Times New Roman" w:hAnsi="Consolas" w:cs="Times New Roman"/>
                <w:color w:val="0000FF"/>
                <w:sz w:val="21"/>
                <w:szCs w:val="21"/>
              </w:rPr>
              <w:t>.</w:t>
            </w:r>
            <w:r w:rsidRPr="00003C59">
              <w:rPr>
                <w:rFonts w:ascii="Consolas" w:eastAsia="Times New Roman" w:hAnsi="Consolas" w:cs="Times New Roman"/>
                <w:color w:val="000000"/>
                <w:sz w:val="21"/>
                <w:szCs w:val="21"/>
              </w:rPr>
              <w:t>"MNB</w:t>
            </w:r>
            <w:proofErr w:type="spellEnd"/>
            <w:r w:rsidRPr="00003C59">
              <w:rPr>
                <w:rFonts w:ascii="Consolas" w:eastAsia="Times New Roman" w:hAnsi="Consolas" w:cs="Times New Roman"/>
                <w:color w:val="000000"/>
                <w:sz w:val="21"/>
                <w:szCs w:val="21"/>
              </w:rPr>
              <w:t xml:space="preserve"> Bonuses"</w:t>
            </w:r>
            <w:r w:rsidRPr="00003C59">
              <w:rPr>
                <w:rFonts w:ascii="Consolas" w:eastAsia="Times New Roman" w:hAnsi="Consolas" w:cs="Times New Roman"/>
                <w:color w:val="0000FF"/>
                <w:sz w:val="21"/>
                <w:szCs w:val="21"/>
              </w:rPr>
              <w:t>)</w:t>
            </w:r>
          </w:p>
          <w:p w14:paraId="4C947DC9"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77AA60F5"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w:t>
            </w:r>
            <w:proofErr w:type="spellStart"/>
            <w:r w:rsidRPr="00003C59">
              <w:rPr>
                <w:rFonts w:ascii="Consolas" w:eastAsia="Times New Roman" w:hAnsi="Consolas" w:cs="Times New Roman"/>
                <w:color w:val="000000"/>
                <w:sz w:val="21"/>
                <w:szCs w:val="21"/>
              </w:rPr>
              <w:t>ApplicationArea</w:t>
            </w:r>
            <w:proofErr w:type="spellEnd"/>
            <w:r w:rsidRPr="00003C59">
              <w:rPr>
                <w:rFonts w:ascii="Consolas" w:eastAsia="Times New Roman" w:hAnsi="Consolas" w:cs="Times New Roman"/>
                <w:color w:val="000000"/>
                <w:sz w:val="21"/>
                <w:szCs w:val="21"/>
              </w:rPr>
              <w:t xml:space="preserve"> = </w:t>
            </w:r>
            <w:proofErr w:type="gramStart"/>
            <w:r w:rsidRPr="00003C59">
              <w:rPr>
                <w:rFonts w:ascii="Consolas" w:eastAsia="Times New Roman" w:hAnsi="Consolas" w:cs="Times New Roman"/>
                <w:color w:val="000000"/>
                <w:sz w:val="21"/>
                <w:szCs w:val="21"/>
              </w:rPr>
              <w:t>All;</w:t>
            </w:r>
            <w:proofErr w:type="gramEnd"/>
          </w:p>
          <w:p w14:paraId="5E568825" w14:textId="1567BF26"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ToolTip = </w:t>
            </w:r>
            <w:r w:rsidRPr="00003C59">
              <w:rPr>
                <w:rFonts w:ascii="Consolas" w:eastAsia="Times New Roman" w:hAnsi="Consolas" w:cs="Times New Roman"/>
                <w:color w:val="A31515"/>
                <w:sz w:val="21"/>
                <w:szCs w:val="21"/>
              </w:rPr>
              <w:t xml:space="preserve">'Specifies </w:t>
            </w:r>
            <w:r w:rsidR="00995F1F">
              <w:rPr>
                <w:rFonts w:ascii="Consolas" w:eastAsia="Times New Roman" w:hAnsi="Consolas" w:cs="Times New Roman"/>
                <w:color w:val="A31515"/>
                <w:sz w:val="21"/>
                <w:szCs w:val="21"/>
              </w:rPr>
              <w:t xml:space="preserve">the </w:t>
            </w:r>
            <w:r w:rsidRPr="00003C59">
              <w:rPr>
                <w:rFonts w:ascii="Consolas" w:eastAsia="Times New Roman" w:hAnsi="Consolas" w:cs="Times New Roman"/>
                <w:color w:val="A31515"/>
                <w:sz w:val="21"/>
                <w:szCs w:val="21"/>
              </w:rPr>
              <w:t>number of ass</w:t>
            </w:r>
            <w:r w:rsidR="00995F1F">
              <w:rPr>
                <w:rFonts w:ascii="Consolas" w:eastAsia="Times New Roman" w:hAnsi="Consolas" w:cs="Times New Roman"/>
                <w:color w:val="A31515"/>
                <w:sz w:val="21"/>
                <w:szCs w:val="21"/>
              </w:rPr>
              <w:t>ig</w:t>
            </w:r>
            <w:r w:rsidRPr="00003C59">
              <w:rPr>
                <w:rFonts w:ascii="Consolas" w:eastAsia="Times New Roman" w:hAnsi="Consolas" w:cs="Times New Roman"/>
                <w:color w:val="A31515"/>
                <w:sz w:val="21"/>
                <w:szCs w:val="21"/>
              </w:rPr>
              <w:t>ned bonuses to the customer.</w:t>
            </w:r>
            <w:proofErr w:type="gramStart"/>
            <w:r w:rsidRPr="00003C59">
              <w:rPr>
                <w:rFonts w:ascii="Consolas" w:eastAsia="Times New Roman" w:hAnsi="Consolas" w:cs="Times New Roman"/>
                <w:color w:val="A31515"/>
                <w:sz w:val="21"/>
                <w:szCs w:val="21"/>
              </w:rPr>
              <w:t>'</w:t>
            </w:r>
            <w:r w:rsidRPr="00003C59">
              <w:rPr>
                <w:rFonts w:ascii="Consolas" w:eastAsia="Times New Roman" w:hAnsi="Consolas" w:cs="Times New Roman"/>
                <w:color w:val="000000"/>
                <w:sz w:val="21"/>
                <w:szCs w:val="21"/>
              </w:rPr>
              <w:t>;</w:t>
            </w:r>
            <w:proofErr w:type="gramEnd"/>
          </w:p>
          <w:p w14:paraId="38B1D812"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19BB0235"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365072A9"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474B9B34"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w:t>
            </w:r>
            <w:r w:rsidRPr="00003C59">
              <w:rPr>
                <w:rFonts w:ascii="Consolas" w:eastAsia="Times New Roman" w:hAnsi="Consolas" w:cs="Times New Roman"/>
                <w:color w:val="0000FF"/>
                <w:sz w:val="21"/>
                <w:szCs w:val="21"/>
              </w:rPr>
              <w:t>actions</w:t>
            </w:r>
          </w:p>
          <w:p w14:paraId="3A8E039D"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752D832F"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w:t>
            </w:r>
            <w:proofErr w:type="spellStart"/>
            <w:r w:rsidRPr="00003C59">
              <w:rPr>
                <w:rFonts w:ascii="Consolas" w:eastAsia="Times New Roman" w:hAnsi="Consolas" w:cs="Times New Roman"/>
                <w:color w:val="0000FF"/>
                <w:sz w:val="21"/>
                <w:szCs w:val="21"/>
              </w:rPr>
              <w:t>addlast</w:t>
            </w:r>
            <w:proofErr w:type="spellEnd"/>
            <w:r w:rsidRPr="00003C59">
              <w:rPr>
                <w:rFonts w:ascii="Consolas" w:eastAsia="Times New Roman" w:hAnsi="Consolas" w:cs="Times New Roman"/>
                <w:color w:val="0000FF"/>
                <w:sz w:val="21"/>
                <w:szCs w:val="21"/>
              </w:rPr>
              <w:t>(</w:t>
            </w:r>
            <w:r w:rsidRPr="00003C59">
              <w:rPr>
                <w:rFonts w:ascii="Consolas" w:eastAsia="Times New Roman" w:hAnsi="Consolas" w:cs="Times New Roman"/>
                <w:color w:val="000000"/>
                <w:sz w:val="21"/>
                <w:szCs w:val="21"/>
              </w:rPr>
              <w:t>navigation</w:t>
            </w:r>
            <w:r w:rsidRPr="00003C59">
              <w:rPr>
                <w:rFonts w:ascii="Consolas" w:eastAsia="Times New Roman" w:hAnsi="Consolas" w:cs="Times New Roman"/>
                <w:color w:val="0000FF"/>
                <w:sz w:val="21"/>
                <w:szCs w:val="21"/>
              </w:rPr>
              <w:t>)</w:t>
            </w:r>
          </w:p>
          <w:p w14:paraId="6E0EAA84"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43B08150"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lastRenderedPageBreak/>
              <w:t xml:space="preserve">            </w:t>
            </w:r>
            <w:proofErr w:type="gramStart"/>
            <w:r w:rsidRPr="00003C59">
              <w:rPr>
                <w:rFonts w:ascii="Consolas" w:eastAsia="Times New Roman" w:hAnsi="Consolas" w:cs="Times New Roman"/>
                <w:color w:val="0000FF"/>
                <w:sz w:val="21"/>
                <w:szCs w:val="21"/>
              </w:rPr>
              <w:t>action(</w:t>
            </w:r>
            <w:proofErr w:type="spellStart"/>
            <w:proofErr w:type="gramEnd"/>
            <w:r w:rsidRPr="00003C59">
              <w:rPr>
                <w:rFonts w:ascii="Consolas" w:eastAsia="Times New Roman" w:hAnsi="Consolas" w:cs="Times New Roman"/>
                <w:color w:val="000000"/>
                <w:sz w:val="21"/>
                <w:szCs w:val="21"/>
              </w:rPr>
              <w:t>MNBBonuses</w:t>
            </w:r>
            <w:proofErr w:type="spellEnd"/>
            <w:r w:rsidRPr="00003C59">
              <w:rPr>
                <w:rFonts w:ascii="Consolas" w:eastAsia="Times New Roman" w:hAnsi="Consolas" w:cs="Times New Roman"/>
                <w:color w:val="0000FF"/>
                <w:sz w:val="21"/>
                <w:szCs w:val="21"/>
              </w:rPr>
              <w:t>)</w:t>
            </w:r>
          </w:p>
          <w:p w14:paraId="655DC189"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58D69F0D"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Caption = </w:t>
            </w:r>
            <w:r w:rsidRPr="00003C59">
              <w:rPr>
                <w:rFonts w:ascii="Consolas" w:eastAsia="Times New Roman" w:hAnsi="Consolas" w:cs="Times New Roman"/>
                <w:color w:val="A31515"/>
                <w:sz w:val="21"/>
                <w:szCs w:val="21"/>
              </w:rPr>
              <w:t>'Bonuses</w:t>
            </w:r>
            <w:proofErr w:type="gramStart"/>
            <w:r w:rsidRPr="00003C59">
              <w:rPr>
                <w:rFonts w:ascii="Consolas" w:eastAsia="Times New Roman" w:hAnsi="Consolas" w:cs="Times New Roman"/>
                <w:color w:val="A31515"/>
                <w:sz w:val="21"/>
                <w:szCs w:val="21"/>
              </w:rPr>
              <w:t>'</w:t>
            </w:r>
            <w:r w:rsidRPr="00003C59">
              <w:rPr>
                <w:rFonts w:ascii="Consolas" w:eastAsia="Times New Roman" w:hAnsi="Consolas" w:cs="Times New Roman"/>
                <w:color w:val="000000"/>
                <w:sz w:val="21"/>
                <w:szCs w:val="21"/>
              </w:rPr>
              <w:t>;</w:t>
            </w:r>
            <w:proofErr w:type="gramEnd"/>
          </w:p>
          <w:p w14:paraId="3CA0A059"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ToolTip = </w:t>
            </w:r>
            <w:r w:rsidRPr="00003C59">
              <w:rPr>
                <w:rFonts w:ascii="Consolas" w:eastAsia="Times New Roman" w:hAnsi="Consolas" w:cs="Times New Roman"/>
                <w:color w:val="A31515"/>
                <w:sz w:val="21"/>
                <w:szCs w:val="21"/>
              </w:rPr>
              <w:t>'Open the list of bonuses assigned to the customer.</w:t>
            </w:r>
            <w:proofErr w:type="gramStart"/>
            <w:r w:rsidRPr="00003C59">
              <w:rPr>
                <w:rFonts w:ascii="Consolas" w:eastAsia="Times New Roman" w:hAnsi="Consolas" w:cs="Times New Roman"/>
                <w:color w:val="A31515"/>
                <w:sz w:val="21"/>
                <w:szCs w:val="21"/>
              </w:rPr>
              <w:t>'</w:t>
            </w:r>
            <w:r w:rsidRPr="00003C59">
              <w:rPr>
                <w:rFonts w:ascii="Consolas" w:eastAsia="Times New Roman" w:hAnsi="Consolas" w:cs="Times New Roman"/>
                <w:color w:val="000000"/>
                <w:sz w:val="21"/>
                <w:szCs w:val="21"/>
              </w:rPr>
              <w:t>;</w:t>
            </w:r>
            <w:proofErr w:type="gramEnd"/>
          </w:p>
          <w:p w14:paraId="79343C03"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w:t>
            </w:r>
            <w:proofErr w:type="spellStart"/>
            <w:r w:rsidRPr="00003C59">
              <w:rPr>
                <w:rFonts w:ascii="Consolas" w:eastAsia="Times New Roman" w:hAnsi="Consolas" w:cs="Times New Roman"/>
                <w:color w:val="000000"/>
                <w:sz w:val="21"/>
                <w:szCs w:val="21"/>
              </w:rPr>
              <w:t>ApplicationArea</w:t>
            </w:r>
            <w:proofErr w:type="spellEnd"/>
            <w:r w:rsidRPr="00003C59">
              <w:rPr>
                <w:rFonts w:ascii="Consolas" w:eastAsia="Times New Roman" w:hAnsi="Consolas" w:cs="Times New Roman"/>
                <w:color w:val="000000"/>
                <w:sz w:val="21"/>
                <w:szCs w:val="21"/>
              </w:rPr>
              <w:t xml:space="preserve"> = </w:t>
            </w:r>
            <w:proofErr w:type="gramStart"/>
            <w:r w:rsidRPr="00003C59">
              <w:rPr>
                <w:rFonts w:ascii="Consolas" w:eastAsia="Times New Roman" w:hAnsi="Consolas" w:cs="Times New Roman"/>
                <w:color w:val="000000"/>
                <w:sz w:val="21"/>
                <w:szCs w:val="21"/>
              </w:rPr>
              <w:t>All;</w:t>
            </w:r>
            <w:proofErr w:type="gramEnd"/>
          </w:p>
          <w:p w14:paraId="63EF3C71"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Image = </w:t>
            </w:r>
            <w:proofErr w:type="gramStart"/>
            <w:r w:rsidRPr="00003C59">
              <w:rPr>
                <w:rFonts w:ascii="Consolas" w:eastAsia="Times New Roman" w:hAnsi="Consolas" w:cs="Times New Roman"/>
                <w:color w:val="000000"/>
                <w:sz w:val="21"/>
                <w:szCs w:val="21"/>
              </w:rPr>
              <w:t>Discount;</w:t>
            </w:r>
            <w:proofErr w:type="gramEnd"/>
          </w:p>
          <w:p w14:paraId="6BEEB6E8"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w:t>
            </w:r>
            <w:proofErr w:type="spellStart"/>
            <w:r w:rsidRPr="00003C59">
              <w:rPr>
                <w:rFonts w:ascii="Consolas" w:eastAsia="Times New Roman" w:hAnsi="Consolas" w:cs="Times New Roman"/>
                <w:color w:val="000000"/>
                <w:sz w:val="21"/>
                <w:szCs w:val="21"/>
              </w:rPr>
              <w:t>RunObject</w:t>
            </w:r>
            <w:proofErr w:type="spellEnd"/>
            <w:r w:rsidRPr="00003C59">
              <w:rPr>
                <w:rFonts w:ascii="Consolas" w:eastAsia="Times New Roman" w:hAnsi="Consolas" w:cs="Times New Roman"/>
                <w:color w:val="000000"/>
                <w:sz w:val="21"/>
                <w:szCs w:val="21"/>
              </w:rPr>
              <w:t xml:space="preserve"> = </w:t>
            </w:r>
            <w:r w:rsidRPr="00003C59">
              <w:rPr>
                <w:rFonts w:ascii="Consolas" w:eastAsia="Times New Roman" w:hAnsi="Consolas" w:cs="Times New Roman"/>
                <w:color w:val="0000FF"/>
                <w:sz w:val="21"/>
                <w:szCs w:val="21"/>
              </w:rPr>
              <w:t>page</w:t>
            </w:r>
            <w:r w:rsidRPr="00003C59">
              <w:rPr>
                <w:rFonts w:ascii="Consolas" w:eastAsia="Times New Roman" w:hAnsi="Consolas" w:cs="Times New Roman"/>
                <w:color w:val="000000"/>
                <w:sz w:val="21"/>
                <w:szCs w:val="21"/>
              </w:rPr>
              <w:t xml:space="preserve"> "MNB Bonus List</w:t>
            </w:r>
            <w:proofErr w:type="gramStart"/>
            <w:r w:rsidRPr="00003C59">
              <w:rPr>
                <w:rFonts w:ascii="Consolas" w:eastAsia="Times New Roman" w:hAnsi="Consolas" w:cs="Times New Roman"/>
                <w:color w:val="000000"/>
                <w:sz w:val="21"/>
                <w:szCs w:val="21"/>
              </w:rPr>
              <w:t>";</w:t>
            </w:r>
            <w:proofErr w:type="gramEnd"/>
          </w:p>
          <w:p w14:paraId="3FEBC5C9"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w:t>
            </w:r>
            <w:proofErr w:type="spellStart"/>
            <w:r w:rsidRPr="00003C59">
              <w:rPr>
                <w:rFonts w:ascii="Consolas" w:eastAsia="Times New Roman" w:hAnsi="Consolas" w:cs="Times New Roman"/>
                <w:color w:val="000000"/>
                <w:sz w:val="21"/>
                <w:szCs w:val="21"/>
              </w:rPr>
              <w:t>RunPageLink</w:t>
            </w:r>
            <w:proofErr w:type="spellEnd"/>
            <w:r w:rsidRPr="00003C59">
              <w:rPr>
                <w:rFonts w:ascii="Consolas" w:eastAsia="Times New Roman" w:hAnsi="Consolas" w:cs="Times New Roman"/>
                <w:color w:val="000000"/>
                <w:sz w:val="21"/>
                <w:szCs w:val="21"/>
              </w:rPr>
              <w:t xml:space="preserve"> = "Customer No." = </w:t>
            </w:r>
            <w:r w:rsidRPr="00003C59">
              <w:rPr>
                <w:rFonts w:ascii="Consolas" w:eastAsia="Times New Roman" w:hAnsi="Consolas" w:cs="Times New Roman"/>
                <w:color w:val="0000FF"/>
                <w:sz w:val="21"/>
                <w:szCs w:val="21"/>
              </w:rPr>
              <w:t>field(</w:t>
            </w:r>
            <w:r w:rsidRPr="00003C59">
              <w:rPr>
                <w:rFonts w:ascii="Consolas" w:eastAsia="Times New Roman" w:hAnsi="Consolas" w:cs="Times New Roman"/>
                <w:color w:val="000000"/>
                <w:sz w:val="21"/>
                <w:szCs w:val="21"/>
              </w:rPr>
              <w:t>"No."</w:t>
            </w:r>
            <w:proofErr w:type="gramStart"/>
            <w:r w:rsidRPr="00003C59">
              <w:rPr>
                <w:rFonts w:ascii="Consolas" w:eastAsia="Times New Roman" w:hAnsi="Consolas" w:cs="Times New Roman"/>
                <w:color w:val="0000FF"/>
                <w:sz w:val="21"/>
                <w:szCs w:val="21"/>
              </w:rPr>
              <w:t>)</w:t>
            </w:r>
            <w:r w:rsidRPr="00003C59">
              <w:rPr>
                <w:rFonts w:ascii="Consolas" w:eastAsia="Times New Roman" w:hAnsi="Consolas" w:cs="Times New Roman"/>
                <w:color w:val="000000"/>
                <w:sz w:val="21"/>
                <w:szCs w:val="21"/>
              </w:rPr>
              <w:t>;</w:t>
            </w:r>
            <w:proofErr w:type="gramEnd"/>
          </w:p>
          <w:p w14:paraId="530F9240"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176A801D"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6BC18A5C"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7AE5E39B"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w:t>
            </w:r>
          </w:p>
          <w:p w14:paraId="24D1DBA2" w14:textId="77777777" w:rsidR="00F3572B" w:rsidRDefault="00F3572B" w:rsidP="000B213F">
            <w:pPr>
              <w:pStyle w:val="ListParagraph"/>
              <w:ind w:left="0"/>
              <w:rPr>
                <w:rStyle w:val="Heading3Char"/>
              </w:rPr>
            </w:pPr>
            <w:r>
              <w:rPr>
                <w:rStyle w:val="Heading3Char"/>
              </w:rPr>
              <w:t xml:space="preserve"> </w:t>
            </w:r>
          </w:p>
        </w:tc>
      </w:tr>
    </w:tbl>
    <w:p w14:paraId="15725DA8" w14:textId="7024C8AF" w:rsidR="00F3572B" w:rsidRDefault="00F3572B" w:rsidP="00F3572B"/>
    <w:p w14:paraId="200A09A6" w14:textId="00A952D3" w:rsidR="001226D6" w:rsidRDefault="00373BF1" w:rsidP="00373BF1">
      <w:pPr>
        <w:jc w:val="right"/>
      </w:pPr>
      <w:r w:rsidRPr="00373BF1">
        <w:rPr>
          <w:noProof/>
        </w:rPr>
        <w:drawing>
          <wp:inline distT="0" distB="0" distL="0" distR="0" wp14:anchorId="49521025" wp14:editId="484E60AC">
            <wp:extent cx="4288472" cy="139211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02494" cy="1396666"/>
                    </a:xfrm>
                    <a:prstGeom prst="rect">
                      <a:avLst/>
                    </a:prstGeom>
                  </pic:spPr>
                </pic:pic>
              </a:graphicData>
            </a:graphic>
          </wp:inline>
        </w:drawing>
      </w:r>
    </w:p>
    <w:p w14:paraId="7ADB19E1" w14:textId="59344D97" w:rsidR="003C62BC" w:rsidRDefault="003C62BC" w:rsidP="00373BF1">
      <w:pPr>
        <w:jc w:val="right"/>
      </w:pPr>
      <w:r w:rsidRPr="003C62BC">
        <w:rPr>
          <w:noProof/>
        </w:rPr>
        <w:drawing>
          <wp:inline distT="0" distB="0" distL="0" distR="0" wp14:anchorId="551BF27C" wp14:editId="380A43E5">
            <wp:extent cx="3531235" cy="26325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38736" cy="2638173"/>
                    </a:xfrm>
                    <a:prstGeom prst="rect">
                      <a:avLst/>
                    </a:prstGeom>
                  </pic:spPr>
                </pic:pic>
              </a:graphicData>
            </a:graphic>
          </wp:inline>
        </w:drawing>
      </w:r>
    </w:p>
    <w:p w14:paraId="46917AAA" w14:textId="77777777" w:rsidR="000F1FBA" w:rsidRDefault="000F1FBA" w:rsidP="00373BF1">
      <w:pPr>
        <w:jc w:val="right"/>
      </w:pPr>
    </w:p>
    <w:p w14:paraId="0815E458" w14:textId="77777777" w:rsidR="000F1FBA" w:rsidRPr="001A244F" w:rsidRDefault="000F1FBA" w:rsidP="000F1FBA">
      <w:pPr>
        <w:pStyle w:val="Heading2"/>
      </w:pPr>
      <w:r>
        <w:t>Chapter summary</w:t>
      </w:r>
    </w:p>
    <w:p w14:paraId="4164F875" w14:textId="6ACBB090" w:rsidR="00B847FF" w:rsidRDefault="002F4DFA" w:rsidP="000F1FBA">
      <w:pPr>
        <w:pStyle w:val="ListParagraph"/>
        <w:numPr>
          <w:ilvl w:val="0"/>
          <w:numId w:val="1"/>
        </w:numPr>
        <w:spacing w:line="480" w:lineRule="auto"/>
        <w:jc w:val="left"/>
      </w:pPr>
      <w:r w:rsidRPr="002F4DFA">
        <w:t>In this chapter, you understood how to develop pages and table extensions.</w:t>
      </w:r>
    </w:p>
    <w:p w14:paraId="7FC95BF5" w14:textId="2136764C" w:rsidR="000F1FBA" w:rsidRDefault="002F4DFA" w:rsidP="000F1FBA">
      <w:pPr>
        <w:pStyle w:val="ListParagraph"/>
        <w:numPr>
          <w:ilvl w:val="0"/>
          <w:numId w:val="1"/>
        </w:numPr>
        <w:spacing w:line="480" w:lineRule="auto"/>
        <w:jc w:val="left"/>
      </w:pPr>
      <w:r w:rsidRPr="002F4DFA">
        <w:t>You developed the first table and page extension.</w:t>
      </w:r>
      <w:r w:rsidR="000F1FBA">
        <w:br w:type="page"/>
      </w:r>
    </w:p>
    <w:p w14:paraId="6AD9BFE9" w14:textId="7C8BE20C" w:rsidR="000F1FBA" w:rsidRPr="00B05E94" w:rsidRDefault="000F1FBA" w:rsidP="000F1FBA">
      <w:pPr>
        <w:pStyle w:val="Heading2"/>
        <w:jc w:val="center"/>
        <w:rPr>
          <w:b/>
          <w:sz w:val="96"/>
        </w:rPr>
      </w:pPr>
      <w:r w:rsidRPr="00B05E94">
        <w:rPr>
          <w:b/>
          <w:sz w:val="96"/>
        </w:rPr>
        <w:lastRenderedPageBreak/>
        <w:t xml:space="preserve">chapter </w:t>
      </w:r>
      <w:r w:rsidR="00222D96">
        <w:rPr>
          <w:b/>
          <w:sz w:val="96"/>
        </w:rPr>
        <w:t>6</w:t>
      </w:r>
    </w:p>
    <w:p w14:paraId="3EA43BDD" w14:textId="4E30D4EA" w:rsidR="000F1FBA" w:rsidRDefault="00222D96" w:rsidP="000F1FBA">
      <w:pPr>
        <w:pStyle w:val="Heading1"/>
        <w:jc w:val="center"/>
        <w:rPr>
          <w:sz w:val="56"/>
        </w:rPr>
      </w:pPr>
      <w:bookmarkStart w:id="6" w:name="_Toc109652589"/>
      <w:r>
        <w:rPr>
          <w:sz w:val="56"/>
        </w:rPr>
        <w:t xml:space="preserve">Basic </w:t>
      </w:r>
      <w:r w:rsidR="00ED7156">
        <w:rPr>
          <w:sz w:val="56"/>
        </w:rPr>
        <w:t>AL statements</w:t>
      </w:r>
      <w:r w:rsidR="00133187">
        <w:rPr>
          <w:sz w:val="56"/>
        </w:rPr>
        <w:t xml:space="preserve"> and methods</w:t>
      </w:r>
      <w:bookmarkEnd w:id="6"/>
    </w:p>
    <w:p w14:paraId="3D996E9E" w14:textId="77777777" w:rsidR="000F1FBA" w:rsidRDefault="000F1FBA" w:rsidP="000F1FBA"/>
    <w:p w14:paraId="42357B5D" w14:textId="77777777" w:rsidR="000F1FBA" w:rsidRDefault="000F1FBA" w:rsidP="000F1FBA"/>
    <w:p w14:paraId="18CA8211" w14:textId="77777777" w:rsidR="000F1FBA" w:rsidRDefault="000F1FBA" w:rsidP="000F1FBA"/>
    <w:p w14:paraId="2BEC9381" w14:textId="77777777" w:rsidR="000F1FBA" w:rsidRDefault="000F1FBA" w:rsidP="000F1FBA"/>
    <w:p w14:paraId="2DE380B9" w14:textId="77777777" w:rsidR="000F1FBA" w:rsidRDefault="000F1FBA" w:rsidP="000F1FBA"/>
    <w:p w14:paraId="0BCE1047" w14:textId="77777777" w:rsidR="000F1FBA" w:rsidRDefault="000F1FBA" w:rsidP="000F1FBA"/>
    <w:p w14:paraId="7B5329D0" w14:textId="77777777" w:rsidR="000F1FBA" w:rsidRDefault="000F1FBA" w:rsidP="000F1FBA"/>
    <w:p w14:paraId="40780F57" w14:textId="77777777" w:rsidR="000F1FBA" w:rsidRDefault="000F1FBA" w:rsidP="000F1FBA"/>
    <w:p w14:paraId="58F16355" w14:textId="77777777" w:rsidR="000F1FBA" w:rsidRDefault="000F1FBA" w:rsidP="000F1FBA"/>
    <w:p w14:paraId="3F7C8ED8" w14:textId="77777777" w:rsidR="000F1FBA" w:rsidRDefault="000F1FBA" w:rsidP="000F1FBA"/>
    <w:p w14:paraId="2880BB94" w14:textId="77777777" w:rsidR="000F1FBA" w:rsidRDefault="000F1FBA" w:rsidP="000F1FBA"/>
    <w:p w14:paraId="6DA8DEB3" w14:textId="77777777" w:rsidR="000F1FBA" w:rsidRDefault="000F1FBA" w:rsidP="000F1FBA">
      <w:pPr>
        <w:pStyle w:val="Heading2"/>
        <w:rPr>
          <w:b/>
        </w:rPr>
      </w:pPr>
      <w:r w:rsidRPr="00B05E94">
        <w:rPr>
          <w:b/>
        </w:rPr>
        <w:t>Objectives</w:t>
      </w:r>
    </w:p>
    <w:p w14:paraId="0274733D" w14:textId="23416E6A" w:rsidR="000F1FBA" w:rsidRDefault="000F1FBA" w:rsidP="000F1FBA">
      <w:pPr>
        <w:spacing w:line="480" w:lineRule="auto"/>
        <w:jc w:val="left"/>
      </w:pPr>
      <w:r w:rsidRPr="00AE6F15">
        <w:t xml:space="preserve">In this chapter, you will get information </w:t>
      </w:r>
      <w:r w:rsidR="00700A25">
        <w:t xml:space="preserve">on </w:t>
      </w:r>
      <w:r w:rsidR="001B4491">
        <w:t xml:space="preserve">how to add </w:t>
      </w:r>
      <w:r w:rsidR="003F2223">
        <w:t>simple logic</w:t>
      </w:r>
      <w:r w:rsidR="001B4491">
        <w:t xml:space="preserve"> to the fields</w:t>
      </w:r>
      <w:r w:rsidR="003F2223">
        <w:t xml:space="preserve"> and tables</w:t>
      </w:r>
      <w:r w:rsidRPr="00AE6F15">
        <w:t xml:space="preserve">.  </w:t>
      </w:r>
      <w:r w:rsidR="00920B29">
        <w:br/>
      </w:r>
      <w:r w:rsidRPr="00AE6F15">
        <w:t>The objectives are:</w:t>
      </w:r>
    </w:p>
    <w:p w14:paraId="33D4EC6C" w14:textId="47DDA921" w:rsidR="00133187" w:rsidRDefault="000F1FBA" w:rsidP="00133187">
      <w:pPr>
        <w:pStyle w:val="ListParagraph"/>
        <w:numPr>
          <w:ilvl w:val="0"/>
          <w:numId w:val="4"/>
        </w:numPr>
        <w:spacing w:line="480" w:lineRule="auto"/>
        <w:jc w:val="left"/>
      </w:pPr>
      <w:r w:rsidRPr="00AE2B71">
        <w:t xml:space="preserve">Get familiar </w:t>
      </w:r>
      <w:r w:rsidR="001361FD">
        <w:t xml:space="preserve">with </w:t>
      </w:r>
      <w:r w:rsidR="00920B29">
        <w:t>procedures and variables</w:t>
      </w:r>
    </w:p>
    <w:p w14:paraId="4E3EFAC3" w14:textId="1F2C2F84" w:rsidR="00133187" w:rsidRDefault="00133187" w:rsidP="00133187">
      <w:pPr>
        <w:pStyle w:val="ListParagraph"/>
        <w:numPr>
          <w:ilvl w:val="0"/>
          <w:numId w:val="4"/>
        </w:numPr>
        <w:spacing w:line="480" w:lineRule="auto"/>
        <w:jc w:val="left"/>
      </w:pPr>
      <w:r>
        <w:t xml:space="preserve">Get familiar with </w:t>
      </w:r>
      <w:r w:rsidR="00920B29">
        <w:t>basic statements</w:t>
      </w:r>
    </w:p>
    <w:p w14:paraId="74B37E1B" w14:textId="203593C7" w:rsidR="00133187" w:rsidRDefault="00920B29" w:rsidP="00133187">
      <w:pPr>
        <w:pStyle w:val="ListParagraph"/>
        <w:numPr>
          <w:ilvl w:val="0"/>
          <w:numId w:val="4"/>
        </w:numPr>
        <w:spacing w:line="480" w:lineRule="auto"/>
        <w:jc w:val="left"/>
      </w:pPr>
      <w:r>
        <w:t xml:space="preserve">Understand how to retrieve records from </w:t>
      </w:r>
      <w:r w:rsidR="00700A25">
        <w:t xml:space="preserve">the </w:t>
      </w:r>
      <w:r>
        <w:t xml:space="preserve">database using </w:t>
      </w:r>
      <w:proofErr w:type="gramStart"/>
      <w:r>
        <w:t>Get(</w:t>
      </w:r>
      <w:proofErr w:type="gramEnd"/>
      <w:r>
        <w:t>) and using Filters</w:t>
      </w:r>
    </w:p>
    <w:p w14:paraId="3F8D7FD9" w14:textId="706F30E4" w:rsidR="000F1FBA" w:rsidRDefault="00133187" w:rsidP="00133187">
      <w:pPr>
        <w:pStyle w:val="ListParagraph"/>
        <w:numPr>
          <w:ilvl w:val="0"/>
          <w:numId w:val="4"/>
        </w:numPr>
        <w:spacing w:line="480" w:lineRule="auto"/>
        <w:jc w:val="left"/>
      </w:pPr>
      <w:r>
        <w:t>Understand how to show messages to the user</w:t>
      </w:r>
    </w:p>
    <w:p w14:paraId="326E6FFD" w14:textId="77777777" w:rsidR="000F1FBA" w:rsidRDefault="000F1FBA" w:rsidP="000F1FBA">
      <w:pPr>
        <w:spacing w:line="480" w:lineRule="auto"/>
        <w:jc w:val="left"/>
      </w:pPr>
    </w:p>
    <w:p w14:paraId="00AF22B4" w14:textId="062C3AC6" w:rsidR="007E34C6" w:rsidRPr="001A244F" w:rsidRDefault="00044585" w:rsidP="007E34C6">
      <w:pPr>
        <w:pStyle w:val="Heading2"/>
      </w:pPr>
      <w:r>
        <w:lastRenderedPageBreak/>
        <w:t>Procedures</w:t>
      </w:r>
    </w:p>
    <w:p w14:paraId="59D30B96" w14:textId="427306C5" w:rsidR="007E34C6" w:rsidRDefault="005F4D64" w:rsidP="007E34C6">
      <w:pPr>
        <w:spacing w:line="480" w:lineRule="auto"/>
      </w:pPr>
      <w:r>
        <w:t>In AL you can write code directly in the table, fields</w:t>
      </w:r>
      <w:r w:rsidR="00214931">
        <w:t>, pages</w:t>
      </w:r>
      <w:r w:rsidR="00700A25">
        <w:t>,</w:t>
      </w:r>
      <w:r>
        <w:t xml:space="preserve"> or action triggers. For example </w:t>
      </w:r>
      <w:proofErr w:type="spellStart"/>
      <w:proofErr w:type="gramStart"/>
      <w:r w:rsidRPr="00214931">
        <w:rPr>
          <w:b/>
        </w:rPr>
        <w:t>OnInsert</w:t>
      </w:r>
      <w:proofErr w:type="spellEnd"/>
      <w:r w:rsidRPr="00214931">
        <w:rPr>
          <w:b/>
        </w:rPr>
        <w:t>(</w:t>
      </w:r>
      <w:proofErr w:type="gramEnd"/>
      <w:r w:rsidRPr="00214931">
        <w:rPr>
          <w:b/>
        </w:rPr>
        <w:t>)</w:t>
      </w:r>
      <w:r>
        <w:t xml:space="preserve"> in table Bonus Header, </w:t>
      </w:r>
      <w:proofErr w:type="spellStart"/>
      <w:r w:rsidRPr="00214931">
        <w:rPr>
          <w:b/>
        </w:rPr>
        <w:t>onValidate</w:t>
      </w:r>
      <w:proofErr w:type="spellEnd"/>
      <w:r w:rsidRPr="00214931">
        <w:rPr>
          <w:b/>
        </w:rPr>
        <w:t>()</w:t>
      </w:r>
      <w:r>
        <w:t xml:space="preserve"> in field </w:t>
      </w:r>
      <w:r w:rsidR="00214931">
        <w:t xml:space="preserve">Starting Date in that table, </w:t>
      </w:r>
      <w:proofErr w:type="spellStart"/>
      <w:r w:rsidR="00214931" w:rsidRPr="00214931">
        <w:rPr>
          <w:b/>
        </w:rPr>
        <w:t>onAction</w:t>
      </w:r>
      <w:proofErr w:type="spellEnd"/>
      <w:r w:rsidR="00214931" w:rsidRPr="00214931">
        <w:rPr>
          <w:b/>
        </w:rPr>
        <w:t>()</w:t>
      </w:r>
      <w:r w:rsidR="00214931">
        <w:t xml:space="preserve"> in Customer Card on Page Bonus Card</w:t>
      </w:r>
      <w:r w:rsidR="003B4292">
        <w:t>.</w:t>
      </w:r>
    </w:p>
    <w:p w14:paraId="14CB1F77" w14:textId="51D7865D" w:rsidR="003B4292" w:rsidRDefault="00AB5552" w:rsidP="007E34C6">
      <w:pPr>
        <w:spacing w:line="480" w:lineRule="auto"/>
      </w:pPr>
      <w:r>
        <w:t>However,</w:t>
      </w:r>
      <w:r w:rsidR="003B4292">
        <w:t xml:space="preserve"> the code in such places cannot be reused </w:t>
      </w:r>
      <w:proofErr w:type="gramStart"/>
      <w:r w:rsidR="003B4292">
        <w:t>and also</w:t>
      </w:r>
      <w:proofErr w:type="gramEnd"/>
      <w:r w:rsidR="003B4292">
        <w:t xml:space="preserve"> </w:t>
      </w:r>
      <w:proofErr w:type="gramStart"/>
      <w:r>
        <w:t>impact</w:t>
      </w:r>
      <w:proofErr w:type="gramEnd"/>
      <w:r>
        <w:t xml:space="preserve"> </w:t>
      </w:r>
      <w:r w:rsidR="00700A25">
        <w:t xml:space="preserve">the </w:t>
      </w:r>
      <w:r>
        <w:t>readability of the overall solution. Therefore, often the code can be placed in the procedures.</w:t>
      </w:r>
      <w:r w:rsidR="00647BB5">
        <w:t xml:space="preserve"> You can find basic types of the procedures:</w:t>
      </w:r>
    </w:p>
    <w:p w14:paraId="7C4C673B" w14:textId="3025ECAE" w:rsidR="00647BB5" w:rsidRDefault="00647BB5" w:rsidP="00647BB5">
      <w:pPr>
        <w:pStyle w:val="ListParagraph"/>
        <w:numPr>
          <w:ilvl w:val="0"/>
          <w:numId w:val="4"/>
        </w:numPr>
        <w:spacing w:line="480" w:lineRule="auto"/>
        <w:jc w:val="left"/>
      </w:pPr>
      <w:r w:rsidRPr="00552FA1">
        <w:rPr>
          <w:b/>
        </w:rPr>
        <w:t>Global</w:t>
      </w:r>
      <w:r>
        <w:t xml:space="preserve"> – you will be able to </w:t>
      </w:r>
      <w:r w:rsidR="00552FA1">
        <w:t>run</w:t>
      </w:r>
      <w:r>
        <w:t xml:space="preserve"> the procedure from any extension</w:t>
      </w:r>
      <w:r w:rsidR="00552FA1">
        <w:t xml:space="preserve"> and any other object</w:t>
      </w:r>
    </w:p>
    <w:p w14:paraId="1A213B85" w14:textId="544A6C9C" w:rsidR="00647BB5" w:rsidRDefault="00552FA1" w:rsidP="00647BB5">
      <w:pPr>
        <w:pStyle w:val="ListParagraph"/>
        <w:numPr>
          <w:ilvl w:val="0"/>
          <w:numId w:val="4"/>
        </w:numPr>
        <w:spacing w:line="480" w:lineRule="auto"/>
        <w:jc w:val="left"/>
      </w:pPr>
      <w:r w:rsidRPr="00552FA1">
        <w:rPr>
          <w:b/>
        </w:rPr>
        <w:t>Local</w:t>
      </w:r>
      <w:r>
        <w:t xml:space="preserve"> – you will be able </w:t>
      </w:r>
      <w:r w:rsidR="00700A25">
        <w:t xml:space="preserve">to </w:t>
      </w:r>
      <w:r>
        <w:t>run procedure only in the same object</w:t>
      </w:r>
    </w:p>
    <w:p w14:paraId="07F5252D" w14:textId="201A147F" w:rsidR="00647BB5" w:rsidRDefault="00552FA1" w:rsidP="00647BB5">
      <w:pPr>
        <w:pStyle w:val="ListParagraph"/>
        <w:numPr>
          <w:ilvl w:val="0"/>
          <w:numId w:val="4"/>
        </w:numPr>
        <w:spacing w:line="480" w:lineRule="auto"/>
        <w:jc w:val="left"/>
      </w:pPr>
      <w:r w:rsidRPr="00552FA1">
        <w:rPr>
          <w:b/>
        </w:rPr>
        <w:t>Internal</w:t>
      </w:r>
      <w:r>
        <w:t xml:space="preserve"> – you will be able to run the procedure from any object but not from different extensions</w:t>
      </w:r>
    </w:p>
    <w:p w14:paraId="121C305D" w14:textId="463579CF" w:rsidR="009C0A83" w:rsidRDefault="00A82E88" w:rsidP="009C0A83">
      <w:pPr>
        <w:spacing w:line="480" w:lineRule="auto"/>
      </w:pPr>
      <w:r>
        <w:t xml:space="preserve">Each procedure needs to have </w:t>
      </w:r>
      <w:r w:rsidR="00700A25">
        <w:t xml:space="preserve">a </w:t>
      </w:r>
      <w:r>
        <w:t xml:space="preserve">name and </w:t>
      </w:r>
      <w:r w:rsidRPr="00A82E88">
        <w:rPr>
          <w:b/>
        </w:rPr>
        <w:t>begin</w:t>
      </w:r>
      <w:r>
        <w:t xml:space="preserve"> and </w:t>
      </w:r>
      <w:r w:rsidRPr="00A82E88">
        <w:rPr>
          <w:b/>
        </w:rPr>
        <w:t>end</w:t>
      </w:r>
      <w:r>
        <w:t>.</w:t>
      </w:r>
      <w:r w:rsidR="001D01C8">
        <w:t xml:space="preserve"> Do not use spaces in the names.</w:t>
      </w:r>
    </w:p>
    <w:tbl>
      <w:tblPr>
        <w:tblStyle w:val="TableGrid"/>
        <w:tblW w:w="0" w:type="auto"/>
        <w:tblInd w:w="360" w:type="dxa"/>
        <w:tblLook w:val="04A0" w:firstRow="1" w:lastRow="0" w:firstColumn="1" w:lastColumn="0" w:noHBand="0" w:noVBand="1"/>
      </w:tblPr>
      <w:tblGrid>
        <w:gridCol w:w="8636"/>
      </w:tblGrid>
      <w:tr w:rsidR="009C0A83" w14:paraId="493B0FFF" w14:textId="77777777" w:rsidTr="000B213F">
        <w:tc>
          <w:tcPr>
            <w:tcW w:w="9016" w:type="dxa"/>
            <w:tcBorders>
              <w:top w:val="double" w:sz="4" w:space="0" w:color="auto"/>
              <w:left w:val="double" w:sz="4" w:space="0" w:color="auto"/>
              <w:bottom w:val="double" w:sz="4" w:space="0" w:color="auto"/>
              <w:right w:val="double" w:sz="4" w:space="0" w:color="auto"/>
            </w:tcBorders>
          </w:tcPr>
          <w:p w14:paraId="5E781369" w14:textId="77777777" w:rsidR="009C0A83" w:rsidRDefault="009C0A83" w:rsidP="000B213F">
            <w:pPr>
              <w:shd w:val="clear" w:color="auto" w:fill="FFFFFF"/>
              <w:spacing w:line="285" w:lineRule="atLeast"/>
              <w:jc w:val="left"/>
              <w:rPr>
                <w:rFonts w:ascii="Consolas" w:eastAsia="Times New Roman" w:hAnsi="Consolas" w:cs="Times New Roman"/>
                <w:color w:val="0000FF"/>
                <w:sz w:val="21"/>
                <w:szCs w:val="21"/>
              </w:rPr>
            </w:pPr>
          </w:p>
          <w:p w14:paraId="3C9E2187" w14:textId="4A9353F3" w:rsidR="00D20735" w:rsidRPr="00D20735" w:rsidRDefault="009C0A83" w:rsidP="00D20735">
            <w:pPr>
              <w:shd w:val="clear" w:color="auto" w:fill="FFFFFF"/>
              <w:spacing w:line="285" w:lineRule="atLeast"/>
              <w:jc w:val="left"/>
              <w:rPr>
                <w:rFonts w:ascii="Consolas" w:eastAsia="Times New Roman" w:hAnsi="Consolas" w:cs="Times New Roman"/>
                <w:color w:val="000000"/>
                <w:sz w:val="21"/>
                <w:szCs w:val="21"/>
              </w:rPr>
            </w:pPr>
            <w:r w:rsidRPr="00CD4E5A">
              <w:rPr>
                <w:rFonts w:ascii="Consolas" w:eastAsia="Times New Roman" w:hAnsi="Consolas" w:cs="Times New Roman"/>
                <w:color w:val="000000"/>
                <w:sz w:val="21"/>
                <w:szCs w:val="21"/>
              </w:rPr>
              <w:t xml:space="preserve">    </w:t>
            </w:r>
            <w:r w:rsidR="00D20735" w:rsidRPr="00D20735">
              <w:rPr>
                <w:rFonts w:ascii="Consolas" w:eastAsia="Times New Roman" w:hAnsi="Consolas" w:cs="Times New Roman"/>
                <w:color w:val="AF00DB"/>
                <w:sz w:val="21"/>
                <w:szCs w:val="21"/>
              </w:rPr>
              <w:t>local</w:t>
            </w:r>
            <w:r w:rsidR="00D20735" w:rsidRPr="00D20735">
              <w:rPr>
                <w:rFonts w:ascii="Consolas" w:eastAsia="Times New Roman" w:hAnsi="Consolas" w:cs="Times New Roman"/>
                <w:color w:val="000000"/>
                <w:sz w:val="21"/>
                <w:szCs w:val="21"/>
              </w:rPr>
              <w:t xml:space="preserve"> </w:t>
            </w:r>
            <w:r w:rsidR="00D20735" w:rsidRPr="00D20735">
              <w:rPr>
                <w:rFonts w:ascii="Consolas" w:eastAsia="Times New Roman" w:hAnsi="Consolas" w:cs="Times New Roman"/>
                <w:color w:val="AF00DB"/>
                <w:sz w:val="21"/>
                <w:szCs w:val="21"/>
              </w:rPr>
              <w:t>procedure</w:t>
            </w:r>
            <w:r w:rsidR="00D20735" w:rsidRPr="00D20735">
              <w:rPr>
                <w:rFonts w:ascii="Consolas" w:eastAsia="Times New Roman" w:hAnsi="Consolas" w:cs="Times New Roman"/>
                <w:color w:val="000000"/>
                <w:sz w:val="21"/>
                <w:szCs w:val="21"/>
              </w:rPr>
              <w:t xml:space="preserve"> </w:t>
            </w:r>
            <w:proofErr w:type="spellStart"/>
            <w:proofErr w:type="gramStart"/>
            <w:r w:rsidR="00D20735" w:rsidRPr="00D20735">
              <w:rPr>
                <w:rFonts w:ascii="Consolas" w:eastAsia="Times New Roman" w:hAnsi="Consolas" w:cs="Times New Roman"/>
                <w:color w:val="000000"/>
                <w:sz w:val="21"/>
                <w:szCs w:val="21"/>
              </w:rPr>
              <w:t>MyLocalProcedure</w:t>
            </w:r>
            <w:proofErr w:type="spellEnd"/>
            <w:r w:rsidR="00D20735" w:rsidRPr="00D20735">
              <w:rPr>
                <w:rFonts w:ascii="Consolas" w:eastAsia="Times New Roman" w:hAnsi="Consolas" w:cs="Times New Roman"/>
                <w:color w:val="0000FF"/>
                <w:sz w:val="21"/>
                <w:szCs w:val="21"/>
              </w:rPr>
              <w:t>(</w:t>
            </w:r>
            <w:proofErr w:type="gramEnd"/>
            <w:r w:rsidR="00D20735" w:rsidRPr="00D20735">
              <w:rPr>
                <w:rFonts w:ascii="Consolas" w:eastAsia="Times New Roman" w:hAnsi="Consolas" w:cs="Times New Roman"/>
                <w:color w:val="0000FF"/>
                <w:sz w:val="21"/>
                <w:szCs w:val="21"/>
              </w:rPr>
              <w:t>)</w:t>
            </w:r>
          </w:p>
          <w:p w14:paraId="197909CB"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r w:rsidRPr="00D20735">
              <w:rPr>
                <w:rFonts w:ascii="Consolas" w:eastAsia="Times New Roman" w:hAnsi="Consolas" w:cs="Times New Roman"/>
                <w:color w:val="000000"/>
                <w:sz w:val="21"/>
                <w:szCs w:val="21"/>
              </w:rPr>
              <w:t xml:space="preserve">    </w:t>
            </w:r>
            <w:r w:rsidRPr="00D20735">
              <w:rPr>
                <w:rFonts w:ascii="Consolas" w:eastAsia="Times New Roman" w:hAnsi="Consolas" w:cs="Times New Roman"/>
                <w:color w:val="AF00DB"/>
                <w:sz w:val="21"/>
                <w:szCs w:val="21"/>
              </w:rPr>
              <w:t>begin</w:t>
            </w:r>
          </w:p>
          <w:p w14:paraId="53796ABD"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r w:rsidRPr="00D20735">
              <w:rPr>
                <w:rFonts w:ascii="Consolas" w:eastAsia="Times New Roman" w:hAnsi="Consolas" w:cs="Times New Roman"/>
                <w:color w:val="000000"/>
                <w:sz w:val="21"/>
                <w:szCs w:val="21"/>
              </w:rPr>
              <w:t xml:space="preserve">        </w:t>
            </w:r>
          </w:p>
          <w:p w14:paraId="7400C520"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r w:rsidRPr="00D20735">
              <w:rPr>
                <w:rFonts w:ascii="Consolas" w:eastAsia="Times New Roman" w:hAnsi="Consolas" w:cs="Times New Roman"/>
                <w:color w:val="000000"/>
                <w:sz w:val="21"/>
                <w:szCs w:val="21"/>
              </w:rPr>
              <w:t xml:space="preserve">    </w:t>
            </w:r>
            <w:proofErr w:type="gramStart"/>
            <w:r w:rsidRPr="00D20735">
              <w:rPr>
                <w:rFonts w:ascii="Consolas" w:eastAsia="Times New Roman" w:hAnsi="Consolas" w:cs="Times New Roman"/>
                <w:color w:val="AF00DB"/>
                <w:sz w:val="21"/>
                <w:szCs w:val="21"/>
              </w:rPr>
              <w:t>end</w:t>
            </w:r>
            <w:r w:rsidRPr="00D20735">
              <w:rPr>
                <w:rFonts w:ascii="Consolas" w:eastAsia="Times New Roman" w:hAnsi="Consolas" w:cs="Times New Roman"/>
                <w:color w:val="000000"/>
                <w:sz w:val="21"/>
                <w:szCs w:val="21"/>
              </w:rPr>
              <w:t>;</w:t>
            </w:r>
            <w:proofErr w:type="gramEnd"/>
          </w:p>
          <w:p w14:paraId="5C974F1D"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p>
          <w:p w14:paraId="33C2FA5B"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r w:rsidRPr="00D20735">
              <w:rPr>
                <w:rFonts w:ascii="Consolas" w:eastAsia="Times New Roman" w:hAnsi="Consolas" w:cs="Times New Roman"/>
                <w:color w:val="000000"/>
                <w:sz w:val="21"/>
                <w:szCs w:val="21"/>
              </w:rPr>
              <w:t xml:space="preserve">    </w:t>
            </w:r>
            <w:r w:rsidRPr="00D20735">
              <w:rPr>
                <w:rFonts w:ascii="Consolas" w:eastAsia="Times New Roman" w:hAnsi="Consolas" w:cs="Times New Roman"/>
                <w:color w:val="AF00DB"/>
                <w:sz w:val="21"/>
                <w:szCs w:val="21"/>
              </w:rPr>
              <w:t>procedure</w:t>
            </w:r>
            <w:r w:rsidRPr="00D20735">
              <w:rPr>
                <w:rFonts w:ascii="Consolas" w:eastAsia="Times New Roman" w:hAnsi="Consolas" w:cs="Times New Roman"/>
                <w:color w:val="000000"/>
                <w:sz w:val="21"/>
                <w:szCs w:val="21"/>
              </w:rPr>
              <w:t xml:space="preserve"> </w:t>
            </w:r>
            <w:proofErr w:type="spellStart"/>
            <w:proofErr w:type="gramStart"/>
            <w:r w:rsidRPr="00D20735">
              <w:rPr>
                <w:rFonts w:ascii="Consolas" w:eastAsia="Times New Roman" w:hAnsi="Consolas" w:cs="Times New Roman"/>
                <w:color w:val="000000"/>
                <w:sz w:val="21"/>
                <w:szCs w:val="21"/>
              </w:rPr>
              <w:t>MyGlobalProcedure</w:t>
            </w:r>
            <w:proofErr w:type="spellEnd"/>
            <w:r w:rsidRPr="00D20735">
              <w:rPr>
                <w:rFonts w:ascii="Consolas" w:eastAsia="Times New Roman" w:hAnsi="Consolas" w:cs="Times New Roman"/>
                <w:color w:val="0000FF"/>
                <w:sz w:val="21"/>
                <w:szCs w:val="21"/>
              </w:rPr>
              <w:t>(</w:t>
            </w:r>
            <w:proofErr w:type="gramEnd"/>
            <w:r w:rsidRPr="00D20735">
              <w:rPr>
                <w:rFonts w:ascii="Consolas" w:eastAsia="Times New Roman" w:hAnsi="Consolas" w:cs="Times New Roman"/>
                <w:color w:val="0000FF"/>
                <w:sz w:val="21"/>
                <w:szCs w:val="21"/>
              </w:rPr>
              <w:t>)</w:t>
            </w:r>
          </w:p>
          <w:p w14:paraId="5A0B4156"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r w:rsidRPr="00D20735">
              <w:rPr>
                <w:rFonts w:ascii="Consolas" w:eastAsia="Times New Roman" w:hAnsi="Consolas" w:cs="Times New Roman"/>
                <w:color w:val="000000"/>
                <w:sz w:val="21"/>
                <w:szCs w:val="21"/>
              </w:rPr>
              <w:t xml:space="preserve">    </w:t>
            </w:r>
            <w:r w:rsidRPr="00D20735">
              <w:rPr>
                <w:rFonts w:ascii="Consolas" w:eastAsia="Times New Roman" w:hAnsi="Consolas" w:cs="Times New Roman"/>
                <w:color w:val="AF00DB"/>
                <w:sz w:val="21"/>
                <w:szCs w:val="21"/>
              </w:rPr>
              <w:t>begin</w:t>
            </w:r>
          </w:p>
          <w:p w14:paraId="7CD656A2"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r w:rsidRPr="00D20735">
              <w:rPr>
                <w:rFonts w:ascii="Consolas" w:eastAsia="Times New Roman" w:hAnsi="Consolas" w:cs="Times New Roman"/>
                <w:color w:val="000000"/>
                <w:sz w:val="21"/>
                <w:szCs w:val="21"/>
              </w:rPr>
              <w:t xml:space="preserve">        </w:t>
            </w:r>
          </w:p>
          <w:p w14:paraId="45C66F40"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r w:rsidRPr="00D20735">
              <w:rPr>
                <w:rFonts w:ascii="Consolas" w:eastAsia="Times New Roman" w:hAnsi="Consolas" w:cs="Times New Roman"/>
                <w:color w:val="000000"/>
                <w:sz w:val="21"/>
                <w:szCs w:val="21"/>
              </w:rPr>
              <w:t xml:space="preserve">    </w:t>
            </w:r>
            <w:proofErr w:type="gramStart"/>
            <w:r w:rsidRPr="00D20735">
              <w:rPr>
                <w:rFonts w:ascii="Consolas" w:eastAsia="Times New Roman" w:hAnsi="Consolas" w:cs="Times New Roman"/>
                <w:color w:val="AF00DB"/>
                <w:sz w:val="21"/>
                <w:szCs w:val="21"/>
              </w:rPr>
              <w:t>end</w:t>
            </w:r>
            <w:r w:rsidRPr="00D20735">
              <w:rPr>
                <w:rFonts w:ascii="Consolas" w:eastAsia="Times New Roman" w:hAnsi="Consolas" w:cs="Times New Roman"/>
                <w:color w:val="000000"/>
                <w:sz w:val="21"/>
                <w:szCs w:val="21"/>
              </w:rPr>
              <w:t>;</w:t>
            </w:r>
            <w:proofErr w:type="gramEnd"/>
          </w:p>
          <w:p w14:paraId="68A6C164"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p>
          <w:p w14:paraId="6055FCAE"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r w:rsidRPr="00D20735">
              <w:rPr>
                <w:rFonts w:ascii="Consolas" w:eastAsia="Times New Roman" w:hAnsi="Consolas" w:cs="Times New Roman"/>
                <w:color w:val="000000"/>
                <w:sz w:val="21"/>
                <w:szCs w:val="21"/>
              </w:rPr>
              <w:t xml:space="preserve">    </w:t>
            </w:r>
            <w:r w:rsidRPr="00D20735">
              <w:rPr>
                <w:rFonts w:ascii="Consolas" w:eastAsia="Times New Roman" w:hAnsi="Consolas" w:cs="Times New Roman"/>
                <w:color w:val="AF00DB"/>
                <w:sz w:val="21"/>
                <w:szCs w:val="21"/>
              </w:rPr>
              <w:t>procedure</w:t>
            </w:r>
            <w:r w:rsidRPr="00D20735">
              <w:rPr>
                <w:rFonts w:ascii="Consolas" w:eastAsia="Times New Roman" w:hAnsi="Consolas" w:cs="Times New Roman"/>
                <w:color w:val="000000"/>
                <w:sz w:val="21"/>
                <w:szCs w:val="21"/>
              </w:rPr>
              <w:t xml:space="preserve"> </w:t>
            </w:r>
            <w:proofErr w:type="spellStart"/>
            <w:proofErr w:type="gramStart"/>
            <w:r w:rsidRPr="00D20735">
              <w:rPr>
                <w:rFonts w:ascii="Consolas" w:eastAsia="Times New Roman" w:hAnsi="Consolas" w:cs="Times New Roman"/>
                <w:color w:val="000000"/>
                <w:sz w:val="21"/>
                <w:szCs w:val="21"/>
              </w:rPr>
              <w:t>MyInternalProcedure</w:t>
            </w:r>
            <w:proofErr w:type="spellEnd"/>
            <w:r w:rsidRPr="00D20735">
              <w:rPr>
                <w:rFonts w:ascii="Consolas" w:eastAsia="Times New Roman" w:hAnsi="Consolas" w:cs="Times New Roman"/>
                <w:color w:val="0000FF"/>
                <w:sz w:val="21"/>
                <w:szCs w:val="21"/>
              </w:rPr>
              <w:t>(</w:t>
            </w:r>
            <w:proofErr w:type="gramEnd"/>
            <w:r w:rsidRPr="00D20735">
              <w:rPr>
                <w:rFonts w:ascii="Consolas" w:eastAsia="Times New Roman" w:hAnsi="Consolas" w:cs="Times New Roman"/>
                <w:color w:val="0000FF"/>
                <w:sz w:val="21"/>
                <w:szCs w:val="21"/>
              </w:rPr>
              <w:t>)</w:t>
            </w:r>
          </w:p>
          <w:p w14:paraId="5DCB99DE"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r w:rsidRPr="00D20735">
              <w:rPr>
                <w:rFonts w:ascii="Consolas" w:eastAsia="Times New Roman" w:hAnsi="Consolas" w:cs="Times New Roman"/>
                <w:color w:val="000000"/>
                <w:sz w:val="21"/>
                <w:szCs w:val="21"/>
              </w:rPr>
              <w:t xml:space="preserve">    </w:t>
            </w:r>
            <w:r w:rsidRPr="00D20735">
              <w:rPr>
                <w:rFonts w:ascii="Consolas" w:eastAsia="Times New Roman" w:hAnsi="Consolas" w:cs="Times New Roman"/>
                <w:color w:val="AF00DB"/>
                <w:sz w:val="21"/>
                <w:szCs w:val="21"/>
              </w:rPr>
              <w:t>begin</w:t>
            </w:r>
          </w:p>
          <w:p w14:paraId="66DAC0BF"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r w:rsidRPr="00D20735">
              <w:rPr>
                <w:rFonts w:ascii="Consolas" w:eastAsia="Times New Roman" w:hAnsi="Consolas" w:cs="Times New Roman"/>
                <w:color w:val="000000"/>
                <w:sz w:val="21"/>
                <w:szCs w:val="21"/>
              </w:rPr>
              <w:t xml:space="preserve">        </w:t>
            </w:r>
          </w:p>
          <w:p w14:paraId="71215D30"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r w:rsidRPr="00D20735">
              <w:rPr>
                <w:rFonts w:ascii="Consolas" w:eastAsia="Times New Roman" w:hAnsi="Consolas" w:cs="Times New Roman"/>
                <w:color w:val="000000"/>
                <w:sz w:val="21"/>
                <w:szCs w:val="21"/>
              </w:rPr>
              <w:t xml:space="preserve">    </w:t>
            </w:r>
            <w:proofErr w:type="gramStart"/>
            <w:r w:rsidRPr="00D20735">
              <w:rPr>
                <w:rFonts w:ascii="Consolas" w:eastAsia="Times New Roman" w:hAnsi="Consolas" w:cs="Times New Roman"/>
                <w:color w:val="AF00DB"/>
                <w:sz w:val="21"/>
                <w:szCs w:val="21"/>
              </w:rPr>
              <w:t>end</w:t>
            </w:r>
            <w:r w:rsidRPr="00D20735">
              <w:rPr>
                <w:rFonts w:ascii="Consolas" w:eastAsia="Times New Roman" w:hAnsi="Consolas" w:cs="Times New Roman"/>
                <w:color w:val="000000"/>
                <w:sz w:val="21"/>
                <w:szCs w:val="21"/>
              </w:rPr>
              <w:t>;</w:t>
            </w:r>
            <w:proofErr w:type="gramEnd"/>
          </w:p>
          <w:p w14:paraId="0ED2D4D1" w14:textId="79729A80" w:rsidR="009C0A83" w:rsidRDefault="009C0A83" w:rsidP="000B213F">
            <w:pPr>
              <w:pStyle w:val="ListParagraph"/>
              <w:ind w:left="0"/>
              <w:rPr>
                <w:rStyle w:val="Heading3Char"/>
              </w:rPr>
            </w:pPr>
            <w:r>
              <w:rPr>
                <w:rStyle w:val="Heading3Char"/>
              </w:rPr>
              <w:t xml:space="preserve"> </w:t>
            </w:r>
          </w:p>
        </w:tc>
      </w:tr>
    </w:tbl>
    <w:p w14:paraId="76073AAD" w14:textId="0C8ECB93" w:rsidR="00E46EAF" w:rsidRPr="00C658CE" w:rsidRDefault="00546D23" w:rsidP="00C658CE">
      <w:pPr>
        <w:spacing w:line="480" w:lineRule="auto"/>
        <w:rPr>
          <w:i/>
          <w:sz w:val="20"/>
        </w:rPr>
      </w:pPr>
      <w:r w:rsidRPr="00E016E8">
        <w:rPr>
          <w:rStyle w:val="Heading3Char"/>
          <w:noProof/>
        </w:rPr>
        <w:drawing>
          <wp:inline distT="0" distB="0" distL="0" distR="0" wp14:anchorId="7397E135" wp14:editId="24A7A923">
            <wp:extent cx="252412" cy="252412"/>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Pr="00C658CE">
        <w:rPr>
          <w:i/>
          <w:sz w:val="20"/>
        </w:rPr>
        <w:t xml:space="preserve">Always use meaningful names for the procedure </w:t>
      </w:r>
      <w:r w:rsidR="00DD6A88" w:rsidRPr="00C658CE">
        <w:rPr>
          <w:i/>
          <w:sz w:val="20"/>
        </w:rPr>
        <w:t xml:space="preserve">so everyone can understand right away what such </w:t>
      </w:r>
      <w:r w:rsidR="00700A25" w:rsidRPr="00C658CE">
        <w:rPr>
          <w:i/>
          <w:sz w:val="20"/>
        </w:rPr>
        <w:t xml:space="preserve">a </w:t>
      </w:r>
      <w:r w:rsidR="00DD6A88" w:rsidRPr="00C658CE">
        <w:rPr>
          <w:i/>
          <w:sz w:val="20"/>
        </w:rPr>
        <w:t xml:space="preserve">procedure does. </w:t>
      </w:r>
    </w:p>
    <w:p w14:paraId="06742E94" w14:textId="3B33AE8D" w:rsidR="00645668" w:rsidRDefault="00DD6A88" w:rsidP="00C658CE">
      <w:pPr>
        <w:spacing w:line="480" w:lineRule="auto"/>
        <w:rPr>
          <w:i/>
          <w:sz w:val="20"/>
        </w:rPr>
      </w:pPr>
      <w:r w:rsidRPr="00C658CE">
        <w:rPr>
          <w:i/>
          <w:sz w:val="20"/>
        </w:rPr>
        <w:lastRenderedPageBreak/>
        <w:t xml:space="preserve">Using </w:t>
      </w:r>
      <w:r w:rsidR="00700A25" w:rsidRPr="00C658CE">
        <w:rPr>
          <w:i/>
          <w:sz w:val="20"/>
        </w:rPr>
        <w:t xml:space="preserve">the </w:t>
      </w:r>
      <w:r w:rsidRPr="00C658CE">
        <w:rPr>
          <w:i/>
          <w:sz w:val="20"/>
        </w:rPr>
        <w:t xml:space="preserve">context </w:t>
      </w:r>
      <w:r w:rsidR="00D20735" w:rsidRPr="00C658CE">
        <w:rPr>
          <w:i/>
          <w:sz w:val="20"/>
        </w:rPr>
        <w:t>menu,</w:t>
      </w:r>
      <w:r w:rsidRPr="00C658CE">
        <w:rPr>
          <w:i/>
          <w:sz w:val="20"/>
        </w:rPr>
        <w:t xml:space="preserve"> you can find where the procedure is used or </w:t>
      </w:r>
      <w:r w:rsidR="00E46EAF" w:rsidRPr="00C658CE">
        <w:rPr>
          <w:i/>
          <w:sz w:val="20"/>
        </w:rPr>
        <w:t xml:space="preserve">go directly to </w:t>
      </w:r>
      <w:r w:rsidR="00700A25" w:rsidRPr="00C658CE">
        <w:rPr>
          <w:i/>
          <w:sz w:val="20"/>
        </w:rPr>
        <w:t xml:space="preserve">the </w:t>
      </w:r>
      <w:r w:rsidR="00E46EAF" w:rsidRPr="00C658CE">
        <w:rPr>
          <w:i/>
          <w:sz w:val="20"/>
        </w:rPr>
        <w:t>definition of this procedure</w:t>
      </w:r>
    </w:p>
    <w:p w14:paraId="48BC27D8" w14:textId="77777777" w:rsidR="00C658CE" w:rsidRPr="00C658CE" w:rsidRDefault="00C658CE" w:rsidP="00C658CE">
      <w:pPr>
        <w:spacing w:line="480" w:lineRule="auto"/>
        <w:rPr>
          <w:i/>
          <w:sz w:val="20"/>
        </w:rPr>
      </w:pPr>
    </w:p>
    <w:p w14:paraId="485A6258" w14:textId="722DC8E1" w:rsidR="00645668" w:rsidRDefault="009C0A83" w:rsidP="00645668">
      <w:pPr>
        <w:spacing w:line="480" w:lineRule="auto"/>
      </w:pPr>
      <w:r>
        <w:t xml:space="preserve">Each procedure can have parameters that you can define in the procedure header. If you want to modify a parameter in the function, you can pass </w:t>
      </w:r>
      <w:r w:rsidR="00700A25">
        <w:t xml:space="preserve">it </w:t>
      </w:r>
      <w:r>
        <w:t xml:space="preserve">by reference. </w:t>
      </w:r>
    </w:p>
    <w:tbl>
      <w:tblPr>
        <w:tblStyle w:val="TableGrid"/>
        <w:tblW w:w="0" w:type="auto"/>
        <w:tblInd w:w="360" w:type="dxa"/>
        <w:tblLook w:val="04A0" w:firstRow="1" w:lastRow="0" w:firstColumn="1" w:lastColumn="0" w:noHBand="0" w:noVBand="1"/>
      </w:tblPr>
      <w:tblGrid>
        <w:gridCol w:w="8636"/>
      </w:tblGrid>
      <w:tr w:rsidR="00645668" w14:paraId="4BD4C9F0" w14:textId="77777777" w:rsidTr="000B213F">
        <w:tc>
          <w:tcPr>
            <w:tcW w:w="9016" w:type="dxa"/>
            <w:tcBorders>
              <w:top w:val="double" w:sz="4" w:space="0" w:color="auto"/>
              <w:left w:val="double" w:sz="4" w:space="0" w:color="auto"/>
              <w:bottom w:val="double" w:sz="4" w:space="0" w:color="auto"/>
              <w:right w:val="double" w:sz="4" w:space="0" w:color="auto"/>
            </w:tcBorders>
          </w:tcPr>
          <w:p w14:paraId="4E7BB4BE" w14:textId="77777777" w:rsidR="00645668" w:rsidRDefault="00645668" w:rsidP="000B213F">
            <w:pPr>
              <w:shd w:val="clear" w:color="auto" w:fill="FFFFFF"/>
              <w:spacing w:line="285" w:lineRule="atLeast"/>
              <w:jc w:val="left"/>
              <w:rPr>
                <w:rFonts w:ascii="Consolas" w:eastAsia="Times New Roman" w:hAnsi="Consolas" w:cs="Times New Roman"/>
                <w:color w:val="0000FF"/>
                <w:sz w:val="21"/>
                <w:szCs w:val="21"/>
              </w:rPr>
            </w:pPr>
          </w:p>
          <w:p w14:paraId="57878414" w14:textId="0F528164" w:rsidR="000D413B" w:rsidRPr="000D413B" w:rsidRDefault="000D413B" w:rsidP="000D413B">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AF00DB"/>
                <w:sz w:val="21"/>
                <w:szCs w:val="21"/>
              </w:rPr>
              <w:t xml:space="preserve">    </w:t>
            </w:r>
            <w:r w:rsidRPr="000D413B">
              <w:rPr>
                <w:rFonts w:ascii="Consolas" w:eastAsia="Times New Roman" w:hAnsi="Consolas" w:cs="Times New Roman"/>
                <w:color w:val="AF00DB"/>
                <w:sz w:val="21"/>
                <w:szCs w:val="21"/>
              </w:rPr>
              <w:t>local</w:t>
            </w:r>
            <w:r w:rsidRPr="000D413B">
              <w:rPr>
                <w:rFonts w:ascii="Consolas" w:eastAsia="Times New Roman" w:hAnsi="Consolas" w:cs="Times New Roman"/>
                <w:color w:val="000000"/>
                <w:sz w:val="21"/>
                <w:szCs w:val="21"/>
              </w:rPr>
              <w:t xml:space="preserve"> </w:t>
            </w:r>
            <w:r w:rsidRPr="000D413B">
              <w:rPr>
                <w:rFonts w:ascii="Consolas" w:eastAsia="Times New Roman" w:hAnsi="Consolas" w:cs="Times New Roman"/>
                <w:color w:val="AF00DB"/>
                <w:sz w:val="21"/>
                <w:szCs w:val="21"/>
              </w:rPr>
              <w:t>procedure</w:t>
            </w:r>
            <w:r w:rsidRPr="000D413B">
              <w:rPr>
                <w:rFonts w:ascii="Consolas" w:eastAsia="Times New Roman" w:hAnsi="Consolas" w:cs="Times New Roman"/>
                <w:color w:val="000000"/>
                <w:sz w:val="21"/>
                <w:szCs w:val="21"/>
              </w:rPr>
              <w:t xml:space="preserve"> </w:t>
            </w:r>
            <w:proofErr w:type="spellStart"/>
            <w:proofErr w:type="gramStart"/>
            <w:r w:rsidRPr="000D413B">
              <w:rPr>
                <w:rFonts w:ascii="Consolas" w:eastAsia="Times New Roman" w:hAnsi="Consolas" w:cs="Times New Roman"/>
                <w:color w:val="000000"/>
                <w:sz w:val="21"/>
                <w:szCs w:val="21"/>
              </w:rPr>
              <w:t>MyLocalProcedure</w:t>
            </w:r>
            <w:proofErr w:type="spellEnd"/>
            <w:r w:rsidRPr="000D413B">
              <w:rPr>
                <w:rFonts w:ascii="Consolas" w:eastAsia="Times New Roman" w:hAnsi="Consolas" w:cs="Times New Roman"/>
                <w:color w:val="0000FF"/>
                <w:sz w:val="21"/>
                <w:szCs w:val="21"/>
              </w:rPr>
              <w:t>(</w:t>
            </w:r>
            <w:proofErr w:type="gramEnd"/>
            <w:r w:rsidRPr="000D413B">
              <w:rPr>
                <w:rFonts w:ascii="Consolas" w:eastAsia="Times New Roman" w:hAnsi="Consolas" w:cs="Times New Roman"/>
                <w:color w:val="000000"/>
                <w:sz w:val="21"/>
                <w:szCs w:val="21"/>
              </w:rPr>
              <w:t xml:space="preserve">Customer: </w:t>
            </w:r>
            <w:r w:rsidRPr="000D413B">
              <w:rPr>
                <w:rFonts w:ascii="Consolas" w:eastAsia="Times New Roman" w:hAnsi="Consolas" w:cs="Times New Roman"/>
                <w:color w:val="0000FF"/>
                <w:sz w:val="21"/>
                <w:szCs w:val="21"/>
              </w:rPr>
              <w:t>Record</w:t>
            </w:r>
            <w:r w:rsidRPr="000D413B">
              <w:rPr>
                <w:rFonts w:ascii="Consolas" w:eastAsia="Times New Roman" w:hAnsi="Consolas" w:cs="Times New Roman"/>
                <w:color w:val="000000"/>
                <w:sz w:val="21"/>
                <w:szCs w:val="21"/>
              </w:rPr>
              <w:t xml:space="preserve"> Customer</w:t>
            </w:r>
            <w:r w:rsidRPr="000D413B">
              <w:rPr>
                <w:rFonts w:ascii="Consolas" w:eastAsia="Times New Roman" w:hAnsi="Consolas" w:cs="Times New Roman"/>
                <w:color w:val="0000FF"/>
                <w:sz w:val="21"/>
                <w:szCs w:val="21"/>
              </w:rPr>
              <w:t>)</w:t>
            </w:r>
          </w:p>
          <w:p w14:paraId="04E2C88A" w14:textId="77777777" w:rsidR="000D413B" w:rsidRPr="000D413B" w:rsidRDefault="000D413B" w:rsidP="000D413B">
            <w:pPr>
              <w:shd w:val="clear" w:color="auto" w:fill="FFFFFF"/>
              <w:spacing w:line="285" w:lineRule="atLeast"/>
              <w:jc w:val="left"/>
              <w:rPr>
                <w:rFonts w:ascii="Consolas" w:eastAsia="Times New Roman" w:hAnsi="Consolas" w:cs="Times New Roman"/>
                <w:color w:val="000000"/>
                <w:sz w:val="21"/>
                <w:szCs w:val="21"/>
              </w:rPr>
            </w:pPr>
            <w:r w:rsidRPr="000D413B">
              <w:rPr>
                <w:rFonts w:ascii="Consolas" w:eastAsia="Times New Roman" w:hAnsi="Consolas" w:cs="Times New Roman"/>
                <w:color w:val="000000"/>
                <w:sz w:val="21"/>
                <w:szCs w:val="21"/>
              </w:rPr>
              <w:t xml:space="preserve">    </w:t>
            </w:r>
            <w:r w:rsidRPr="000D413B">
              <w:rPr>
                <w:rFonts w:ascii="Consolas" w:eastAsia="Times New Roman" w:hAnsi="Consolas" w:cs="Times New Roman"/>
                <w:color w:val="AF00DB"/>
                <w:sz w:val="21"/>
                <w:szCs w:val="21"/>
              </w:rPr>
              <w:t>begin</w:t>
            </w:r>
          </w:p>
          <w:p w14:paraId="0B33FE5F" w14:textId="77777777" w:rsidR="000D413B" w:rsidRPr="000D413B" w:rsidRDefault="000D413B" w:rsidP="000D413B">
            <w:pPr>
              <w:shd w:val="clear" w:color="auto" w:fill="FFFFFF"/>
              <w:spacing w:line="285" w:lineRule="atLeast"/>
              <w:jc w:val="left"/>
              <w:rPr>
                <w:rFonts w:ascii="Consolas" w:eastAsia="Times New Roman" w:hAnsi="Consolas" w:cs="Times New Roman"/>
                <w:color w:val="000000"/>
                <w:sz w:val="21"/>
                <w:szCs w:val="21"/>
              </w:rPr>
            </w:pPr>
            <w:r w:rsidRPr="000D413B">
              <w:rPr>
                <w:rFonts w:ascii="Consolas" w:eastAsia="Times New Roman" w:hAnsi="Consolas" w:cs="Times New Roman"/>
                <w:color w:val="000000"/>
                <w:sz w:val="21"/>
                <w:szCs w:val="21"/>
              </w:rPr>
              <w:t xml:space="preserve">        </w:t>
            </w:r>
          </w:p>
          <w:p w14:paraId="64B24ABE" w14:textId="77777777" w:rsidR="000D413B" w:rsidRPr="000D413B" w:rsidRDefault="000D413B" w:rsidP="000D413B">
            <w:pPr>
              <w:shd w:val="clear" w:color="auto" w:fill="FFFFFF"/>
              <w:spacing w:line="285" w:lineRule="atLeast"/>
              <w:jc w:val="left"/>
              <w:rPr>
                <w:rFonts w:ascii="Consolas" w:eastAsia="Times New Roman" w:hAnsi="Consolas" w:cs="Times New Roman"/>
                <w:color w:val="000000"/>
                <w:sz w:val="21"/>
                <w:szCs w:val="21"/>
              </w:rPr>
            </w:pPr>
            <w:r w:rsidRPr="000D413B">
              <w:rPr>
                <w:rFonts w:ascii="Consolas" w:eastAsia="Times New Roman" w:hAnsi="Consolas" w:cs="Times New Roman"/>
                <w:color w:val="000000"/>
                <w:sz w:val="21"/>
                <w:szCs w:val="21"/>
              </w:rPr>
              <w:t xml:space="preserve">    </w:t>
            </w:r>
            <w:proofErr w:type="gramStart"/>
            <w:r w:rsidRPr="000D413B">
              <w:rPr>
                <w:rFonts w:ascii="Consolas" w:eastAsia="Times New Roman" w:hAnsi="Consolas" w:cs="Times New Roman"/>
                <w:color w:val="AF00DB"/>
                <w:sz w:val="21"/>
                <w:szCs w:val="21"/>
              </w:rPr>
              <w:t>end</w:t>
            </w:r>
            <w:r w:rsidRPr="000D413B">
              <w:rPr>
                <w:rFonts w:ascii="Consolas" w:eastAsia="Times New Roman" w:hAnsi="Consolas" w:cs="Times New Roman"/>
                <w:color w:val="000000"/>
                <w:sz w:val="21"/>
                <w:szCs w:val="21"/>
              </w:rPr>
              <w:t>;</w:t>
            </w:r>
            <w:proofErr w:type="gramEnd"/>
          </w:p>
          <w:p w14:paraId="26EA38C3" w14:textId="77777777" w:rsidR="000D413B" w:rsidRPr="000D413B" w:rsidRDefault="000D413B" w:rsidP="000D413B">
            <w:pPr>
              <w:shd w:val="clear" w:color="auto" w:fill="FFFFFF"/>
              <w:spacing w:line="285" w:lineRule="atLeast"/>
              <w:jc w:val="left"/>
              <w:rPr>
                <w:rFonts w:ascii="Consolas" w:eastAsia="Times New Roman" w:hAnsi="Consolas" w:cs="Times New Roman"/>
                <w:color w:val="000000"/>
                <w:sz w:val="21"/>
                <w:szCs w:val="21"/>
              </w:rPr>
            </w:pPr>
          </w:p>
          <w:p w14:paraId="02904D3C" w14:textId="77777777" w:rsidR="000D413B" w:rsidRPr="000D413B" w:rsidRDefault="000D413B" w:rsidP="000D413B">
            <w:pPr>
              <w:shd w:val="clear" w:color="auto" w:fill="FFFFFF"/>
              <w:spacing w:line="285" w:lineRule="atLeast"/>
              <w:jc w:val="left"/>
              <w:rPr>
                <w:rFonts w:ascii="Consolas" w:eastAsia="Times New Roman" w:hAnsi="Consolas" w:cs="Times New Roman"/>
                <w:color w:val="000000"/>
                <w:sz w:val="21"/>
                <w:szCs w:val="21"/>
              </w:rPr>
            </w:pPr>
            <w:r w:rsidRPr="000D413B">
              <w:rPr>
                <w:rFonts w:ascii="Consolas" w:eastAsia="Times New Roman" w:hAnsi="Consolas" w:cs="Times New Roman"/>
                <w:color w:val="000000"/>
                <w:sz w:val="21"/>
                <w:szCs w:val="21"/>
              </w:rPr>
              <w:t xml:space="preserve">    </w:t>
            </w:r>
            <w:r w:rsidRPr="000D413B">
              <w:rPr>
                <w:rFonts w:ascii="Consolas" w:eastAsia="Times New Roman" w:hAnsi="Consolas" w:cs="Times New Roman"/>
                <w:color w:val="AF00DB"/>
                <w:sz w:val="21"/>
                <w:szCs w:val="21"/>
              </w:rPr>
              <w:t>procedure</w:t>
            </w:r>
            <w:r w:rsidRPr="000D413B">
              <w:rPr>
                <w:rFonts w:ascii="Consolas" w:eastAsia="Times New Roman" w:hAnsi="Consolas" w:cs="Times New Roman"/>
                <w:color w:val="000000"/>
                <w:sz w:val="21"/>
                <w:szCs w:val="21"/>
              </w:rPr>
              <w:t xml:space="preserve"> </w:t>
            </w:r>
            <w:proofErr w:type="spellStart"/>
            <w:proofErr w:type="gramStart"/>
            <w:r w:rsidRPr="000D413B">
              <w:rPr>
                <w:rFonts w:ascii="Consolas" w:eastAsia="Times New Roman" w:hAnsi="Consolas" w:cs="Times New Roman"/>
                <w:color w:val="000000"/>
                <w:sz w:val="21"/>
                <w:szCs w:val="21"/>
              </w:rPr>
              <w:t>MyGlobalProcedure</w:t>
            </w:r>
            <w:proofErr w:type="spellEnd"/>
            <w:r w:rsidRPr="000D413B">
              <w:rPr>
                <w:rFonts w:ascii="Consolas" w:eastAsia="Times New Roman" w:hAnsi="Consolas" w:cs="Times New Roman"/>
                <w:color w:val="0000FF"/>
                <w:sz w:val="21"/>
                <w:szCs w:val="21"/>
              </w:rPr>
              <w:t>(</w:t>
            </w:r>
            <w:proofErr w:type="gramEnd"/>
            <w:r w:rsidRPr="000D413B">
              <w:rPr>
                <w:rFonts w:ascii="Consolas" w:eastAsia="Times New Roman" w:hAnsi="Consolas" w:cs="Times New Roman"/>
                <w:color w:val="000000"/>
                <w:sz w:val="21"/>
                <w:szCs w:val="21"/>
              </w:rPr>
              <w:t xml:space="preserve">Customer: </w:t>
            </w:r>
            <w:r w:rsidRPr="000D413B">
              <w:rPr>
                <w:rFonts w:ascii="Consolas" w:eastAsia="Times New Roman" w:hAnsi="Consolas" w:cs="Times New Roman"/>
                <w:color w:val="0000FF"/>
                <w:sz w:val="21"/>
                <w:szCs w:val="21"/>
              </w:rPr>
              <w:t>Record</w:t>
            </w:r>
            <w:r w:rsidRPr="000D413B">
              <w:rPr>
                <w:rFonts w:ascii="Consolas" w:eastAsia="Times New Roman" w:hAnsi="Consolas" w:cs="Times New Roman"/>
                <w:color w:val="000000"/>
                <w:sz w:val="21"/>
                <w:szCs w:val="21"/>
              </w:rPr>
              <w:t xml:space="preserve"> Customer; </w:t>
            </w:r>
            <w:r w:rsidRPr="000D413B">
              <w:rPr>
                <w:rFonts w:ascii="Consolas" w:eastAsia="Times New Roman" w:hAnsi="Consolas" w:cs="Times New Roman"/>
                <w:color w:val="AF00DB"/>
                <w:sz w:val="21"/>
                <w:szCs w:val="21"/>
              </w:rPr>
              <w:t>var</w:t>
            </w:r>
            <w:r w:rsidRPr="000D413B">
              <w:rPr>
                <w:rFonts w:ascii="Consolas" w:eastAsia="Times New Roman" w:hAnsi="Consolas" w:cs="Times New Roman"/>
                <w:color w:val="000000"/>
                <w:sz w:val="21"/>
                <w:szCs w:val="21"/>
              </w:rPr>
              <w:t xml:space="preserve"> </w:t>
            </w:r>
            <w:proofErr w:type="spellStart"/>
            <w:r w:rsidRPr="000D413B">
              <w:rPr>
                <w:rFonts w:ascii="Consolas" w:eastAsia="Times New Roman" w:hAnsi="Consolas" w:cs="Times New Roman"/>
                <w:color w:val="000000"/>
                <w:sz w:val="21"/>
                <w:szCs w:val="21"/>
              </w:rPr>
              <w:t>SalesHeader</w:t>
            </w:r>
            <w:proofErr w:type="spellEnd"/>
            <w:r w:rsidRPr="000D413B">
              <w:rPr>
                <w:rFonts w:ascii="Consolas" w:eastAsia="Times New Roman" w:hAnsi="Consolas" w:cs="Times New Roman"/>
                <w:color w:val="000000"/>
                <w:sz w:val="21"/>
                <w:szCs w:val="21"/>
              </w:rPr>
              <w:t xml:space="preserve">: </w:t>
            </w:r>
            <w:r w:rsidRPr="000D413B">
              <w:rPr>
                <w:rFonts w:ascii="Consolas" w:eastAsia="Times New Roman" w:hAnsi="Consolas" w:cs="Times New Roman"/>
                <w:color w:val="0000FF"/>
                <w:sz w:val="21"/>
                <w:szCs w:val="21"/>
              </w:rPr>
              <w:t>Record</w:t>
            </w:r>
            <w:r w:rsidRPr="000D413B">
              <w:rPr>
                <w:rFonts w:ascii="Consolas" w:eastAsia="Times New Roman" w:hAnsi="Consolas" w:cs="Times New Roman"/>
                <w:color w:val="000000"/>
                <w:sz w:val="21"/>
                <w:szCs w:val="21"/>
              </w:rPr>
              <w:t xml:space="preserve"> "Sales Header"</w:t>
            </w:r>
            <w:r w:rsidRPr="000D413B">
              <w:rPr>
                <w:rFonts w:ascii="Consolas" w:eastAsia="Times New Roman" w:hAnsi="Consolas" w:cs="Times New Roman"/>
                <w:color w:val="0000FF"/>
                <w:sz w:val="21"/>
                <w:szCs w:val="21"/>
              </w:rPr>
              <w:t>)</w:t>
            </w:r>
          </w:p>
          <w:p w14:paraId="74EFB9B4" w14:textId="77777777" w:rsidR="000D413B" w:rsidRPr="000D413B" w:rsidRDefault="000D413B" w:rsidP="000D413B">
            <w:pPr>
              <w:shd w:val="clear" w:color="auto" w:fill="FFFFFF"/>
              <w:spacing w:line="285" w:lineRule="atLeast"/>
              <w:jc w:val="left"/>
              <w:rPr>
                <w:rFonts w:ascii="Consolas" w:eastAsia="Times New Roman" w:hAnsi="Consolas" w:cs="Times New Roman"/>
                <w:color w:val="000000"/>
                <w:sz w:val="21"/>
                <w:szCs w:val="21"/>
              </w:rPr>
            </w:pPr>
            <w:r w:rsidRPr="000D413B">
              <w:rPr>
                <w:rFonts w:ascii="Consolas" w:eastAsia="Times New Roman" w:hAnsi="Consolas" w:cs="Times New Roman"/>
                <w:color w:val="000000"/>
                <w:sz w:val="21"/>
                <w:szCs w:val="21"/>
              </w:rPr>
              <w:t xml:space="preserve">    </w:t>
            </w:r>
            <w:r w:rsidRPr="000D413B">
              <w:rPr>
                <w:rFonts w:ascii="Consolas" w:eastAsia="Times New Roman" w:hAnsi="Consolas" w:cs="Times New Roman"/>
                <w:color w:val="AF00DB"/>
                <w:sz w:val="21"/>
                <w:szCs w:val="21"/>
              </w:rPr>
              <w:t>begin</w:t>
            </w:r>
          </w:p>
          <w:p w14:paraId="2BB43677" w14:textId="77777777" w:rsidR="000D413B" w:rsidRPr="000D413B" w:rsidRDefault="000D413B" w:rsidP="000D413B">
            <w:pPr>
              <w:shd w:val="clear" w:color="auto" w:fill="FFFFFF"/>
              <w:spacing w:line="285" w:lineRule="atLeast"/>
              <w:jc w:val="left"/>
              <w:rPr>
                <w:rFonts w:ascii="Consolas" w:eastAsia="Times New Roman" w:hAnsi="Consolas" w:cs="Times New Roman"/>
                <w:color w:val="000000"/>
                <w:sz w:val="21"/>
                <w:szCs w:val="21"/>
              </w:rPr>
            </w:pPr>
            <w:r w:rsidRPr="000D413B">
              <w:rPr>
                <w:rFonts w:ascii="Consolas" w:eastAsia="Times New Roman" w:hAnsi="Consolas" w:cs="Times New Roman"/>
                <w:color w:val="000000"/>
                <w:sz w:val="21"/>
                <w:szCs w:val="21"/>
              </w:rPr>
              <w:t xml:space="preserve">        </w:t>
            </w:r>
          </w:p>
          <w:p w14:paraId="3B9A3864" w14:textId="77777777" w:rsidR="000D413B" w:rsidRPr="000D413B" w:rsidRDefault="000D413B" w:rsidP="000D413B">
            <w:pPr>
              <w:shd w:val="clear" w:color="auto" w:fill="FFFFFF"/>
              <w:spacing w:line="285" w:lineRule="atLeast"/>
              <w:jc w:val="left"/>
              <w:rPr>
                <w:rFonts w:ascii="Consolas" w:eastAsia="Times New Roman" w:hAnsi="Consolas" w:cs="Times New Roman"/>
                <w:color w:val="000000"/>
                <w:sz w:val="21"/>
                <w:szCs w:val="21"/>
              </w:rPr>
            </w:pPr>
            <w:r w:rsidRPr="000D413B">
              <w:rPr>
                <w:rFonts w:ascii="Consolas" w:eastAsia="Times New Roman" w:hAnsi="Consolas" w:cs="Times New Roman"/>
                <w:color w:val="000000"/>
                <w:sz w:val="21"/>
                <w:szCs w:val="21"/>
              </w:rPr>
              <w:t xml:space="preserve">    </w:t>
            </w:r>
            <w:proofErr w:type="gramStart"/>
            <w:r w:rsidRPr="000D413B">
              <w:rPr>
                <w:rFonts w:ascii="Consolas" w:eastAsia="Times New Roman" w:hAnsi="Consolas" w:cs="Times New Roman"/>
                <w:color w:val="AF00DB"/>
                <w:sz w:val="21"/>
                <w:szCs w:val="21"/>
              </w:rPr>
              <w:t>end</w:t>
            </w:r>
            <w:r w:rsidRPr="000D413B">
              <w:rPr>
                <w:rFonts w:ascii="Consolas" w:eastAsia="Times New Roman" w:hAnsi="Consolas" w:cs="Times New Roman"/>
                <w:color w:val="000000"/>
                <w:sz w:val="21"/>
                <w:szCs w:val="21"/>
              </w:rPr>
              <w:t>;</w:t>
            </w:r>
            <w:proofErr w:type="gramEnd"/>
          </w:p>
          <w:p w14:paraId="7E1D79C1" w14:textId="77777777" w:rsidR="00645668" w:rsidRDefault="00645668" w:rsidP="000B213F">
            <w:pPr>
              <w:pStyle w:val="ListParagraph"/>
              <w:ind w:left="0"/>
              <w:rPr>
                <w:rStyle w:val="Heading3Char"/>
              </w:rPr>
            </w:pPr>
            <w:r>
              <w:rPr>
                <w:rStyle w:val="Heading3Char"/>
              </w:rPr>
              <w:t xml:space="preserve"> </w:t>
            </w:r>
          </w:p>
        </w:tc>
      </w:tr>
    </w:tbl>
    <w:p w14:paraId="4845EC56" w14:textId="206B991A" w:rsidR="00895B49" w:rsidRDefault="00895B49" w:rsidP="009C0A83">
      <w:pPr>
        <w:spacing w:line="480" w:lineRule="auto"/>
      </w:pPr>
    </w:p>
    <w:p w14:paraId="5ADD4765" w14:textId="38BCCA05" w:rsidR="004B7A63" w:rsidRDefault="00700A25" w:rsidP="009C0A83">
      <w:pPr>
        <w:spacing w:line="480" w:lineRule="auto"/>
      </w:pPr>
      <w:r>
        <w:t>The a</w:t>
      </w:r>
      <w:r w:rsidR="004B7A63">
        <w:t>bove example</w:t>
      </w:r>
      <w:r w:rsidR="00FE206B">
        <w:t xml:space="preserve"> shows</w:t>
      </w:r>
      <w:r w:rsidR="004B7A63">
        <w:t xml:space="preserve"> </w:t>
      </w:r>
      <w:r>
        <w:t xml:space="preserve">a </w:t>
      </w:r>
      <w:r w:rsidR="004B7A63">
        <w:t>par</w:t>
      </w:r>
      <w:r>
        <w:t>a</w:t>
      </w:r>
      <w:r w:rsidR="004B7A63">
        <w:t xml:space="preserve">meter to </w:t>
      </w:r>
      <w:proofErr w:type="spellStart"/>
      <w:r w:rsidR="004B7A63" w:rsidRPr="00CE2353">
        <w:rPr>
          <w:b/>
        </w:rPr>
        <w:t>MyLocalProcedure</w:t>
      </w:r>
      <w:proofErr w:type="spellEnd"/>
      <w:r w:rsidR="004B7A63">
        <w:t xml:space="preserve"> called Customer and it pas</w:t>
      </w:r>
      <w:r>
        <w:t>se</w:t>
      </w:r>
      <w:r w:rsidR="004B7A63">
        <w:t xml:space="preserve">s </w:t>
      </w:r>
      <w:r>
        <w:t xml:space="preserve">the </w:t>
      </w:r>
      <w:r w:rsidR="004B7A63">
        <w:t>Customer record.</w:t>
      </w:r>
      <w:r w:rsidR="008F44EB">
        <w:t xml:space="preserve"> To </w:t>
      </w:r>
      <w:proofErr w:type="spellStart"/>
      <w:r w:rsidR="008F44EB" w:rsidRPr="00CE2353">
        <w:rPr>
          <w:b/>
        </w:rPr>
        <w:t>MyGlobalProcedure</w:t>
      </w:r>
      <w:proofErr w:type="spellEnd"/>
      <w:r w:rsidR="008F44EB">
        <w:t xml:space="preserve"> are passed two </w:t>
      </w:r>
      <w:r w:rsidR="00722790">
        <w:t xml:space="preserve">record </w:t>
      </w:r>
      <w:r w:rsidR="008F44EB">
        <w:t xml:space="preserve">parameters – </w:t>
      </w:r>
      <w:r w:rsidR="008F44EB" w:rsidRPr="00CE2353">
        <w:rPr>
          <w:b/>
        </w:rPr>
        <w:t>Customer</w:t>
      </w:r>
      <w:r w:rsidR="008F44EB">
        <w:t xml:space="preserve"> and </w:t>
      </w:r>
      <w:proofErr w:type="spellStart"/>
      <w:r w:rsidR="008F44EB" w:rsidRPr="00CE2353">
        <w:rPr>
          <w:b/>
        </w:rPr>
        <w:t>SalesHeader</w:t>
      </w:r>
      <w:proofErr w:type="spellEnd"/>
      <w:r w:rsidR="008F44EB">
        <w:t xml:space="preserve"> – </w:t>
      </w:r>
      <w:r w:rsidR="00722790">
        <w:t>the second one</w:t>
      </w:r>
      <w:r w:rsidR="008F44EB">
        <w:t xml:space="preserve"> will be changed </w:t>
      </w:r>
      <w:r w:rsidR="00722790">
        <w:t xml:space="preserve">inside the procedure and </w:t>
      </w:r>
      <w:r>
        <w:t xml:space="preserve">the </w:t>
      </w:r>
      <w:r w:rsidR="00722790">
        <w:t>changed value will be return</w:t>
      </w:r>
      <w:r>
        <w:t>ed</w:t>
      </w:r>
      <w:r w:rsidR="00722790">
        <w:t>.</w:t>
      </w:r>
    </w:p>
    <w:p w14:paraId="470ABFE2" w14:textId="2332E805" w:rsidR="009C0A83" w:rsidRDefault="00895B49" w:rsidP="009C0A83">
      <w:pPr>
        <w:spacing w:line="480" w:lineRule="auto"/>
        <w:rPr>
          <w:i/>
          <w:sz w:val="20"/>
        </w:rPr>
      </w:pPr>
      <w:r w:rsidRPr="00E016E8">
        <w:rPr>
          <w:rStyle w:val="Heading3Char"/>
          <w:noProof/>
        </w:rPr>
        <w:drawing>
          <wp:inline distT="0" distB="0" distL="0" distR="0" wp14:anchorId="1AFEE5A8" wp14:editId="3FBD13FB">
            <wp:extent cx="252412" cy="252412"/>
            <wp:effectExtent l="0" t="0" r="0" b="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Pr="00C658CE">
        <w:rPr>
          <w:i/>
          <w:sz w:val="20"/>
        </w:rPr>
        <w:t xml:space="preserve">It is possible to overload the procedure which means there can exist the same procedures in the same object </w:t>
      </w:r>
      <w:r w:rsidR="00645668" w:rsidRPr="00C658CE">
        <w:rPr>
          <w:i/>
          <w:sz w:val="20"/>
        </w:rPr>
        <w:t>but with different parameters.</w:t>
      </w:r>
      <w:r w:rsidRPr="00C658CE">
        <w:rPr>
          <w:i/>
          <w:sz w:val="20"/>
        </w:rPr>
        <w:t xml:space="preserve"> </w:t>
      </w:r>
    </w:p>
    <w:p w14:paraId="72FBC076" w14:textId="77777777" w:rsidR="00C658CE" w:rsidRPr="00C658CE" w:rsidRDefault="00C658CE" w:rsidP="009C0A83">
      <w:pPr>
        <w:spacing w:line="480" w:lineRule="auto"/>
        <w:rPr>
          <w:i/>
          <w:sz w:val="20"/>
        </w:rPr>
      </w:pPr>
    </w:p>
    <w:p w14:paraId="009AF3F3" w14:textId="64CA40C0" w:rsidR="00647BB5" w:rsidRDefault="009C0A83" w:rsidP="009C0A83">
      <w:pPr>
        <w:spacing w:line="480" w:lineRule="auto"/>
      </w:pPr>
      <w:r>
        <w:t xml:space="preserve">The procedure can also return some value. For that, you need to specify the type of variable which is returned.  The return value you can specify in the brackets of method </w:t>
      </w:r>
      <w:proofErr w:type="gramStart"/>
      <w:r>
        <w:t>exit(</w:t>
      </w:r>
      <w:proofErr w:type="gramEnd"/>
      <w:r>
        <w:t>).</w:t>
      </w:r>
    </w:p>
    <w:p w14:paraId="5B02545D" w14:textId="77777777" w:rsidR="00504738" w:rsidRDefault="00504738" w:rsidP="00504738">
      <w:pPr>
        <w:spacing w:line="480" w:lineRule="auto"/>
      </w:pPr>
    </w:p>
    <w:tbl>
      <w:tblPr>
        <w:tblStyle w:val="TableGrid"/>
        <w:tblW w:w="0" w:type="auto"/>
        <w:tblInd w:w="360" w:type="dxa"/>
        <w:tblLook w:val="04A0" w:firstRow="1" w:lastRow="0" w:firstColumn="1" w:lastColumn="0" w:noHBand="0" w:noVBand="1"/>
      </w:tblPr>
      <w:tblGrid>
        <w:gridCol w:w="8636"/>
      </w:tblGrid>
      <w:tr w:rsidR="00504738" w14:paraId="76AB29F6" w14:textId="77777777" w:rsidTr="000B213F">
        <w:tc>
          <w:tcPr>
            <w:tcW w:w="9016" w:type="dxa"/>
            <w:tcBorders>
              <w:top w:val="double" w:sz="4" w:space="0" w:color="auto"/>
              <w:left w:val="double" w:sz="4" w:space="0" w:color="auto"/>
              <w:bottom w:val="double" w:sz="4" w:space="0" w:color="auto"/>
              <w:right w:val="double" w:sz="4" w:space="0" w:color="auto"/>
            </w:tcBorders>
          </w:tcPr>
          <w:p w14:paraId="036B4E74" w14:textId="77777777" w:rsidR="00504738" w:rsidRDefault="00504738" w:rsidP="000B213F">
            <w:pPr>
              <w:shd w:val="clear" w:color="auto" w:fill="FFFFFF"/>
              <w:spacing w:line="285" w:lineRule="atLeast"/>
              <w:jc w:val="left"/>
              <w:rPr>
                <w:rFonts w:ascii="Consolas" w:eastAsia="Times New Roman" w:hAnsi="Consolas" w:cs="Times New Roman"/>
                <w:color w:val="0000FF"/>
                <w:sz w:val="21"/>
                <w:szCs w:val="21"/>
              </w:rPr>
            </w:pPr>
          </w:p>
          <w:p w14:paraId="3BF062CA" w14:textId="709501B4" w:rsidR="00AB48B9" w:rsidRPr="00AB48B9" w:rsidRDefault="00504738" w:rsidP="00AB48B9">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AF00DB"/>
                <w:sz w:val="21"/>
                <w:szCs w:val="21"/>
              </w:rPr>
              <w:t xml:space="preserve">    </w:t>
            </w:r>
            <w:r w:rsidR="00AB48B9" w:rsidRPr="00AB48B9">
              <w:rPr>
                <w:rFonts w:ascii="Consolas" w:eastAsia="Times New Roman" w:hAnsi="Consolas" w:cs="Times New Roman"/>
                <w:color w:val="AF00DB"/>
                <w:sz w:val="21"/>
                <w:szCs w:val="21"/>
              </w:rPr>
              <w:t>local</w:t>
            </w:r>
            <w:r w:rsidR="00AB48B9" w:rsidRPr="00AB48B9">
              <w:rPr>
                <w:rFonts w:ascii="Consolas" w:eastAsia="Times New Roman" w:hAnsi="Consolas" w:cs="Times New Roman"/>
                <w:color w:val="000000"/>
                <w:sz w:val="21"/>
                <w:szCs w:val="21"/>
              </w:rPr>
              <w:t xml:space="preserve"> </w:t>
            </w:r>
            <w:r w:rsidR="00AB48B9" w:rsidRPr="00AB48B9">
              <w:rPr>
                <w:rFonts w:ascii="Consolas" w:eastAsia="Times New Roman" w:hAnsi="Consolas" w:cs="Times New Roman"/>
                <w:color w:val="AF00DB"/>
                <w:sz w:val="21"/>
                <w:szCs w:val="21"/>
              </w:rPr>
              <w:t>procedure</w:t>
            </w:r>
            <w:r w:rsidR="00AB48B9" w:rsidRPr="00AB48B9">
              <w:rPr>
                <w:rFonts w:ascii="Consolas" w:eastAsia="Times New Roman" w:hAnsi="Consolas" w:cs="Times New Roman"/>
                <w:color w:val="000000"/>
                <w:sz w:val="21"/>
                <w:szCs w:val="21"/>
              </w:rPr>
              <w:t xml:space="preserve"> </w:t>
            </w:r>
            <w:proofErr w:type="spellStart"/>
            <w:proofErr w:type="gramStart"/>
            <w:r w:rsidR="00AB48B9" w:rsidRPr="00AB48B9">
              <w:rPr>
                <w:rFonts w:ascii="Consolas" w:eastAsia="Times New Roman" w:hAnsi="Consolas" w:cs="Times New Roman"/>
                <w:color w:val="000000"/>
                <w:sz w:val="21"/>
                <w:szCs w:val="21"/>
              </w:rPr>
              <w:t>MyLocalProcedure</w:t>
            </w:r>
            <w:proofErr w:type="spellEnd"/>
            <w:r w:rsidR="00AB48B9" w:rsidRPr="00AB48B9">
              <w:rPr>
                <w:rFonts w:ascii="Consolas" w:eastAsia="Times New Roman" w:hAnsi="Consolas" w:cs="Times New Roman"/>
                <w:color w:val="0000FF"/>
                <w:sz w:val="21"/>
                <w:szCs w:val="21"/>
              </w:rPr>
              <w:t>(</w:t>
            </w:r>
            <w:proofErr w:type="gramEnd"/>
            <w:r w:rsidR="00AB48B9" w:rsidRPr="00AB48B9">
              <w:rPr>
                <w:rFonts w:ascii="Consolas" w:eastAsia="Times New Roman" w:hAnsi="Consolas" w:cs="Times New Roman"/>
                <w:color w:val="0000FF"/>
                <w:sz w:val="21"/>
                <w:szCs w:val="21"/>
              </w:rPr>
              <w:t>)</w:t>
            </w:r>
            <w:r w:rsidR="00AB48B9" w:rsidRPr="00AB48B9">
              <w:rPr>
                <w:rFonts w:ascii="Consolas" w:eastAsia="Times New Roman" w:hAnsi="Consolas" w:cs="Times New Roman"/>
                <w:color w:val="000000"/>
                <w:sz w:val="21"/>
                <w:szCs w:val="21"/>
              </w:rPr>
              <w:t xml:space="preserve">: </w:t>
            </w:r>
            <w:r w:rsidR="00AB48B9" w:rsidRPr="00AB48B9">
              <w:rPr>
                <w:rFonts w:ascii="Consolas" w:eastAsia="Times New Roman" w:hAnsi="Consolas" w:cs="Times New Roman"/>
                <w:color w:val="0000FF"/>
                <w:sz w:val="21"/>
                <w:szCs w:val="21"/>
              </w:rPr>
              <w:t>Integer</w:t>
            </w:r>
            <w:r w:rsidR="00AB48B9" w:rsidRPr="00AB48B9">
              <w:rPr>
                <w:rFonts w:ascii="Consolas" w:eastAsia="Times New Roman" w:hAnsi="Consolas" w:cs="Times New Roman"/>
                <w:color w:val="000000"/>
                <w:sz w:val="21"/>
                <w:szCs w:val="21"/>
              </w:rPr>
              <w:t xml:space="preserve"> </w:t>
            </w:r>
          </w:p>
          <w:p w14:paraId="100AC2E4" w14:textId="77777777" w:rsidR="00AB48B9" w:rsidRPr="00AB48B9" w:rsidRDefault="00AB48B9" w:rsidP="00AB48B9">
            <w:pPr>
              <w:shd w:val="clear" w:color="auto" w:fill="FFFFFF"/>
              <w:spacing w:line="285" w:lineRule="atLeast"/>
              <w:jc w:val="left"/>
              <w:rPr>
                <w:rFonts w:ascii="Consolas" w:eastAsia="Times New Roman" w:hAnsi="Consolas" w:cs="Times New Roman"/>
                <w:color w:val="000000"/>
                <w:sz w:val="21"/>
                <w:szCs w:val="21"/>
              </w:rPr>
            </w:pPr>
            <w:r w:rsidRPr="00AB48B9">
              <w:rPr>
                <w:rFonts w:ascii="Consolas" w:eastAsia="Times New Roman" w:hAnsi="Consolas" w:cs="Times New Roman"/>
                <w:color w:val="000000"/>
                <w:sz w:val="21"/>
                <w:szCs w:val="21"/>
              </w:rPr>
              <w:t xml:space="preserve">    </w:t>
            </w:r>
            <w:r w:rsidRPr="00AB48B9">
              <w:rPr>
                <w:rFonts w:ascii="Consolas" w:eastAsia="Times New Roman" w:hAnsi="Consolas" w:cs="Times New Roman"/>
                <w:color w:val="AF00DB"/>
                <w:sz w:val="21"/>
                <w:szCs w:val="21"/>
              </w:rPr>
              <w:t>begin</w:t>
            </w:r>
          </w:p>
          <w:p w14:paraId="07E360B3" w14:textId="77777777" w:rsidR="00AB48B9" w:rsidRPr="00AB48B9" w:rsidRDefault="00AB48B9" w:rsidP="00AB48B9">
            <w:pPr>
              <w:shd w:val="clear" w:color="auto" w:fill="FFFFFF"/>
              <w:spacing w:line="285" w:lineRule="atLeast"/>
              <w:jc w:val="left"/>
              <w:rPr>
                <w:rFonts w:ascii="Consolas" w:eastAsia="Times New Roman" w:hAnsi="Consolas" w:cs="Times New Roman"/>
                <w:color w:val="000000"/>
                <w:sz w:val="21"/>
                <w:szCs w:val="21"/>
              </w:rPr>
            </w:pPr>
            <w:r w:rsidRPr="00AB48B9">
              <w:rPr>
                <w:rFonts w:ascii="Consolas" w:eastAsia="Times New Roman" w:hAnsi="Consolas" w:cs="Times New Roman"/>
                <w:color w:val="000000"/>
                <w:sz w:val="21"/>
                <w:szCs w:val="21"/>
              </w:rPr>
              <w:t xml:space="preserve">        </w:t>
            </w:r>
            <w:proofErr w:type="gramStart"/>
            <w:r w:rsidRPr="00AB48B9">
              <w:rPr>
                <w:rFonts w:ascii="Consolas" w:eastAsia="Times New Roman" w:hAnsi="Consolas" w:cs="Times New Roman"/>
                <w:color w:val="AF00DB"/>
                <w:sz w:val="21"/>
                <w:szCs w:val="21"/>
              </w:rPr>
              <w:t>exit</w:t>
            </w:r>
            <w:r w:rsidRPr="00AB48B9">
              <w:rPr>
                <w:rFonts w:ascii="Consolas" w:eastAsia="Times New Roman" w:hAnsi="Consolas" w:cs="Times New Roman"/>
                <w:color w:val="0000FF"/>
                <w:sz w:val="21"/>
                <w:szCs w:val="21"/>
              </w:rPr>
              <w:t>(</w:t>
            </w:r>
            <w:proofErr w:type="gramEnd"/>
            <w:r w:rsidRPr="00AB48B9">
              <w:rPr>
                <w:rFonts w:ascii="Consolas" w:eastAsia="Times New Roman" w:hAnsi="Consolas" w:cs="Times New Roman"/>
                <w:color w:val="098658"/>
                <w:sz w:val="21"/>
                <w:szCs w:val="21"/>
              </w:rPr>
              <w:t>10</w:t>
            </w:r>
            <w:r w:rsidRPr="00AB48B9">
              <w:rPr>
                <w:rFonts w:ascii="Consolas" w:eastAsia="Times New Roman" w:hAnsi="Consolas" w:cs="Times New Roman"/>
                <w:color w:val="0000FF"/>
                <w:sz w:val="21"/>
                <w:szCs w:val="21"/>
              </w:rPr>
              <w:t>)</w:t>
            </w:r>
            <w:r w:rsidRPr="00AB48B9">
              <w:rPr>
                <w:rFonts w:ascii="Consolas" w:eastAsia="Times New Roman" w:hAnsi="Consolas" w:cs="Times New Roman"/>
                <w:color w:val="000000"/>
                <w:sz w:val="21"/>
                <w:szCs w:val="21"/>
              </w:rPr>
              <w:t>;</w:t>
            </w:r>
          </w:p>
          <w:p w14:paraId="39016B86" w14:textId="77777777" w:rsidR="00AB48B9" w:rsidRPr="00AB48B9" w:rsidRDefault="00AB48B9" w:rsidP="00AB48B9">
            <w:pPr>
              <w:shd w:val="clear" w:color="auto" w:fill="FFFFFF"/>
              <w:spacing w:line="285" w:lineRule="atLeast"/>
              <w:jc w:val="left"/>
              <w:rPr>
                <w:rFonts w:ascii="Consolas" w:eastAsia="Times New Roman" w:hAnsi="Consolas" w:cs="Times New Roman"/>
                <w:color w:val="000000"/>
                <w:sz w:val="21"/>
                <w:szCs w:val="21"/>
              </w:rPr>
            </w:pPr>
            <w:r w:rsidRPr="00AB48B9">
              <w:rPr>
                <w:rFonts w:ascii="Consolas" w:eastAsia="Times New Roman" w:hAnsi="Consolas" w:cs="Times New Roman"/>
                <w:color w:val="000000"/>
                <w:sz w:val="21"/>
                <w:szCs w:val="21"/>
              </w:rPr>
              <w:t xml:space="preserve">    </w:t>
            </w:r>
            <w:proofErr w:type="gramStart"/>
            <w:r w:rsidRPr="00AB48B9">
              <w:rPr>
                <w:rFonts w:ascii="Consolas" w:eastAsia="Times New Roman" w:hAnsi="Consolas" w:cs="Times New Roman"/>
                <w:color w:val="AF00DB"/>
                <w:sz w:val="21"/>
                <w:szCs w:val="21"/>
              </w:rPr>
              <w:t>end</w:t>
            </w:r>
            <w:r w:rsidRPr="00AB48B9">
              <w:rPr>
                <w:rFonts w:ascii="Consolas" w:eastAsia="Times New Roman" w:hAnsi="Consolas" w:cs="Times New Roman"/>
                <w:color w:val="000000"/>
                <w:sz w:val="21"/>
                <w:szCs w:val="21"/>
              </w:rPr>
              <w:t>;</w:t>
            </w:r>
            <w:proofErr w:type="gramEnd"/>
          </w:p>
          <w:p w14:paraId="4489D487" w14:textId="3E8CD5BC" w:rsidR="00504738" w:rsidRDefault="00504738" w:rsidP="000B213F">
            <w:pPr>
              <w:pStyle w:val="ListParagraph"/>
              <w:ind w:left="0"/>
              <w:rPr>
                <w:rStyle w:val="Heading3Char"/>
              </w:rPr>
            </w:pPr>
            <w:r>
              <w:rPr>
                <w:rStyle w:val="Heading3Char"/>
              </w:rPr>
              <w:t xml:space="preserve"> </w:t>
            </w:r>
          </w:p>
        </w:tc>
      </w:tr>
    </w:tbl>
    <w:p w14:paraId="1F75CA4A" w14:textId="2C8C81F0" w:rsidR="00504738" w:rsidRDefault="00504738" w:rsidP="00504738">
      <w:pPr>
        <w:spacing w:line="480" w:lineRule="auto"/>
      </w:pPr>
    </w:p>
    <w:p w14:paraId="25619800" w14:textId="0FDECF23" w:rsidR="00FE206B" w:rsidRDefault="00700A25" w:rsidP="00504738">
      <w:pPr>
        <w:spacing w:line="480" w:lineRule="auto"/>
      </w:pPr>
      <w:r>
        <w:t>The a</w:t>
      </w:r>
      <w:r w:rsidR="00FE206B">
        <w:t>bove example return</w:t>
      </w:r>
      <w:r>
        <w:t>s</w:t>
      </w:r>
      <w:r w:rsidR="00FE206B">
        <w:t xml:space="preserve"> </w:t>
      </w:r>
      <w:r>
        <w:t xml:space="preserve">the </w:t>
      </w:r>
      <w:r w:rsidR="00FE206B">
        <w:t xml:space="preserve">Integer value 10. </w:t>
      </w:r>
    </w:p>
    <w:p w14:paraId="674DD07C" w14:textId="02A301FD" w:rsidR="00C33DAD" w:rsidRPr="001A244F" w:rsidRDefault="00C33DAD" w:rsidP="00C33DAD">
      <w:pPr>
        <w:pStyle w:val="Heading2"/>
      </w:pPr>
      <w:r>
        <w:t>Variables</w:t>
      </w:r>
    </w:p>
    <w:p w14:paraId="2F44015C" w14:textId="76CA82AB" w:rsidR="00C33DAD" w:rsidRDefault="00C33DAD" w:rsidP="00C33DAD">
      <w:pPr>
        <w:spacing w:line="480" w:lineRule="auto"/>
      </w:pPr>
      <w:r>
        <w:t>In AL you can add vari</w:t>
      </w:r>
      <w:r w:rsidR="00A65DC6">
        <w:t xml:space="preserve">ables in the code. At this moment you need to know that there </w:t>
      </w:r>
      <w:r w:rsidR="00700A25">
        <w:t>are</w:t>
      </w:r>
      <w:r w:rsidR="00A65DC6">
        <w:t xml:space="preserve"> two basic kind</w:t>
      </w:r>
      <w:r w:rsidR="00700A25">
        <w:t>s</w:t>
      </w:r>
      <w:r w:rsidR="00A65DC6">
        <w:t xml:space="preserve"> of variables:</w:t>
      </w:r>
    </w:p>
    <w:p w14:paraId="44F5E360" w14:textId="740137F3" w:rsidR="00A65DC6" w:rsidRDefault="00A65DC6" w:rsidP="00A65DC6">
      <w:pPr>
        <w:pStyle w:val="ListParagraph"/>
        <w:numPr>
          <w:ilvl w:val="0"/>
          <w:numId w:val="4"/>
        </w:numPr>
        <w:spacing w:line="480" w:lineRule="auto"/>
        <w:jc w:val="left"/>
      </w:pPr>
      <w:r w:rsidRPr="00552FA1">
        <w:rPr>
          <w:b/>
        </w:rPr>
        <w:t>Global</w:t>
      </w:r>
      <w:r>
        <w:t xml:space="preserve"> – the variable is used in the whole instance of the </w:t>
      </w:r>
      <w:r w:rsidR="009F1638">
        <w:t>object</w:t>
      </w:r>
    </w:p>
    <w:p w14:paraId="2820A987" w14:textId="3810941A" w:rsidR="00A65DC6" w:rsidRDefault="00A65DC6" w:rsidP="00A65DC6">
      <w:pPr>
        <w:pStyle w:val="ListParagraph"/>
        <w:numPr>
          <w:ilvl w:val="0"/>
          <w:numId w:val="4"/>
        </w:numPr>
        <w:spacing w:line="480" w:lineRule="auto"/>
        <w:jc w:val="left"/>
      </w:pPr>
      <w:r w:rsidRPr="00552FA1">
        <w:rPr>
          <w:b/>
        </w:rPr>
        <w:t>Local</w:t>
      </w:r>
      <w:r>
        <w:t xml:space="preserve"> – </w:t>
      </w:r>
      <w:r w:rsidR="009F1638">
        <w:t>the variable is used only in the single run of the procedure or trigger</w:t>
      </w:r>
    </w:p>
    <w:p w14:paraId="3E22E044" w14:textId="6B9990D1" w:rsidR="00504738" w:rsidRDefault="000B0362" w:rsidP="009C0A83">
      <w:pPr>
        <w:spacing w:line="480" w:lineRule="auto"/>
      </w:pPr>
      <w:r>
        <w:t xml:space="preserve">Each variable has </w:t>
      </w:r>
      <w:r w:rsidR="00700A25">
        <w:t xml:space="preserve">its </w:t>
      </w:r>
      <w:r>
        <w:t xml:space="preserve">own type. Many of the types are the same </w:t>
      </w:r>
      <w:r w:rsidR="00D6331D">
        <w:t>as field types</w:t>
      </w:r>
      <w:r w:rsidR="00711C3A">
        <w:t xml:space="preserve"> (such as Integer, Code, Text, Enum, Date, </w:t>
      </w:r>
      <w:proofErr w:type="spellStart"/>
      <w:r w:rsidR="00711C3A">
        <w:t>DateTime</w:t>
      </w:r>
      <w:proofErr w:type="spellEnd"/>
      <w:r w:rsidR="00700A25">
        <w:t>,</w:t>
      </w:r>
      <w:r w:rsidR="00711C3A">
        <w:t xml:space="preserve"> etc.)</w:t>
      </w:r>
      <w:r w:rsidR="00D6331D">
        <w:t>.</w:t>
      </w:r>
      <w:r w:rsidR="00D048F2">
        <w:t xml:space="preserve"> </w:t>
      </w:r>
      <w:r w:rsidR="00711C3A">
        <w:t>However,</w:t>
      </w:r>
      <w:r w:rsidR="00D048F2">
        <w:t xml:space="preserve"> </w:t>
      </w:r>
      <w:r w:rsidR="00700A25">
        <w:t>some other types</w:t>
      </w:r>
      <w:r w:rsidR="00D048F2">
        <w:t xml:space="preserve"> </w:t>
      </w:r>
      <w:r w:rsidR="00700A25">
        <w:t>are</w:t>
      </w:r>
      <w:r w:rsidR="00D048F2">
        <w:t xml:space="preserve"> good to know.</w:t>
      </w:r>
    </w:p>
    <w:tbl>
      <w:tblPr>
        <w:tblStyle w:val="ListTable1Light"/>
        <w:tblW w:w="7942" w:type="dxa"/>
        <w:tblInd w:w="1096" w:type="dxa"/>
        <w:tblLook w:val="04A0" w:firstRow="1" w:lastRow="0" w:firstColumn="1" w:lastColumn="0" w:noHBand="0" w:noVBand="1"/>
      </w:tblPr>
      <w:tblGrid>
        <w:gridCol w:w="3030"/>
        <w:gridCol w:w="4912"/>
      </w:tblGrid>
      <w:tr w:rsidR="00711C3A" w14:paraId="1DD78BB6" w14:textId="77777777" w:rsidTr="000B213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Borders>
              <w:bottom w:val="none" w:sz="0" w:space="0" w:color="auto"/>
            </w:tcBorders>
          </w:tcPr>
          <w:p w14:paraId="6313E435" w14:textId="0E25180D" w:rsidR="00711C3A" w:rsidRPr="00E7089C" w:rsidRDefault="00711C3A" w:rsidP="000B213F">
            <w:pPr>
              <w:pStyle w:val="ListParagraph"/>
              <w:ind w:left="0"/>
              <w:jc w:val="left"/>
              <w:rPr>
                <w:sz w:val="20"/>
              </w:rPr>
            </w:pPr>
            <w:r>
              <w:rPr>
                <w:sz w:val="20"/>
              </w:rPr>
              <w:t>Label</w:t>
            </w:r>
          </w:p>
        </w:tc>
        <w:tc>
          <w:tcPr>
            <w:tcW w:w="4912" w:type="dxa"/>
            <w:tcBorders>
              <w:bottom w:val="none" w:sz="0" w:space="0" w:color="auto"/>
            </w:tcBorders>
          </w:tcPr>
          <w:p w14:paraId="0D26A012" w14:textId="7D558308" w:rsidR="00711C3A" w:rsidRPr="00E7089C" w:rsidRDefault="00711C3A" w:rsidP="000B213F">
            <w:pPr>
              <w:pStyle w:val="ListParagraph"/>
              <w:ind w:left="0"/>
              <w:jc w:val="left"/>
              <w:cnfStyle w:val="100000000000" w:firstRow="1" w:lastRow="0" w:firstColumn="0" w:lastColumn="0" w:oddVBand="0" w:evenVBand="0" w:oddHBand="0" w:evenHBand="0" w:firstRowFirstColumn="0" w:firstRowLastColumn="0" w:lastRowFirstColumn="0" w:lastRowLastColumn="0"/>
              <w:rPr>
                <w:b w:val="0"/>
                <w:sz w:val="20"/>
              </w:rPr>
            </w:pPr>
            <w:r w:rsidRPr="00E7089C">
              <w:rPr>
                <w:b w:val="0"/>
                <w:sz w:val="20"/>
              </w:rPr>
              <w:t xml:space="preserve">This </w:t>
            </w:r>
            <w:r>
              <w:rPr>
                <w:b w:val="0"/>
                <w:sz w:val="20"/>
              </w:rPr>
              <w:t>type is used to store text constants</w:t>
            </w:r>
            <w:r w:rsidR="00450E65">
              <w:rPr>
                <w:b w:val="0"/>
                <w:sz w:val="20"/>
              </w:rPr>
              <w:t xml:space="preserve"> for example to show questions, messages, </w:t>
            </w:r>
            <w:r w:rsidR="00700A25">
              <w:rPr>
                <w:b w:val="0"/>
                <w:sz w:val="20"/>
              </w:rPr>
              <w:t xml:space="preserve">and </w:t>
            </w:r>
            <w:r w:rsidR="00450E65">
              <w:rPr>
                <w:b w:val="0"/>
                <w:sz w:val="20"/>
              </w:rPr>
              <w:t>errors.</w:t>
            </w:r>
          </w:p>
        </w:tc>
      </w:tr>
      <w:tr w:rsidR="00711C3A" w14:paraId="6C09C929"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71178F4B" w14:textId="3E3D827C" w:rsidR="00711C3A" w:rsidRPr="00F812AD" w:rsidRDefault="001112E4" w:rsidP="000B213F">
            <w:pPr>
              <w:pStyle w:val="ListParagraph"/>
              <w:ind w:left="0"/>
              <w:jc w:val="left"/>
              <w:rPr>
                <w:sz w:val="20"/>
              </w:rPr>
            </w:pPr>
            <w:r>
              <w:rPr>
                <w:sz w:val="20"/>
              </w:rPr>
              <w:t>Record</w:t>
            </w:r>
          </w:p>
        </w:tc>
        <w:tc>
          <w:tcPr>
            <w:tcW w:w="4912" w:type="dxa"/>
          </w:tcPr>
          <w:p w14:paraId="2FE129B5" w14:textId="4E3C8D3C" w:rsidR="00711C3A" w:rsidRPr="000F772E" w:rsidRDefault="00700A25" w:rsidP="000B213F">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Pr>
                <w:b/>
                <w:sz w:val="20"/>
              </w:rPr>
              <w:t>The r</w:t>
            </w:r>
            <w:r w:rsidR="001112E4" w:rsidRPr="001112E4">
              <w:rPr>
                <w:b/>
                <w:sz w:val="20"/>
              </w:rPr>
              <w:t>ecord</w:t>
            </w:r>
            <w:r w:rsidR="001112E4">
              <w:rPr>
                <w:sz w:val="20"/>
              </w:rPr>
              <w:t xml:space="preserve"> type is used when the record needs to be retrieved from the database.</w:t>
            </w:r>
          </w:p>
        </w:tc>
      </w:tr>
      <w:tr w:rsidR="00711C3A" w14:paraId="104BBA95"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4E7723E1" w14:textId="54F5D4F8" w:rsidR="00711C3A" w:rsidRPr="00F812AD" w:rsidRDefault="001112E4" w:rsidP="000B213F">
            <w:pPr>
              <w:pStyle w:val="ListParagraph"/>
              <w:ind w:left="0"/>
              <w:jc w:val="left"/>
              <w:rPr>
                <w:sz w:val="20"/>
              </w:rPr>
            </w:pPr>
            <w:r>
              <w:rPr>
                <w:sz w:val="20"/>
              </w:rPr>
              <w:t>Page</w:t>
            </w:r>
          </w:p>
        </w:tc>
        <w:tc>
          <w:tcPr>
            <w:tcW w:w="4912" w:type="dxa"/>
          </w:tcPr>
          <w:p w14:paraId="4BA83D7D" w14:textId="040309F9" w:rsidR="00711C3A" w:rsidRPr="00737854" w:rsidRDefault="001112E4" w:rsidP="000B213F">
            <w:pPr>
              <w:pStyle w:val="ListParagraph"/>
              <w:ind w:left="0"/>
              <w:cnfStyle w:val="000000000000" w:firstRow="0" w:lastRow="0" w:firstColumn="0" w:lastColumn="0" w:oddVBand="0" w:evenVBand="0" w:oddHBand="0" w:evenHBand="0" w:firstRowFirstColumn="0" w:firstRowLastColumn="0" w:lastRowFirstColumn="0" w:lastRowLastColumn="0"/>
              <w:rPr>
                <w:sz w:val="20"/>
              </w:rPr>
            </w:pPr>
            <w:r>
              <w:rPr>
                <w:sz w:val="20"/>
              </w:rPr>
              <w:t xml:space="preserve">Page type can be used to open </w:t>
            </w:r>
            <w:r w:rsidR="00700A25">
              <w:rPr>
                <w:sz w:val="20"/>
              </w:rPr>
              <w:t xml:space="preserve">a </w:t>
            </w:r>
            <w:r>
              <w:rPr>
                <w:sz w:val="20"/>
              </w:rPr>
              <w:t>specified page.</w:t>
            </w:r>
          </w:p>
        </w:tc>
      </w:tr>
      <w:tr w:rsidR="00711C3A" w14:paraId="016E98EB"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44419542" w14:textId="086700BD" w:rsidR="00711C3A" w:rsidRPr="0026685E" w:rsidRDefault="001112E4" w:rsidP="000B213F">
            <w:pPr>
              <w:pStyle w:val="ListParagraph"/>
              <w:ind w:left="0"/>
              <w:jc w:val="left"/>
              <w:rPr>
                <w:sz w:val="20"/>
              </w:rPr>
            </w:pPr>
            <w:r>
              <w:rPr>
                <w:sz w:val="20"/>
              </w:rPr>
              <w:t>Report</w:t>
            </w:r>
          </w:p>
        </w:tc>
        <w:tc>
          <w:tcPr>
            <w:tcW w:w="4912" w:type="dxa"/>
          </w:tcPr>
          <w:p w14:paraId="2307E87C" w14:textId="03A23A67" w:rsidR="00711C3A" w:rsidRPr="00F812AD" w:rsidRDefault="001112E4" w:rsidP="000B213F">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1112E4">
              <w:rPr>
                <w:b/>
                <w:sz w:val="20"/>
              </w:rPr>
              <w:t>Report</w:t>
            </w:r>
            <w:r>
              <w:rPr>
                <w:sz w:val="20"/>
              </w:rPr>
              <w:t xml:space="preserve"> type can be used to open </w:t>
            </w:r>
            <w:r w:rsidR="00700A25">
              <w:rPr>
                <w:sz w:val="20"/>
              </w:rPr>
              <w:t xml:space="preserve">a </w:t>
            </w:r>
            <w:r>
              <w:rPr>
                <w:sz w:val="20"/>
              </w:rPr>
              <w:t>specified page.</w:t>
            </w:r>
          </w:p>
        </w:tc>
      </w:tr>
    </w:tbl>
    <w:p w14:paraId="5C3BD9DC" w14:textId="7F21BCA3" w:rsidR="00DE73F4" w:rsidRDefault="00DE73F4" w:rsidP="00711C3A"/>
    <w:p w14:paraId="042595BC" w14:textId="1FFBBDFD" w:rsidR="00DE73F4" w:rsidRDefault="0053398F" w:rsidP="00DE73F4">
      <w:r>
        <w:t xml:space="preserve">To declare the </w:t>
      </w:r>
      <w:r w:rsidR="00AF1AEE">
        <w:t>variable,</w:t>
      </w:r>
      <w:r>
        <w:t xml:space="preserve"> you need to decide if it is local or global and </w:t>
      </w:r>
      <w:proofErr w:type="gramStart"/>
      <w:r w:rsidR="00AF1AEE">
        <w:t>placed</w:t>
      </w:r>
      <w:proofErr w:type="gramEnd"/>
      <w:r w:rsidR="00AF1AEE">
        <w:t xml:space="preserve"> it in </w:t>
      </w:r>
      <w:r w:rsidR="00700A25">
        <w:t xml:space="preserve">the </w:t>
      </w:r>
      <w:r w:rsidR="00AF1AEE">
        <w:t>proper are</w:t>
      </w:r>
      <w:r w:rsidR="00700A25">
        <w:t>a</w:t>
      </w:r>
      <w:r w:rsidR="00AF1AEE">
        <w:t xml:space="preserve"> – either in the object or in the function. </w:t>
      </w:r>
      <w:r w:rsidR="00700A25">
        <w:t>The b</w:t>
      </w:r>
      <w:r w:rsidR="00AF1AEE">
        <w:t xml:space="preserve">elow example shows how to specify the </w:t>
      </w:r>
      <w:r w:rsidR="00D364D1">
        <w:t>global</w:t>
      </w:r>
      <w:r w:rsidR="00AF1AEE">
        <w:t xml:space="preserve"> and </w:t>
      </w:r>
      <w:r w:rsidR="00D364D1">
        <w:t>local</w:t>
      </w:r>
      <w:r w:rsidR="00AF1AEE">
        <w:t xml:space="preserve"> variables.</w:t>
      </w:r>
    </w:p>
    <w:tbl>
      <w:tblPr>
        <w:tblStyle w:val="TableGrid"/>
        <w:tblW w:w="0" w:type="auto"/>
        <w:tblInd w:w="360" w:type="dxa"/>
        <w:tblLook w:val="04A0" w:firstRow="1" w:lastRow="0" w:firstColumn="1" w:lastColumn="0" w:noHBand="0" w:noVBand="1"/>
      </w:tblPr>
      <w:tblGrid>
        <w:gridCol w:w="8636"/>
      </w:tblGrid>
      <w:tr w:rsidR="00DE73F4" w14:paraId="7BE2AC81" w14:textId="77777777" w:rsidTr="000B213F">
        <w:tc>
          <w:tcPr>
            <w:tcW w:w="9016" w:type="dxa"/>
            <w:tcBorders>
              <w:top w:val="double" w:sz="4" w:space="0" w:color="auto"/>
              <w:left w:val="double" w:sz="4" w:space="0" w:color="auto"/>
              <w:bottom w:val="double" w:sz="4" w:space="0" w:color="auto"/>
              <w:right w:val="double" w:sz="4" w:space="0" w:color="auto"/>
            </w:tcBorders>
          </w:tcPr>
          <w:p w14:paraId="30EE0784" w14:textId="77777777" w:rsidR="00DE73F4" w:rsidRDefault="00DE73F4" w:rsidP="000B213F">
            <w:pPr>
              <w:shd w:val="clear" w:color="auto" w:fill="FFFFFF"/>
              <w:spacing w:line="285" w:lineRule="atLeast"/>
              <w:jc w:val="left"/>
              <w:rPr>
                <w:rFonts w:ascii="Consolas" w:eastAsia="Times New Roman" w:hAnsi="Consolas" w:cs="Times New Roman"/>
                <w:color w:val="0000FF"/>
                <w:sz w:val="21"/>
                <w:szCs w:val="21"/>
              </w:rPr>
            </w:pPr>
          </w:p>
          <w:p w14:paraId="2FC41E9E" w14:textId="77777777" w:rsidR="00DE73F4" w:rsidRPr="00DE73F4" w:rsidRDefault="00DE73F4" w:rsidP="00DE73F4">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var</w:t>
            </w:r>
          </w:p>
          <w:p w14:paraId="11D76F90" w14:textId="77777777" w:rsidR="00DE73F4" w:rsidRPr="00DE73F4" w:rsidRDefault="00DE73F4" w:rsidP="00DE73F4">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proofErr w:type="spellStart"/>
            <w:r w:rsidRPr="00DE73F4">
              <w:rPr>
                <w:rFonts w:ascii="Consolas" w:eastAsia="Times New Roman" w:hAnsi="Consolas" w:cs="Times New Roman"/>
                <w:color w:val="000000"/>
                <w:sz w:val="21"/>
                <w:szCs w:val="21"/>
              </w:rPr>
              <w:t>SalesHeader</w:t>
            </w:r>
            <w:proofErr w:type="spellEnd"/>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0000FF"/>
                <w:sz w:val="21"/>
                <w:szCs w:val="21"/>
              </w:rPr>
              <w:t>Record</w:t>
            </w:r>
            <w:r w:rsidRPr="00DE73F4">
              <w:rPr>
                <w:rFonts w:ascii="Consolas" w:eastAsia="Times New Roman" w:hAnsi="Consolas" w:cs="Times New Roman"/>
                <w:color w:val="000000"/>
                <w:sz w:val="21"/>
                <w:szCs w:val="21"/>
              </w:rPr>
              <w:t xml:space="preserve"> "Sales Header</w:t>
            </w:r>
            <w:proofErr w:type="gramStart"/>
            <w:r w:rsidRPr="00DE73F4">
              <w:rPr>
                <w:rFonts w:ascii="Consolas" w:eastAsia="Times New Roman" w:hAnsi="Consolas" w:cs="Times New Roman"/>
                <w:color w:val="000000"/>
                <w:sz w:val="21"/>
                <w:szCs w:val="21"/>
              </w:rPr>
              <w:t>";</w:t>
            </w:r>
            <w:proofErr w:type="gramEnd"/>
          </w:p>
          <w:p w14:paraId="10DFAAD3" w14:textId="0D8D69C1" w:rsidR="00DE73F4" w:rsidRPr="00DE73F4" w:rsidRDefault="00DE73F4" w:rsidP="00DE73F4">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proofErr w:type="spellStart"/>
            <w:r w:rsidRPr="00DE73F4">
              <w:rPr>
                <w:rFonts w:ascii="Consolas" w:eastAsia="Times New Roman" w:hAnsi="Consolas" w:cs="Times New Roman"/>
                <w:color w:val="000000"/>
                <w:sz w:val="21"/>
                <w:szCs w:val="21"/>
              </w:rPr>
              <w:t>NoOfCustomers</w:t>
            </w:r>
            <w:proofErr w:type="spellEnd"/>
            <w:r w:rsidRPr="00DE73F4">
              <w:rPr>
                <w:rFonts w:ascii="Consolas" w:eastAsia="Times New Roman" w:hAnsi="Consolas" w:cs="Times New Roman"/>
                <w:color w:val="000000"/>
                <w:sz w:val="21"/>
                <w:szCs w:val="21"/>
              </w:rPr>
              <w:t xml:space="preserve">, </w:t>
            </w:r>
            <w:proofErr w:type="spellStart"/>
            <w:r w:rsidRPr="00DE73F4">
              <w:rPr>
                <w:rFonts w:ascii="Consolas" w:eastAsia="Times New Roman" w:hAnsi="Consolas" w:cs="Times New Roman"/>
                <w:color w:val="000000"/>
                <w:sz w:val="21"/>
                <w:szCs w:val="21"/>
              </w:rPr>
              <w:t>NoOfSalesOrders</w:t>
            </w:r>
            <w:proofErr w:type="spellEnd"/>
            <w:r w:rsidRPr="00DE73F4">
              <w:rPr>
                <w:rFonts w:ascii="Consolas" w:eastAsia="Times New Roman" w:hAnsi="Consolas" w:cs="Times New Roman"/>
                <w:color w:val="000000"/>
                <w:sz w:val="21"/>
                <w:szCs w:val="21"/>
              </w:rPr>
              <w:t xml:space="preserve">: </w:t>
            </w:r>
            <w:proofErr w:type="gramStart"/>
            <w:r w:rsidRPr="00DE73F4">
              <w:rPr>
                <w:rFonts w:ascii="Consolas" w:eastAsia="Times New Roman" w:hAnsi="Consolas" w:cs="Times New Roman"/>
                <w:color w:val="0000FF"/>
                <w:sz w:val="21"/>
                <w:szCs w:val="21"/>
              </w:rPr>
              <w:t>Integer</w:t>
            </w:r>
            <w:r w:rsidRPr="00DE73F4">
              <w:rPr>
                <w:rFonts w:ascii="Consolas" w:eastAsia="Times New Roman" w:hAnsi="Consolas" w:cs="Times New Roman"/>
                <w:color w:val="000000"/>
                <w:sz w:val="21"/>
                <w:szCs w:val="21"/>
              </w:rPr>
              <w:t>;</w:t>
            </w:r>
            <w:proofErr w:type="gramEnd"/>
          </w:p>
          <w:p w14:paraId="6FA92D60" w14:textId="77777777" w:rsidR="00DE73F4" w:rsidRPr="00DE73F4" w:rsidRDefault="00DE73F4" w:rsidP="00DE73F4">
            <w:pPr>
              <w:shd w:val="clear" w:color="auto" w:fill="FFFFFF"/>
              <w:spacing w:line="285" w:lineRule="atLeast"/>
              <w:jc w:val="left"/>
              <w:rPr>
                <w:rFonts w:ascii="Consolas" w:eastAsia="Times New Roman" w:hAnsi="Consolas" w:cs="Times New Roman"/>
                <w:color w:val="000000"/>
                <w:sz w:val="21"/>
                <w:szCs w:val="21"/>
              </w:rPr>
            </w:pPr>
          </w:p>
          <w:p w14:paraId="483EBC14" w14:textId="77777777" w:rsidR="00DE73F4" w:rsidRPr="00DE73F4" w:rsidRDefault="00DE73F4" w:rsidP="00DE73F4">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local</w:t>
            </w: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procedure</w:t>
            </w:r>
            <w:r w:rsidRPr="00DE73F4">
              <w:rPr>
                <w:rFonts w:ascii="Consolas" w:eastAsia="Times New Roman" w:hAnsi="Consolas" w:cs="Times New Roman"/>
                <w:color w:val="000000"/>
                <w:sz w:val="21"/>
                <w:szCs w:val="21"/>
              </w:rPr>
              <w:t xml:space="preserve"> </w:t>
            </w:r>
            <w:proofErr w:type="spellStart"/>
            <w:proofErr w:type="gramStart"/>
            <w:r w:rsidRPr="00DE73F4">
              <w:rPr>
                <w:rFonts w:ascii="Consolas" w:eastAsia="Times New Roman" w:hAnsi="Consolas" w:cs="Times New Roman"/>
                <w:color w:val="000000"/>
                <w:sz w:val="21"/>
                <w:szCs w:val="21"/>
              </w:rPr>
              <w:t>MyLocalProcedure</w:t>
            </w:r>
            <w:proofErr w:type="spellEnd"/>
            <w:r w:rsidRPr="00DE73F4">
              <w:rPr>
                <w:rFonts w:ascii="Consolas" w:eastAsia="Times New Roman" w:hAnsi="Consolas" w:cs="Times New Roman"/>
                <w:color w:val="0000FF"/>
                <w:sz w:val="21"/>
                <w:szCs w:val="21"/>
              </w:rPr>
              <w:t>(</w:t>
            </w:r>
            <w:proofErr w:type="gramEnd"/>
            <w:r w:rsidRPr="00DE73F4">
              <w:rPr>
                <w:rFonts w:ascii="Consolas" w:eastAsia="Times New Roman" w:hAnsi="Consolas" w:cs="Times New Roman"/>
                <w:color w:val="0000FF"/>
                <w:sz w:val="21"/>
                <w:szCs w:val="21"/>
              </w:rPr>
              <w:t>)</w:t>
            </w:r>
          </w:p>
          <w:p w14:paraId="29C21D04" w14:textId="77777777" w:rsidR="00DE73F4" w:rsidRPr="00DE73F4" w:rsidRDefault="00DE73F4" w:rsidP="00DE73F4">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var</w:t>
            </w:r>
          </w:p>
          <w:p w14:paraId="16DFDC73" w14:textId="77777777" w:rsidR="00DE73F4" w:rsidRPr="00DE73F4" w:rsidRDefault="00DE73F4" w:rsidP="00DE73F4">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lastRenderedPageBreak/>
              <w:t xml:space="preserve">        Customer: </w:t>
            </w:r>
            <w:r w:rsidRPr="00DE73F4">
              <w:rPr>
                <w:rFonts w:ascii="Consolas" w:eastAsia="Times New Roman" w:hAnsi="Consolas" w:cs="Times New Roman"/>
                <w:color w:val="0000FF"/>
                <w:sz w:val="21"/>
                <w:szCs w:val="21"/>
              </w:rPr>
              <w:t>Record</w:t>
            </w:r>
            <w:r w:rsidRPr="00DE73F4">
              <w:rPr>
                <w:rFonts w:ascii="Consolas" w:eastAsia="Times New Roman" w:hAnsi="Consolas" w:cs="Times New Roman"/>
                <w:color w:val="000000"/>
                <w:sz w:val="21"/>
                <w:szCs w:val="21"/>
              </w:rPr>
              <w:t xml:space="preserve"> Customer</w:t>
            </w:r>
          </w:p>
          <w:p w14:paraId="2518F1E2" w14:textId="77777777" w:rsidR="00DE73F4" w:rsidRPr="00DE73F4" w:rsidRDefault="00DE73F4" w:rsidP="00DE73F4">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begin</w:t>
            </w:r>
          </w:p>
          <w:p w14:paraId="4904373A" w14:textId="77777777" w:rsidR="00DE73F4" w:rsidRPr="00DE73F4" w:rsidRDefault="00DE73F4" w:rsidP="00DE73F4">
            <w:pPr>
              <w:shd w:val="clear" w:color="auto" w:fill="FFFFFF"/>
              <w:spacing w:line="285" w:lineRule="atLeast"/>
              <w:jc w:val="left"/>
              <w:rPr>
                <w:rFonts w:ascii="Consolas" w:eastAsia="Times New Roman" w:hAnsi="Consolas" w:cs="Times New Roman"/>
                <w:color w:val="000000"/>
                <w:sz w:val="21"/>
                <w:szCs w:val="21"/>
              </w:rPr>
            </w:pPr>
          </w:p>
          <w:p w14:paraId="41C79AE4" w14:textId="77777777" w:rsidR="00DE73F4" w:rsidRPr="00DE73F4" w:rsidRDefault="00DE73F4" w:rsidP="00DE73F4">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proofErr w:type="gramStart"/>
            <w:r w:rsidRPr="00DE73F4">
              <w:rPr>
                <w:rFonts w:ascii="Consolas" w:eastAsia="Times New Roman" w:hAnsi="Consolas" w:cs="Times New Roman"/>
                <w:color w:val="AF00DB"/>
                <w:sz w:val="21"/>
                <w:szCs w:val="21"/>
              </w:rPr>
              <w:t>end</w:t>
            </w:r>
            <w:r w:rsidRPr="00DE73F4">
              <w:rPr>
                <w:rFonts w:ascii="Consolas" w:eastAsia="Times New Roman" w:hAnsi="Consolas" w:cs="Times New Roman"/>
                <w:color w:val="000000"/>
                <w:sz w:val="21"/>
                <w:szCs w:val="21"/>
              </w:rPr>
              <w:t>;</w:t>
            </w:r>
            <w:proofErr w:type="gramEnd"/>
          </w:p>
          <w:p w14:paraId="66A5A61E" w14:textId="77777777" w:rsidR="00DE73F4" w:rsidRDefault="00DE73F4" w:rsidP="000B213F">
            <w:pPr>
              <w:pStyle w:val="ListParagraph"/>
              <w:ind w:left="0"/>
              <w:rPr>
                <w:rStyle w:val="Heading3Char"/>
              </w:rPr>
            </w:pPr>
            <w:r>
              <w:rPr>
                <w:rStyle w:val="Heading3Char"/>
              </w:rPr>
              <w:t xml:space="preserve"> </w:t>
            </w:r>
          </w:p>
        </w:tc>
      </w:tr>
    </w:tbl>
    <w:p w14:paraId="03F7D804" w14:textId="77777777" w:rsidR="00700A25" w:rsidRDefault="00700A25" w:rsidP="00034402">
      <w:pPr>
        <w:spacing w:line="480" w:lineRule="auto"/>
      </w:pPr>
    </w:p>
    <w:p w14:paraId="6E4FAAB1" w14:textId="6C012BBD" w:rsidR="00034402" w:rsidRDefault="00C6690A" w:rsidP="00034402">
      <w:pPr>
        <w:spacing w:line="480" w:lineRule="auto"/>
      </w:pPr>
      <w:r>
        <w:t xml:space="preserve">To assign value to the variable you can </w:t>
      </w:r>
      <w:proofErr w:type="gramStart"/>
      <w:r>
        <w:t xml:space="preserve">use </w:t>
      </w:r>
      <w:r w:rsidRPr="00034402">
        <w:rPr>
          <w:b/>
        </w:rPr>
        <w:t>:</w:t>
      </w:r>
      <w:proofErr w:type="gramEnd"/>
      <w:r w:rsidRPr="00034402">
        <w:rPr>
          <w:b/>
        </w:rPr>
        <w:t>=</w:t>
      </w:r>
      <w:r w:rsidR="00034402">
        <w:t xml:space="preserve">. </w:t>
      </w:r>
      <w:r>
        <w:t xml:space="preserve"> </w:t>
      </w:r>
    </w:p>
    <w:tbl>
      <w:tblPr>
        <w:tblStyle w:val="TableGrid"/>
        <w:tblW w:w="0" w:type="auto"/>
        <w:tblInd w:w="360" w:type="dxa"/>
        <w:tblLook w:val="04A0" w:firstRow="1" w:lastRow="0" w:firstColumn="1" w:lastColumn="0" w:noHBand="0" w:noVBand="1"/>
      </w:tblPr>
      <w:tblGrid>
        <w:gridCol w:w="8636"/>
      </w:tblGrid>
      <w:tr w:rsidR="00034402" w14:paraId="09BBEF06" w14:textId="77777777" w:rsidTr="000B213F">
        <w:tc>
          <w:tcPr>
            <w:tcW w:w="9016" w:type="dxa"/>
            <w:tcBorders>
              <w:top w:val="double" w:sz="4" w:space="0" w:color="auto"/>
              <w:left w:val="double" w:sz="4" w:space="0" w:color="auto"/>
              <w:bottom w:val="double" w:sz="4" w:space="0" w:color="auto"/>
              <w:right w:val="double" w:sz="4" w:space="0" w:color="auto"/>
            </w:tcBorders>
          </w:tcPr>
          <w:p w14:paraId="015437B9" w14:textId="77777777" w:rsidR="00034402" w:rsidRDefault="00034402" w:rsidP="000B213F">
            <w:pPr>
              <w:shd w:val="clear" w:color="auto" w:fill="FFFFFF"/>
              <w:spacing w:line="285" w:lineRule="atLeast"/>
              <w:jc w:val="left"/>
              <w:rPr>
                <w:rFonts w:ascii="Consolas" w:eastAsia="Times New Roman" w:hAnsi="Consolas" w:cs="Times New Roman"/>
                <w:color w:val="0000FF"/>
                <w:sz w:val="21"/>
                <w:szCs w:val="21"/>
              </w:rPr>
            </w:pPr>
          </w:p>
          <w:p w14:paraId="16EA6B95" w14:textId="77777777" w:rsidR="00034402" w:rsidRPr="00DE73F4" w:rsidRDefault="00034402" w:rsidP="000B213F">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var</w:t>
            </w:r>
          </w:p>
          <w:p w14:paraId="0F4AB618" w14:textId="50C9D4B7" w:rsidR="00034402" w:rsidRPr="00DE73F4" w:rsidRDefault="00034402" w:rsidP="000B213F">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proofErr w:type="spellStart"/>
            <w:r w:rsidRPr="00DE73F4">
              <w:rPr>
                <w:rFonts w:ascii="Consolas" w:eastAsia="Times New Roman" w:hAnsi="Consolas" w:cs="Times New Roman"/>
                <w:color w:val="000000"/>
                <w:sz w:val="21"/>
                <w:szCs w:val="21"/>
              </w:rPr>
              <w:t>NoOfCustomer</w:t>
            </w:r>
            <w:r w:rsidR="00C349B4">
              <w:rPr>
                <w:rFonts w:ascii="Consolas" w:eastAsia="Times New Roman" w:hAnsi="Consolas" w:cs="Times New Roman"/>
                <w:color w:val="000000"/>
                <w:sz w:val="21"/>
                <w:szCs w:val="21"/>
              </w:rPr>
              <w:t>s</w:t>
            </w:r>
            <w:proofErr w:type="spellEnd"/>
            <w:r w:rsidRPr="00DE73F4">
              <w:rPr>
                <w:rFonts w:ascii="Consolas" w:eastAsia="Times New Roman" w:hAnsi="Consolas" w:cs="Times New Roman"/>
                <w:color w:val="000000"/>
                <w:sz w:val="21"/>
                <w:szCs w:val="21"/>
              </w:rPr>
              <w:t xml:space="preserve">: </w:t>
            </w:r>
            <w:proofErr w:type="gramStart"/>
            <w:r w:rsidRPr="00DE73F4">
              <w:rPr>
                <w:rFonts w:ascii="Consolas" w:eastAsia="Times New Roman" w:hAnsi="Consolas" w:cs="Times New Roman"/>
                <w:color w:val="0000FF"/>
                <w:sz w:val="21"/>
                <w:szCs w:val="21"/>
              </w:rPr>
              <w:t>Integer</w:t>
            </w:r>
            <w:r w:rsidRPr="00DE73F4">
              <w:rPr>
                <w:rFonts w:ascii="Consolas" w:eastAsia="Times New Roman" w:hAnsi="Consolas" w:cs="Times New Roman"/>
                <w:color w:val="000000"/>
                <w:sz w:val="21"/>
                <w:szCs w:val="21"/>
              </w:rPr>
              <w:t>;</w:t>
            </w:r>
            <w:proofErr w:type="gramEnd"/>
          </w:p>
          <w:p w14:paraId="403880C0" w14:textId="77777777" w:rsidR="00034402" w:rsidRPr="00DE73F4" w:rsidRDefault="00034402" w:rsidP="000B213F">
            <w:pPr>
              <w:shd w:val="clear" w:color="auto" w:fill="FFFFFF"/>
              <w:spacing w:line="285" w:lineRule="atLeast"/>
              <w:jc w:val="left"/>
              <w:rPr>
                <w:rFonts w:ascii="Consolas" w:eastAsia="Times New Roman" w:hAnsi="Consolas" w:cs="Times New Roman"/>
                <w:color w:val="000000"/>
                <w:sz w:val="21"/>
                <w:szCs w:val="21"/>
              </w:rPr>
            </w:pPr>
          </w:p>
          <w:p w14:paraId="52B00AE8" w14:textId="77777777" w:rsidR="00034402" w:rsidRPr="00DE73F4" w:rsidRDefault="00034402" w:rsidP="000B213F">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local</w:t>
            </w: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procedure</w:t>
            </w:r>
            <w:r w:rsidRPr="00DE73F4">
              <w:rPr>
                <w:rFonts w:ascii="Consolas" w:eastAsia="Times New Roman" w:hAnsi="Consolas" w:cs="Times New Roman"/>
                <w:color w:val="000000"/>
                <w:sz w:val="21"/>
                <w:szCs w:val="21"/>
              </w:rPr>
              <w:t xml:space="preserve"> </w:t>
            </w:r>
            <w:proofErr w:type="spellStart"/>
            <w:proofErr w:type="gramStart"/>
            <w:r w:rsidRPr="00DE73F4">
              <w:rPr>
                <w:rFonts w:ascii="Consolas" w:eastAsia="Times New Roman" w:hAnsi="Consolas" w:cs="Times New Roman"/>
                <w:color w:val="000000"/>
                <w:sz w:val="21"/>
                <w:szCs w:val="21"/>
              </w:rPr>
              <w:t>MyLocalProcedure</w:t>
            </w:r>
            <w:proofErr w:type="spellEnd"/>
            <w:r w:rsidRPr="00DE73F4">
              <w:rPr>
                <w:rFonts w:ascii="Consolas" w:eastAsia="Times New Roman" w:hAnsi="Consolas" w:cs="Times New Roman"/>
                <w:color w:val="0000FF"/>
                <w:sz w:val="21"/>
                <w:szCs w:val="21"/>
              </w:rPr>
              <w:t>(</w:t>
            </w:r>
            <w:proofErr w:type="gramEnd"/>
            <w:r w:rsidRPr="00DE73F4">
              <w:rPr>
                <w:rFonts w:ascii="Consolas" w:eastAsia="Times New Roman" w:hAnsi="Consolas" w:cs="Times New Roman"/>
                <w:color w:val="0000FF"/>
                <w:sz w:val="21"/>
                <w:szCs w:val="21"/>
              </w:rPr>
              <w:t>)</w:t>
            </w:r>
          </w:p>
          <w:p w14:paraId="1B7A5997" w14:textId="77777777" w:rsidR="00034402" w:rsidRPr="00DE73F4" w:rsidRDefault="00034402" w:rsidP="000B213F">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begin</w:t>
            </w:r>
          </w:p>
          <w:p w14:paraId="3FCBA822" w14:textId="2BF70A01" w:rsidR="00034402" w:rsidRPr="00DE73F4" w:rsidRDefault="00C349B4"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spellStart"/>
            <w:proofErr w:type="gramStart"/>
            <w:r w:rsidRPr="00C349B4">
              <w:rPr>
                <w:rFonts w:ascii="Consolas" w:eastAsia="Times New Roman" w:hAnsi="Consolas" w:cs="Times New Roman"/>
                <w:color w:val="000000"/>
                <w:sz w:val="21"/>
                <w:szCs w:val="21"/>
              </w:rPr>
              <w:t>NoOfCustomers</w:t>
            </w:r>
            <w:proofErr w:type="spellEnd"/>
            <w:r w:rsidRPr="00C349B4">
              <w:rPr>
                <w:rFonts w:ascii="Consolas" w:eastAsia="Times New Roman" w:hAnsi="Consolas" w:cs="Times New Roman"/>
                <w:color w:val="0000FF"/>
                <w:sz w:val="21"/>
                <w:szCs w:val="21"/>
              </w:rPr>
              <w:t xml:space="preserve"> :</w:t>
            </w:r>
            <w:proofErr w:type="gramEnd"/>
            <w:r w:rsidRPr="00C349B4">
              <w:rPr>
                <w:rFonts w:ascii="Consolas" w:eastAsia="Times New Roman" w:hAnsi="Consolas" w:cs="Times New Roman"/>
                <w:color w:val="0000FF"/>
                <w:sz w:val="21"/>
                <w:szCs w:val="21"/>
              </w:rPr>
              <w:t xml:space="preserve">= </w:t>
            </w:r>
            <w:r w:rsidRPr="00C349B4">
              <w:rPr>
                <w:rFonts w:ascii="Consolas" w:eastAsia="Times New Roman" w:hAnsi="Consolas" w:cs="Times New Roman"/>
                <w:color w:val="098658"/>
                <w:sz w:val="21"/>
                <w:szCs w:val="21"/>
              </w:rPr>
              <w:t>1</w:t>
            </w:r>
            <w:r w:rsidRPr="00C349B4">
              <w:rPr>
                <w:rFonts w:ascii="Consolas" w:eastAsia="Times New Roman" w:hAnsi="Consolas" w:cs="Times New Roman"/>
                <w:color w:val="000000"/>
                <w:sz w:val="21"/>
                <w:szCs w:val="21"/>
              </w:rPr>
              <w:t>;</w:t>
            </w:r>
          </w:p>
          <w:p w14:paraId="02FDF5A0" w14:textId="77777777" w:rsidR="00034402" w:rsidRPr="00DE73F4" w:rsidRDefault="00034402" w:rsidP="000B213F">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proofErr w:type="gramStart"/>
            <w:r w:rsidRPr="00DE73F4">
              <w:rPr>
                <w:rFonts w:ascii="Consolas" w:eastAsia="Times New Roman" w:hAnsi="Consolas" w:cs="Times New Roman"/>
                <w:color w:val="AF00DB"/>
                <w:sz w:val="21"/>
                <w:szCs w:val="21"/>
              </w:rPr>
              <w:t>end</w:t>
            </w:r>
            <w:r w:rsidRPr="00DE73F4">
              <w:rPr>
                <w:rFonts w:ascii="Consolas" w:eastAsia="Times New Roman" w:hAnsi="Consolas" w:cs="Times New Roman"/>
                <w:color w:val="000000"/>
                <w:sz w:val="21"/>
                <w:szCs w:val="21"/>
              </w:rPr>
              <w:t>;</w:t>
            </w:r>
            <w:proofErr w:type="gramEnd"/>
          </w:p>
          <w:p w14:paraId="63C4A35C" w14:textId="77777777" w:rsidR="00034402" w:rsidRDefault="00034402" w:rsidP="000B213F">
            <w:pPr>
              <w:pStyle w:val="ListParagraph"/>
              <w:ind w:left="0"/>
              <w:rPr>
                <w:rStyle w:val="Heading3Char"/>
              </w:rPr>
            </w:pPr>
            <w:r>
              <w:rPr>
                <w:rStyle w:val="Heading3Char"/>
              </w:rPr>
              <w:t xml:space="preserve"> </w:t>
            </w:r>
          </w:p>
        </w:tc>
      </w:tr>
    </w:tbl>
    <w:p w14:paraId="0BD7071C" w14:textId="77777777" w:rsidR="00C658CE" w:rsidRDefault="00C658CE" w:rsidP="00C658CE">
      <w:pPr>
        <w:spacing w:line="480" w:lineRule="auto"/>
        <w:rPr>
          <w:rStyle w:val="Heading3Char"/>
        </w:rPr>
      </w:pPr>
    </w:p>
    <w:p w14:paraId="03039EC0" w14:textId="5FDF1289" w:rsidR="00722CEC" w:rsidRPr="00C658CE" w:rsidRDefault="00DE73F4" w:rsidP="00C658CE">
      <w:pPr>
        <w:spacing w:line="480" w:lineRule="auto"/>
        <w:rPr>
          <w:i/>
          <w:sz w:val="20"/>
        </w:rPr>
      </w:pPr>
      <w:r w:rsidRPr="00E016E8">
        <w:rPr>
          <w:rStyle w:val="Heading3Char"/>
          <w:noProof/>
        </w:rPr>
        <w:drawing>
          <wp:inline distT="0" distB="0" distL="0" distR="0" wp14:anchorId="1B9C24C7" wp14:editId="503BAB4D">
            <wp:extent cx="252412" cy="252412"/>
            <wp:effectExtent l="0" t="0" r="0" b="0"/>
            <wp:docPr id="100" name="Graph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Pr="00C658CE">
        <w:rPr>
          <w:i/>
          <w:sz w:val="20"/>
        </w:rPr>
        <w:t>Keep global variables in one place</w:t>
      </w:r>
      <w:r w:rsidR="00722CEC" w:rsidRPr="00C658CE">
        <w:rPr>
          <w:i/>
          <w:sz w:val="20"/>
        </w:rPr>
        <w:t xml:space="preserve"> – do not create many sections of </w:t>
      </w:r>
      <w:r w:rsidR="00722CEC" w:rsidRPr="00C658CE">
        <w:rPr>
          <w:b/>
          <w:i/>
          <w:sz w:val="20"/>
        </w:rPr>
        <w:t>var</w:t>
      </w:r>
      <w:r w:rsidR="00722CEC" w:rsidRPr="00C658CE">
        <w:rPr>
          <w:i/>
          <w:sz w:val="20"/>
        </w:rPr>
        <w:t xml:space="preserve">. </w:t>
      </w:r>
    </w:p>
    <w:p w14:paraId="3313D9ED" w14:textId="64B77DA5" w:rsidR="00DE73F4" w:rsidRPr="00C658CE" w:rsidRDefault="00722CEC" w:rsidP="00C658CE">
      <w:pPr>
        <w:spacing w:line="480" w:lineRule="auto"/>
        <w:rPr>
          <w:i/>
          <w:sz w:val="20"/>
        </w:rPr>
      </w:pPr>
      <w:r w:rsidRPr="00C658CE">
        <w:rPr>
          <w:i/>
          <w:sz w:val="20"/>
        </w:rPr>
        <w:t xml:space="preserve">If you have variables of the same </w:t>
      </w:r>
      <w:r w:rsidR="003F4DF3" w:rsidRPr="00C658CE">
        <w:rPr>
          <w:i/>
          <w:sz w:val="20"/>
        </w:rPr>
        <w:t>type,</w:t>
      </w:r>
      <w:r w:rsidRPr="00C658CE">
        <w:rPr>
          <w:i/>
          <w:sz w:val="20"/>
        </w:rPr>
        <w:t xml:space="preserve"> you can add them </w:t>
      </w:r>
      <w:r w:rsidR="00920B29" w:rsidRPr="00C658CE">
        <w:rPr>
          <w:i/>
          <w:sz w:val="20"/>
        </w:rPr>
        <w:t>in the same line</w:t>
      </w:r>
      <w:r w:rsidRPr="00C658CE">
        <w:rPr>
          <w:i/>
          <w:sz w:val="20"/>
        </w:rPr>
        <w:t xml:space="preserve"> </w:t>
      </w:r>
      <w:r w:rsidR="00920B29" w:rsidRPr="00C658CE">
        <w:rPr>
          <w:i/>
          <w:sz w:val="20"/>
        </w:rPr>
        <w:t>(see above Integers)</w:t>
      </w:r>
    </w:p>
    <w:p w14:paraId="2B5B9B5E" w14:textId="17B44A96" w:rsidR="00734C61" w:rsidRPr="00C658CE" w:rsidRDefault="00734C61" w:rsidP="00C658CE">
      <w:pPr>
        <w:spacing w:line="480" w:lineRule="auto"/>
        <w:rPr>
          <w:i/>
          <w:sz w:val="20"/>
        </w:rPr>
      </w:pPr>
      <w:r w:rsidRPr="00C658CE">
        <w:rPr>
          <w:i/>
          <w:sz w:val="20"/>
        </w:rPr>
        <w:t xml:space="preserve">You do not need to add </w:t>
      </w:r>
      <w:r w:rsidR="00700A25" w:rsidRPr="00C658CE">
        <w:rPr>
          <w:i/>
          <w:sz w:val="20"/>
        </w:rPr>
        <w:t xml:space="preserve">an </w:t>
      </w:r>
      <w:r w:rsidRPr="00C658CE">
        <w:rPr>
          <w:i/>
          <w:sz w:val="20"/>
        </w:rPr>
        <w:t>affix to the variable names</w:t>
      </w:r>
      <w:r w:rsidR="00BF021D" w:rsidRPr="00C658CE">
        <w:rPr>
          <w:i/>
          <w:sz w:val="20"/>
        </w:rPr>
        <w:t>.</w:t>
      </w:r>
    </w:p>
    <w:p w14:paraId="170B7595" w14:textId="3BE5970F" w:rsidR="00BF021D" w:rsidRPr="00C658CE" w:rsidRDefault="00BF021D" w:rsidP="00C658CE">
      <w:pPr>
        <w:spacing w:line="480" w:lineRule="auto"/>
        <w:rPr>
          <w:i/>
          <w:sz w:val="20"/>
        </w:rPr>
      </w:pPr>
      <w:r w:rsidRPr="00C658CE">
        <w:rPr>
          <w:i/>
          <w:sz w:val="20"/>
        </w:rPr>
        <w:t>When creating variable</w:t>
      </w:r>
      <w:r w:rsidR="00700A25" w:rsidRPr="00C658CE">
        <w:rPr>
          <w:i/>
          <w:sz w:val="20"/>
        </w:rPr>
        <w:t>s</w:t>
      </w:r>
      <w:r w:rsidRPr="00C658CE">
        <w:rPr>
          <w:i/>
          <w:sz w:val="20"/>
        </w:rPr>
        <w:t xml:space="preserve"> always use meaningful names. When creating object variables such as Record, Page, Report</w:t>
      </w:r>
      <w:r w:rsidR="00700A25" w:rsidRPr="00C658CE">
        <w:rPr>
          <w:i/>
          <w:sz w:val="20"/>
        </w:rPr>
        <w:t>,</w:t>
      </w:r>
      <w:r w:rsidRPr="00C658CE">
        <w:rPr>
          <w:i/>
          <w:sz w:val="20"/>
        </w:rPr>
        <w:t xml:space="preserve"> etc. use the same name as </w:t>
      </w:r>
      <w:r w:rsidR="00700A25" w:rsidRPr="00C658CE">
        <w:rPr>
          <w:i/>
          <w:sz w:val="20"/>
        </w:rPr>
        <w:t xml:space="preserve">the </w:t>
      </w:r>
      <w:r w:rsidR="00710B94" w:rsidRPr="00C658CE">
        <w:rPr>
          <w:i/>
          <w:sz w:val="20"/>
        </w:rPr>
        <w:t xml:space="preserve">name of the object but without affix and </w:t>
      </w:r>
      <w:proofErr w:type="gramStart"/>
      <w:r w:rsidR="00710B94" w:rsidRPr="00C658CE">
        <w:rPr>
          <w:i/>
          <w:sz w:val="20"/>
        </w:rPr>
        <w:t>space</w:t>
      </w:r>
      <w:proofErr w:type="gramEnd"/>
      <w:r w:rsidR="00710B94" w:rsidRPr="00C658CE">
        <w:rPr>
          <w:i/>
          <w:sz w:val="20"/>
        </w:rPr>
        <w:t xml:space="preserve"> for example </w:t>
      </w:r>
      <w:r w:rsidR="00710B94" w:rsidRPr="00C658CE">
        <w:rPr>
          <w:b/>
          <w:i/>
          <w:sz w:val="20"/>
        </w:rPr>
        <w:t>Record "Sales Header"</w:t>
      </w:r>
      <w:r w:rsidR="00710B94" w:rsidRPr="00C658CE">
        <w:rPr>
          <w:i/>
          <w:sz w:val="20"/>
        </w:rPr>
        <w:t xml:space="preserve"> name </w:t>
      </w:r>
      <w:proofErr w:type="spellStart"/>
      <w:r w:rsidR="00710B94" w:rsidRPr="00C658CE">
        <w:rPr>
          <w:b/>
          <w:i/>
          <w:sz w:val="20"/>
        </w:rPr>
        <w:t>SalesHeader</w:t>
      </w:r>
      <w:proofErr w:type="spellEnd"/>
      <w:r w:rsidR="00710B94" w:rsidRPr="00C658CE">
        <w:rPr>
          <w:i/>
          <w:sz w:val="20"/>
        </w:rPr>
        <w:t xml:space="preserve"> (not </w:t>
      </w:r>
      <w:proofErr w:type="spellStart"/>
      <w:r w:rsidR="00710B94" w:rsidRPr="00C658CE">
        <w:rPr>
          <w:i/>
          <w:sz w:val="20"/>
        </w:rPr>
        <w:t>SalesOrder</w:t>
      </w:r>
      <w:proofErr w:type="spellEnd"/>
      <w:r w:rsidR="00710B94" w:rsidRPr="00C658CE">
        <w:rPr>
          <w:i/>
          <w:sz w:val="20"/>
        </w:rPr>
        <w:t>).</w:t>
      </w:r>
    </w:p>
    <w:p w14:paraId="4B78F929" w14:textId="5626C9B9" w:rsidR="00CE5B1E" w:rsidRPr="00C658CE" w:rsidRDefault="00CE5B1E" w:rsidP="00C658CE">
      <w:pPr>
        <w:spacing w:line="480" w:lineRule="auto"/>
        <w:rPr>
          <w:i/>
          <w:sz w:val="20"/>
        </w:rPr>
      </w:pPr>
      <w:r w:rsidRPr="00C658CE">
        <w:rPr>
          <w:i/>
          <w:sz w:val="20"/>
        </w:rPr>
        <w:t>Try to keep variable</w:t>
      </w:r>
      <w:r w:rsidR="00700A25" w:rsidRPr="00C658CE">
        <w:rPr>
          <w:i/>
          <w:sz w:val="20"/>
        </w:rPr>
        <w:t>s</w:t>
      </w:r>
      <w:r w:rsidRPr="00C658CE">
        <w:rPr>
          <w:i/>
          <w:sz w:val="20"/>
        </w:rPr>
        <w:t xml:space="preserve"> in order.</w:t>
      </w:r>
    </w:p>
    <w:p w14:paraId="17096AD4" w14:textId="1CF9B5DB" w:rsidR="0098488E" w:rsidRPr="001A244F" w:rsidRDefault="0098488E" w:rsidP="0098488E">
      <w:pPr>
        <w:pStyle w:val="Heading2"/>
      </w:pPr>
      <w:r>
        <w:t>Rec – Special Variable on Page and Tables</w:t>
      </w:r>
    </w:p>
    <w:p w14:paraId="14D93CAF" w14:textId="3ED55ABE" w:rsidR="00C14F2A" w:rsidRDefault="0098488E" w:rsidP="0098488E">
      <w:pPr>
        <w:spacing w:line="480" w:lineRule="auto"/>
      </w:pPr>
      <w:r>
        <w:t xml:space="preserve">If you want to </w:t>
      </w:r>
      <w:proofErr w:type="gramStart"/>
      <w:r w:rsidR="00C14F2A">
        <w:t>use in</w:t>
      </w:r>
      <w:proofErr w:type="gramEnd"/>
      <w:r w:rsidR="00C14F2A">
        <w:t xml:space="preserve"> the object such as Table, Table Extension, Page</w:t>
      </w:r>
      <w:r w:rsidR="00700A25">
        <w:t>,</w:t>
      </w:r>
      <w:r w:rsidR="00C14F2A">
        <w:t xml:space="preserve"> or Page Extension current value of the record you do not need to declare it as </w:t>
      </w:r>
      <w:r w:rsidR="00700A25">
        <w:t xml:space="preserve">a </w:t>
      </w:r>
      <w:r w:rsidR="00C14F2A">
        <w:t xml:space="preserve">separate variable. </w:t>
      </w:r>
    </w:p>
    <w:p w14:paraId="6447F3CB" w14:textId="1C2CAE9F" w:rsidR="001060A9" w:rsidRDefault="00C14F2A" w:rsidP="001060A9">
      <w:r>
        <w:t xml:space="preserve">To retrieve </w:t>
      </w:r>
      <w:r w:rsidR="00700A25">
        <w:t xml:space="preserve">the </w:t>
      </w:r>
      <w:r w:rsidR="001060A9">
        <w:t xml:space="preserve">value of </w:t>
      </w:r>
      <w:r w:rsidR="00700A25">
        <w:t xml:space="preserve">the </w:t>
      </w:r>
      <w:r w:rsidR="001060A9">
        <w:t xml:space="preserve">current record you can use </w:t>
      </w:r>
      <w:r w:rsidR="001060A9" w:rsidRPr="001060A9">
        <w:rPr>
          <w:b/>
        </w:rPr>
        <w:t>Rec</w:t>
      </w:r>
      <w:r w:rsidR="001060A9">
        <w:t xml:space="preserve">. </w:t>
      </w:r>
    </w:p>
    <w:tbl>
      <w:tblPr>
        <w:tblStyle w:val="TableGrid"/>
        <w:tblW w:w="0" w:type="auto"/>
        <w:tblInd w:w="360" w:type="dxa"/>
        <w:tblLook w:val="04A0" w:firstRow="1" w:lastRow="0" w:firstColumn="1" w:lastColumn="0" w:noHBand="0" w:noVBand="1"/>
      </w:tblPr>
      <w:tblGrid>
        <w:gridCol w:w="8636"/>
      </w:tblGrid>
      <w:tr w:rsidR="001060A9" w14:paraId="5277268E" w14:textId="77777777" w:rsidTr="000B213F">
        <w:tc>
          <w:tcPr>
            <w:tcW w:w="9016" w:type="dxa"/>
            <w:tcBorders>
              <w:top w:val="double" w:sz="4" w:space="0" w:color="auto"/>
              <w:left w:val="double" w:sz="4" w:space="0" w:color="auto"/>
              <w:bottom w:val="double" w:sz="4" w:space="0" w:color="auto"/>
              <w:right w:val="double" w:sz="4" w:space="0" w:color="auto"/>
            </w:tcBorders>
          </w:tcPr>
          <w:p w14:paraId="73F4C13C" w14:textId="77777777" w:rsidR="001060A9" w:rsidRPr="00DE73F4" w:rsidRDefault="001060A9" w:rsidP="000B213F">
            <w:pPr>
              <w:shd w:val="clear" w:color="auto" w:fill="FFFFFF"/>
              <w:spacing w:line="285" w:lineRule="atLeast"/>
              <w:jc w:val="left"/>
              <w:rPr>
                <w:rFonts w:ascii="Consolas" w:eastAsia="Times New Roman" w:hAnsi="Consolas" w:cs="Times New Roman"/>
                <w:color w:val="000000"/>
                <w:sz w:val="21"/>
                <w:szCs w:val="21"/>
              </w:rPr>
            </w:pPr>
          </w:p>
          <w:p w14:paraId="0FA60340" w14:textId="77777777" w:rsidR="001060A9" w:rsidRPr="00DE73F4" w:rsidRDefault="001060A9" w:rsidP="000B213F">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local</w:t>
            </w: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procedure</w:t>
            </w:r>
            <w:r w:rsidRPr="00DE73F4">
              <w:rPr>
                <w:rFonts w:ascii="Consolas" w:eastAsia="Times New Roman" w:hAnsi="Consolas" w:cs="Times New Roman"/>
                <w:color w:val="000000"/>
                <w:sz w:val="21"/>
                <w:szCs w:val="21"/>
              </w:rPr>
              <w:t xml:space="preserve"> </w:t>
            </w:r>
            <w:proofErr w:type="spellStart"/>
            <w:proofErr w:type="gramStart"/>
            <w:r w:rsidRPr="00DE73F4">
              <w:rPr>
                <w:rFonts w:ascii="Consolas" w:eastAsia="Times New Roman" w:hAnsi="Consolas" w:cs="Times New Roman"/>
                <w:color w:val="000000"/>
                <w:sz w:val="21"/>
                <w:szCs w:val="21"/>
              </w:rPr>
              <w:t>MyLocalProcedure</w:t>
            </w:r>
            <w:proofErr w:type="spellEnd"/>
            <w:r w:rsidRPr="00DE73F4">
              <w:rPr>
                <w:rFonts w:ascii="Consolas" w:eastAsia="Times New Roman" w:hAnsi="Consolas" w:cs="Times New Roman"/>
                <w:color w:val="0000FF"/>
                <w:sz w:val="21"/>
                <w:szCs w:val="21"/>
              </w:rPr>
              <w:t>(</w:t>
            </w:r>
            <w:proofErr w:type="gramEnd"/>
            <w:r w:rsidRPr="00DE73F4">
              <w:rPr>
                <w:rFonts w:ascii="Consolas" w:eastAsia="Times New Roman" w:hAnsi="Consolas" w:cs="Times New Roman"/>
                <w:color w:val="0000FF"/>
                <w:sz w:val="21"/>
                <w:szCs w:val="21"/>
              </w:rPr>
              <w:t>)</w:t>
            </w:r>
          </w:p>
          <w:p w14:paraId="71914640" w14:textId="77777777" w:rsidR="001060A9" w:rsidRPr="00DE73F4" w:rsidRDefault="001060A9" w:rsidP="000B213F">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begin</w:t>
            </w:r>
          </w:p>
          <w:p w14:paraId="61D5B4A9" w14:textId="77777777" w:rsidR="00396B13" w:rsidRPr="00396B13" w:rsidRDefault="00396B13" w:rsidP="00396B13">
            <w:pPr>
              <w:shd w:val="clear" w:color="auto" w:fill="FFFFFF"/>
              <w:spacing w:line="285" w:lineRule="atLeast"/>
              <w:jc w:val="left"/>
              <w:rPr>
                <w:rFonts w:ascii="Consolas" w:eastAsia="Times New Roman" w:hAnsi="Consolas" w:cs="Times New Roman"/>
                <w:color w:val="000000"/>
                <w:sz w:val="21"/>
                <w:szCs w:val="21"/>
              </w:rPr>
            </w:pPr>
            <w:r w:rsidRPr="00396B13">
              <w:rPr>
                <w:rFonts w:ascii="Consolas" w:eastAsia="Times New Roman" w:hAnsi="Consolas" w:cs="Times New Roman"/>
                <w:color w:val="000000"/>
                <w:sz w:val="21"/>
                <w:szCs w:val="21"/>
              </w:rPr>
              <w:t xml:space="preserve">        </w:t>
            </w:r>
            <w:r w:rsidRPr="00396B13">
              <w:rPr>
                <w:rFonts w:ascii="Consolas" w:eastAsia="Times New Roman" w:hAnsi="Consolas" w:cs="Times New Roman"/>
                <w:color w:val="AF00DB"/>
                <w:sz w:val="21"/>
                <w:szCs w:val="21"/>
              </w:rPr>
              <w:t>if</w:t>
            </w:r>
            <w:r w:rsidRPr="00396B13">
              <w:rPr>
                <w:rFonts w:ascii="Consolas" w:eastAsia="Times New Roman" w:hAnsi="Consolas" w:cs="Times New Roman"/>
                <w:color w:val="000000"/>
                <w:sz w:val="21"/>
                <w:szCs w:val="21"/>
              </w:rPr>
              <w:t xml:space="preserve"> </w:t>
            </w:r>
            <w:proofErr w:type="spellStart"/>
            <w:r w:rsidRPr="00396B13">
              <w:rPr>
                <w:rFonts w:ascii="Consolas" w:eastAsia="Times New Roman" w:hAnsi="Consolas" w:cs="Times New Roman"/>
                <w:color w:val="000000"/>
                <w:sz w:val="21"/>
                <w:szCs w:val="21"/>
              </w:rPr>
              <w:t>Rec</w:t>
            </w:r>
            <w:r w:rsidRPr="00396B13">
              <w:rPr>
                <w:rFonts w:ascii="Consolas" w:eastAsia="Times New Roman" w:hAnsi="Consolas" w:cs="Times New Roman"/>
                <w:color w:val="0000FF"/>
                <w:sz w:val="21"/>
                <w:szCs w:val="21"/>
              </w:rPr>
              <w:t>.</w:t>
            </w:r>
            <w:r w:rsidRPr="00396B13">
              <w:rPr>
                <w:rFonts w:ascii="Consolas" w:eastAsia="Times New Roman" w:hAnsi="Consolas" w:cs="Times New Roman"/>
                <w:color w:val="000000"/>
                <w:sz w:val="21"/>
                <w:szCs w:val="21"/>
              </w:rPr>
              <w:t>"No</w:t>
            </w:r>
            <w:proofErr w:type="spellEnd"/>
            <w:r w:rsidRPr="00396B13">
              <w:rPr>
                <w:rFonts w:ascii="Consolas" w:eastAsia="Times New Roman" w:hAnsi="Consolas" w:cs="Times New Roman"/>
                <w:color w:val="000000"/>
                <w:sz w:val="21"/>
                <w:szCs w:val="21"/>
              </w:rPr>
              <w:t xml:space="preserve">." = </w:t>
            </w:r>
            <w:r w:rsidRPr="00396B13">
              <w:rPr>
                <w:rFonts w:ascii="Consolas" w:eastAsia="Times New Roman" w:hAnsi="Consolas" w:cs="Times New Roman"/>
                <w:color w:val="A31515"/>
                <w:sz w:val="21"/>
                <w:szCs w:val="21"/>
              </w:rPr>
              <w:t>'10000'</w:t>
            </w:r>
            <w:r w:rsidRPr="00396B13">
              <w:rPr>
                <w:rFonts w:ascii="Consolas" w:eastAsia="Times New Roman" w:hAnsi="Consolas" w:cs="Times New Roman"/>
                <w:color w:val="000000"/>
                <w:sz w:val="21"/>
                <w:szCs w:val="21"/>
              </w:rPr>
              <w:t xml:space="preserve"> </w:t>
            </w:r>
            <w:r w:rsidRPr="00396B13">
              <w:rPr>
                <w:rFonts w:ascii="Consolas" w:eastAsia="Times New Roman" w:hAnsi="Consolas" w:cs="Times New Roman"/>
                <w:color w:val="AF00DB"/>
                <w:sz w:val="21"/>
                <w:szCs w:val="21"/>
              </w:rPr>
              <w:t>then</w:t>
            </w:r>
            <w:r w:rsidRPr="00396B13">
              <w:rPr>
                <w:rFonts w:ascii="Consolas" w:eastAsia="Times New Roman" w:hAnsi="Consolas" w:cs="Times New Roman"/>
                <w:color w:val="000000"/>
                <w:sz w:val="21"/>
                <w:szCs w:val="21"/>
              </w:rPr>
              <w:t xml:space="preserve"> </w:t>
            </w:r>
            <w:r w:rsidRPr="00396B13">
              <w:rPr>
                <w:rFonts w:ascii="Consolas" w:eastAsia="Times New Roman" w:hAnsi="Consolas" w:cs="Times New Roman"/>
                <w:color w:val="AF00DB"/>
                <w:sz w:val="21"/>
                <w:szCs w:val="21"/>
              </w:rPr>
              <w:t>begin</w:t>
            </w:r>
          </w:p>
          <w:p w14:paraId="5E809953" w14:textId="16908CCD" w:rsidR="00396B13" w:rsidRPr="00396B13" w:rsidRDefault="00396B13" w:rsidP="00396B13">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
          <w:p w14:paraId="6D4109DF" w14:textId="0F0843F0" w:rsidR="001060A9" w:rsidRPr="00DE73F4" w:rsidRDefault="00396B13" w:rsidP="000B213F">
            <w:pPr>
              <w:shd w:val="clear" w:color="auto" w:fill="FFFFFF"/>
              <w:spacing w:line="285" w:lineRule="atLeast"/>
              <w:jc w:val="left"/>
              <w:rPr>
                <w:rFonts w:ascii="Consolas" w:eastAsia="Times New Roman" w:hAnsi="Consolas" w:cs="Times New Roman"/>
                <w:color w:val="000000"/>
                <w:sz w:val="21"/>
                <w:szCs w:val="21"/>
              </w:rPr>
            </w:pPr>
            <w:r w:rsidRPr="00396B13">
              <w:rPr>
                <w:rFonts w:ascii="Consolas" w:eastAsia="Times New Roman" w:hAnsi="Consolas" w:cs="Times New Roman"/>
                <w:color w:val="000000"/>
                <w:sz w:val="21"/>
                <w:szCs w:val="21"/>
              </w:rPr>
              <w:t xml:space="preserve">        </w:t>
            </w:r>
            <w:proofErr w:type="gramStart"/>
            <w:r w:rsidRPr="00396B13">
              <w:rPr>
                <w:rFonts w:ascii="Consolas" w:eastAsia="Times New Roman" w:hAnsi="Consolas" w:cs="Times New Roman"/>
                <w:color w:val="AF00DB"/>
                <w:sz w:val="21"/>
                <w:szCs w:val="21"/>
              </w:rPr>
              <w:t>end</w:t>
            </w:r>
            <w:r w:rsidRPr="00396B13">
              <w:rPr>
                <w:rFonts w:ascii="Consolas" w:eastAsia="Times New Roman" w:hAnsi="Consolas" w:cs="Times New Roman"/>
                <w:color w:val="000000"/>
                <w:sz w:val="21"/>
                <w:szCs w:val="21"/>
              </w:rPr>
              <w:t>;</w:t>
            </w:r>
            <w:proofErr w:type="gramEnd"/>
          </w:p>
          <w:p w14:paraId="73249D54" w14:textId="77777777" w:rsidR="001060A9" w:rsidRPr="00DE73F4" w:rsidRDefault="001060A9" w:rsidP="000B213F">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proofErr w:type="gramStart"/>
            <w:r w:rsidRPr="00DE73F4">
              <w:rPr>
                <w:rFonts w:ascii="Consolas" w:eastAsia="Times New Roman" w:hAnsi="Consolas" w:cs="Times New Roman"/>
                <w:color w:val="AF00DB"/>
                <w:sz w:val="21"/>
                <w:szCs w:val="21"/>
              </w:rPr>
              <w:t>end</w:t>
            </w:r>
            <w:r w:rsidRPr="00DE73F4">
              <w:rPr>
                <w:rFonts w:ascii="Consolas" w:eastAsia="Times New Roman" w:hAnsi="Consolas" w:cs="Times New Roman"/>
                <w:color w:val="000000"/>
                <w:sz w:val="21"/>
                <w:szCs w:val="21"/>
              </w:rPr>
              <w:t>;</w:t>
            </w:r>
            <w:proofErr w:type="gramEnd"/>
          </w:p>
          <w:p w14:paraId="5EB4A051" w14:textId="77777777" w:rsidR="001060A9" w:rsidRDefault="001060A9" w:rsidP="000B213F">
            <w:pPr>
              <w:pStyle w:val="ListParagraph"/>
              <w:ind w:left="0"/>
              <w:rPr>
                <w:rStyle w:val="Heading3Char"/>
              </w:rPr>
            </w:pPr>
            <w:r>
              <w:rPr>
                <w:rStyle w:val="Heading3Char"/>
              </w:rPr>
              <w:t xml:space="preserve"> </w:t>
            </w:r>
          </w:p>
        </w:tc>
      </w:tr>
    </w:tbl>
    <w:p w14:paraId="632CB446" w14:textId="5167C7C8" w:rsidR="00AF1AEE" w:rsidRDefault="00AF1AEE" w:rsidP="0098488E">
      <w:pPr>
        <w:spacing w:line="480" w:lineRule="auto"/>
      </w:pPr>
    </w:p>
    <w:p w14:paraId="3C46BAD7" w14:textId="244DB03C" w:rsidR="00C6690A" w:rsidRDefault="00700A25" w:rsidP="0098488E">
      <w:pPr>
        <w:spacing w:line="480" w:lineRule="auto"/>
      </w:pPr>
      <w:r>
        <w:t>The a</w:t>
      </w:r>
      <w:r w:rsidR="00396B13">
        <w:t xml:space="preserve">bove example checks if </w:t>
      </w:r>
      <w:r>
        <w:t xml:space="preserve">the </w:t>
      </w:r>
      <w:r w:rsidR="00396B13" w:rsidRPr="00396B13">
        <w:rPr>
          <w:b/>
        </w:rPr>
        <w:t>current record</w:t>
      </w:r>
      <w:r w:rsidR="00396B13">
        <w:t xml:space="preserve"> has 10000 in </w:t>
      </w:r>
      <w:r>
        <w:t xml:space="preserve">the </w:t>
      </w:r>
      <w:r w:rsidR="00396B13">
        <w:t>field "No.".</w:t>
      </w:r>
    </w:p>
    <w:p w14:paraId="7A04CE29" w14:textId="6D157490" w:rsidR="00C6690A" w:rsidRPr="00C658CE" w:rsidRDefault="00C6690A" w:rsidP="00C658CE">
      <w:pPr>
        <w:spacing w:line="480" w:lineRule="auto"/>
        <w:rPr>
          <w:i/>
          <w:sz w:val="20"/>
        </w:rPr>
      </w:pPr>
      <w:r w:rsidRPr="00E016E8">
        <w:rPr>
          <w:rStyle w:val="Heading3Char"/>
          <w:noProof/>
        </w:rPr>
        <w:drawing>
          <wp:inline distT="0" distB="0" distL="0" distR="0" wp14:anchorId="5539418A" wp14:editId="10942427">
            <wp:extent cx="252412" cy="252412"/>
            <wp:effectExtent l="0" t="0" r="0" b="0"/>
            <wp:docPr id="144" name="Graphic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Pr="00C658CE">
        <w:rPr>
          <w:i/>
          <w:sz w:val="20"/>
        </w:rPr>
        <w:t>Sometime</w:t>
      </w:r>
      <w:r w:rsidR="00700A25" w:rsidRPr="00C658CE">
        <w:rPr>
          <w:i/>
          <w:sz w:val="20"/>
        </w:rPr>
        <w:t>s</w:t>
      </w:r>
      <w:r w:rsidRPr="00C658CE">
        <w:rPr>
          <w:i/>
          <w:sz w:val="20"/>
        </w:rPr>
        <w:t xml:space="preserve"> the Rec is omitted in the code – it means that the variable is related to </w:t>
      </w:r>
      <w:r w:rsidR="00700A25" w:rsidRPr="00C658CE">
        <w:rPr>
          <w:i/>
          <w:sz w:val="20"/>
        </w:rPr>
        <w:t xml:space="preserve">the </w:t>
      </w:r>
      <w:r w:rsidRPr="00C658CE">
        <w:rPr>
          <w:i/>
          <w:sz w:val="20"/>
        </w:rPr>
        <w:t xml:space="preserve">current record. </w:t>
      </w:r>
    </w:p>
    <w:p w14:paraId="51CB13AD" w14:textId="44A3CB6A" w:rsidR="000F1FBA" w:rsidRPr="001A244F" w:rsidRDefault="00A75832" w:rsidP="000F1FBA">
      <w:pPr>
        <w:pStyle w:val="Heading2"/>
      </w:pPr>
      <w:r>
        <w:t>If ... Else Statement</w:t>
      </w:r>
    </w:p>
    <w:p w14:paraId="76BEBAB9" w14:textId="66E53F6C" w:rsidR="000F1FBA" w:rsidRDefault="006C65EC" w:rsidP="000F1FBA">
      <w:pPr>
        <w:spacing w:line="480" w:lineRule="auto"/>
      </w:pPr>
      <w:r w:rsidRPr="006C65EC">
        <w:t xml:space="preserve">The </w:t>
      </w:r>
      <w:r w:rsidRPr="006C65EC">
        <w:rPr>
          <w:b/>
        </w:rPr>
        <w:t>if...else</w:t>
      </w:r>
      <w:r w:rsidRPr="006C65EC">
        <w:t xml:space="preserve"> statement is very common in any programming language. It allows you to run some code only if some condition</w:t>
      </w:r>
      <w:r w:rsidR="00700A25">
        <w:t>s</w:t>
      </w:r>
      <w:r w:rsidRPr="006C65EC">
        <w:t xml:space="preserve"> or conditions are true. With the else part of the statement,</w:t>
      </w:r>
      <w:r>
        <w:t xml:space="preserve"> </w:t>
      </w:r>
      <w:r w:rsidRPr="006C65EC">
        <w:t>you can tell what should happen if the conditions are not met. Examples you can find below.</w:t>
      </w:r>
    </w:p>
    <w:tbl>
      <w:tblPr>
        <w:tblStyle w:val="TableGrid"/>
        <w:tblW w:w="0" w:type="auto"/>
        <w:tblInd w:w="360" w:type="dxa"/>
        <w:tblLook w:val="04A0" w:firstRow="1" w:lastRow="0" w:firstColumn="1" w:lastColumn="0" w:noHBand="0" w:noVBand="1"/>
      </w:tblPr>
      <w:tblGrid>
        <w:gridCol w:w="8636"/>
      </w:tblGrid>
      <w:tr w:rsidR="0019443D" w14:paraId="1D7D0112" w14:textId="77777777" w:rsidTr="000B213F">
        <w:tc>
          <w:tcPr>
            <w:tcW w:w="9016" w:type="dxa"/>
            <w:tcBorders>
              <w:top w:val="double" w:sz="4" w:space="0" w:color="auto"/>
              <w:left w:val="double" w:sz="4" w:space="0" w:color="auto"/>
              <w:bottom w:val="double" w:sz="4" w:space="0" w:color="auto"/>
              <w:right w:val="double" w:sz="4" w:space="0" w:color="auto"/>
            </w:tcBorders>
          </w:tcPr>
          <w:p w14:paraId="4F399804" w14:textId="77777777" w:rsidR="0019443D" w:rsidRDefault="0019443D" w:rsidP="000B213F">
            <w:pPr>
              <w:shd w:val="clear" w:color="auto" w:fill="FFFFFF"/>
              <w:spacing w:line="285" w:lineRule="atLeast"/>
              <w:jc w:val="left"/>
              <w:rPr>
                <w:rFonts w:ascii="Consolas" w:eastAsia="Times New Roman" w:hAnsi="Consolas" w:cs="Times New Roman"/>
                <w:color w:val="0000FF"/>
                <w:sz w:val="21"/>
                <w:szCs w:val="21"/>
              </w:rPr>
            </w:pPr>
          </w:p>
          <w:p w14:paraId="12A34B3E" w14:textId="77777777"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r w:rsidRPr="00CD4E5A">
              <w:rPr>
                <w:rFonts w:ascii="Consolas" w:eastAsia="Times New Roman" w:hAnsi="Consolas" w:cs="Times New Roman"/>
                <w:color w:val="000000"/>
                <w:sz w:val="21"/>
                <w:szCs w:val="21"/>
              </w:rPr>
              <w:t xml:space="preserve">        </w:t>
            </w:r>
            <w:r w:rsidRPr="00CD4E5A">
              <w:rPr>
                <w:rFonts w:ascii="Consolas" w:eastAsia="Times New Roman" w:hAnsi="Consolas" w:cs="Times New Roman"/>
                <w:color w:val="AF00DB"/>
                <w:sz w:val="21"/>
                <w:szCs w:val="21"/>
              </w:rPr>
              <w:t>if</w:t>
            </w:r>
            <w:r w:rsidRPr="00CD4E5A">
              <w:rPr>
                <w:rFonts w:ascii="Consolas" w:eastAsia="Times New Roman" w:hAnsi="Consolas" w:cs="Times New Roman"/>
                <w:color w:val="000000"/>
                <w:sz w:val="21"/>
                <w:szCs w:val="21"/>
              </w:rPr>
              <w:t xml:space="preserve"> a &gt; b </w:t>
            </w:r>
            <w:r w:rsidRPr="00CD4E5A">
              <w:rPr>
                <w:rFonts w:ascii="Consolas" w:eastAsia="Times New Roman" w:hAnsi="Consolas" w:cs="Times New Roman"/>
                <w:color w:val="AF00DB"/>
                <w:sz w:val="21"/>
                <w:szCs w:val="21"/>
              </w:rPr>
              <w:t>then</w:t>
            </w:r>
            <w:r w:rsidRPr="00CD4E5A">
              <w:rPr>
                <w:rFonts w:ascii="Consolas" w:eastAsia="Times New Roman" w:hAnsi="Consolas" w:cs="Times New Roman"/>
                <w:color w:val="000000"/>
                <w:sz w:val="21"/>
                <w:szCs w:val="21"/>
              </w:rPr>
              <w:t xml:space="preserve"> </w:t>
            </w:r>
            <w:proofErr w:type="gramStart"/>
            <w:r w:rsidRPr="00CD4E5A">
              <w:rPr>
                <w:rFonts w:ascii="Consolas" w:eastAsia="Times New Roman" w:hAnsi="Consolas" w:cs="Times New Roman"/>
                <w:color w:val="AF00DB"/>
                <w:sz w:val="21"/>
                <w:szCs w:val="21"/>
              </w:rPr>
              <w:t>begin</w:t>
            </w:r>
            <w:proofErr w:type="gramEnd"/>
          </w:p>
          <w:p w14:paraId="1D8A4A7D" w14:textId="1389B128"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
          <w:p w14:paraId="5D586364" w14:textId="77777777"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r w:rsidRPr="00CD4E5A">
              <w:rPr>
                <w:rFonts w:ascii="Consolas" w:eastAsia="Times New Roman" w:hAnsi="Consolas" w:cs="Times New Roman"/>
                <w:color w:val="000000"/>
                <w:sz w:val="21"/>
                <w:szCs w:val="21"/>
              </w:rPr>
              <w:t xml:space="preserve">        </w:t>
            </w:r>
            <w:proofErr w:type="gramStart"/>
            <w:r w:rsidRPr="00CD4E5A">
              <w:rPr>
                <w:rFonts w:ascii="Consolas" w:eastAsia="Times New Roman" w:hAnsi="Consolas" w:cs="Times New Roman"/>
                <w:color w:val="AF00DB"/>
                <w:sz w:val="21"/>
                <w:szCs w:val="21"/>
              </w:rPr>
              <w:t>end</w:t>
            </w:r>
            <w:r w:rsidRPr="00CD4E5A">
              <w:rPr>
                <w:rFonts w:ascii="Consolas" w:eastAsia="Times New Roman" w:hAnsi="Consolas" w:cs="Times New Roman"/>
                <w:color w:val="000000"/>
                <w:sz w:val="21"/>
                <w:szCs w:val="21"/>
              </w:rPr>
              <w:t>;</w:t>
            </w:r>
            <w:proofErr w:type="gramEnd"/>
          </w:p>
          <w:p w14:paraId="22E9E632" w14:textId="77777777"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p>
          <w:p w14:paraId="0230D11A" w14:textId="77777777"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r w:rsidRPr="00CD4E5A">
              <w:rPr>
                <w:rFonts w:ascii="Consolas" w:eastAsia="Times New Roman" w:hAnsi="Consolas" w:cs="Times New Roman"/>
                <w:color w:val="000000"/>
                <w:sz w:val="21"/>
                <w:szCs w:val="21"/>
              </w:rPr>
              <w:t xml:space="preserve">        </w:t>
            </w:r>
            <w:r w:rsidRPr="00CD4E5A">
              <w:rPr>
                <w:rFonts w:ascii="Consolas" w:eastAsia="Times New Roman" w:hAnsi="Consolas" w:cs="Times New Roman"/>
                <w:color w:val="AF00DB"/>
                <w:sz w:val="21"/>
                <w:szCs w:val="21"/>
              </w:rPr>
              <w:t>if</w:t>
            </w:r>
            <w:r w:rsidRPr="00CD4E5A">
              <w:rPr>
                <w:rFonts w:ascii="Consolas" w:eastAsia="Times New Roman" w:hAnsi="Consolas" w:cs="Times New Roman"/>
                <w:color w:val="0000FF"/>
                <w:sz w:val="21"/>
                <w:szCs w:val="21"/>
              </w:rPr>
              <w:t xml:space="preserve"> (</w:t>
            </w:r>
            <w:r w:rsidRPr="00CD4E5A">
              <w:rPr>
                <w:rFonts w:ascii="Consolas" w:eastAsia="Times New Roman" w:hAnsi="Consolas" w:cs="Times New Roman"/>
                <w:color w:val="000000"/>
                <w:sz w:val="21"/>
                <w:szCs w:val="21"/>
              </w:rPr>
              <w:t>a &gt; b</w:t>
            </w:r>
            <w:r w:rsidRPr="00CD4E5A">
              <w:rPr>
                <w:rFonts w:ascii="Consolas" w:eastAsia="Times New Roman" w:hAnsi="Consolas" w:cs="Times New Roman"/>
                <w:color w:val="0000FF"/>
                <w:sz w:val="21"/>
                <w:szCs w:val="21"/>
              </w:rPr>
              <w:t>) and</w:t>
            </w:r>
            <w:r w:rsidRPr="00CD4E5A">
              <w:rPr>
                <w:rFonts w:ascii="Consolas" w:eastAsia="Times New Roman" w:hAnsi="Consolas" w:cs="Times New Roman"/>
                <w:color w:val="000000"/>
                <w:sz w:val="21"/>
                <w:szCs w:val="21"/>
              </w:rPr>
              <w:t xml:space="preserve"> </w:t>
            </w:r>
            <w:r w:rsidRPr="00CD4E5A">
              <w:rPr>
                <w:rFonts w:ascii="Consolas" w:eastAsia="Times New Roman" w:hAnsi="Consolas" w:cs="Times New Roman"/>
                <w:color w:val="0000FF"/>
                <w:sz w:val="21"/>
                <w:szCs w:val="21"/>
              </w:rPr>
              <w:t>not (</w:t>
            </w:r>
            <w:r w:rsidRPr="00CD4E5A">
              <w:rPr>
                <w:rFonts w:ascii="Consolas" w:eastAsia="Times New Roman" w:hAnsi="Consolas" w:cs="Times New Roman"/>
                <w:color w:val="000000"/>
                <w:sz w:val="21"/>
                <w:szCs w:val="21"/>
              </w:rPr>
              <w:t>c &lt; b</w:t>
            </w:r>
            <w:r w:rsidRPr="00CD4E5A">
              <w:rPr>
                <w:rFonts w:ascii="Consolas" w:eastAsia="Times New Roman" w:hAnsi="Consolas" w:cs="Times New Roman"/>
                <w:color w:val="0000FF"/>
                <w:sz w:val="21"/>
                <w:szCs w:val="21"/>
              </w:rPr>
              <w:t xml:space="preserve">) </w:t>
            </w:r>
            <w:r w:rsidRPr="00CD4E5A">
              <w:rPr>
                <w:rFonts w:ascii="Consolas" w:eastAsia="Times New Roman" w:hAnsi="Consolas" w:cs="Times New Roman"/>
                <w:color w:val="AF00DB"/>
                <w:sz w:val="21"/>
                <w:szCs w:val="21"/>
              </w:rPr>
              <w:t>then</w:t>
            </w:r>
          </w:p>
          <w:p w14:paraId="25D28A1E" w14:textId="77777777"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r w:rsidRPr="00CD4E5A">
              <w:rPr>
                <w:rFonts w:ascii="Consolas" w:eastAsia="Times New Roman" w:hAnsi="Consolas" w:cs="Times New Roman"/>
                <w:color w:val="000000"/>
                <w:sz w:val="21"/>
                <w:szCs w:val="21"/>
              </w:rPr>
              <w:t xml:space="preserve">            </w:t>
            </w:r>
            <w:proofErr w:type="gramStart"/>
            <w:r w:rsidRPr="00CD4E5A">
              <w:rPr>
                <w:rFonts w:ascii="Consolas" w:eastAsia="Times New Roman" w:hAnsi="Consolas" w:cs="Times New Roman"/>
                <w:color w:val="000000"/>
                <w:sz w:val="21"/>
                <w:szCs w:val="21"/>
              </w:rPr>
              <w:t>Message</w:t>
            </w:r>
            <w:r w:rsidRPr="00CD4E5A">
              <w:rPr>
                <w:rFonts w:ascii="Consolas" w:eastAsia="Times New Roman" w:hAnsi="Consolas" w:cs="Times New Roman"/>
                <w:color w:val="0000FF"/>
                <w:sz w:val="21"/>
                <w:szCs w:val="21"/>
              </w:rPr>
              <w:t>(</w:t>
            </w:r>
            <w:proofErr w:type="gramEnd"/>
            <w:r w:rsidRPr="00CD4E5A">
              <w:rPr>
                <w:rFonts w:ascii="Consolas" w:eastAsia="Times New Roman" w:hAnsi="Consolas" w:cs="Times New Roman"/>
                <w:color w:val="A31515"/>
                <w:sz w:val="21"/>
                <w:szCs w:val="21"/>
              </w:rPr>
              <w:t>'Hello World'</w:t>
            </w:r>
            <w:r w:rsidRPr="00CD4E5A">
              <w:rPr>
                <w:rFonts w:ascii="Consolas" w:eastAsia="Times New Roman" w:hAnsi="Consolas" w:cs="Times New Roman"/>
                <w:color w:val="0000FF"/>
                <w:sz w:val="21"/>
                <w:szCs w:val="21"/>
              </w:rPr>
              <w:t>)</w:t>
            </w:r>
            <w:r w:rsidRPr="00CD4E5A">
              <w:rPr>
                <w:rFonts w:ascii="Consolas" w:eastAsia="Times New Roman" w:hAnsi="Consolas" w:cs="Times New Roman"/>
                <w:color w:val="000000"/>
                <w:sz w:val="21"/>
                <w:szCs w:val="21"/>
              </w:rPr>
              <w:t>;</w:t>
            </w:r>
          </w:p>
          <w:p w14:paraId="1909792B" w14:textId="77777777"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p>
          <w:p w14:paraId="1B7A300E" w14:textId="77777777"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r w:rsidRPr="00CD4E5A">
              <w:rPr>
                <w:rFonts w:ascii="Consolas" w:eastAsia="Times New Roman" w:hAnsi="Consolas" w:cs="Times New Roman"/>
                <w:color w:val="000000"/>
                <w:sz w:val="21"/>
                <w:szCs w:val="21"/>
              </w:rPr>
              <w:t xml:space="preserve">        </w:t>
            </w:r>
            <w:r w:rsidRPr="00CD4E5A">
              <w:rPr>
                <w:rFonts w:ascii="Consolas" w:eastAsia="Times New Roman" w:hAnsi="Consolas" w:cs="Times New Roman"/>
                <w:color w:val="AF00DB"/>
                <w:sz w:val="21"/>
                <w:szCs w:val="21"/>
              </w:rPr>
              <w:t>if</w:t>
            </w:r>
            <w:r w:rsidRPr="00CD4E5A">
              <w:rPr>
                <w:rFonts w:ascii="Consolas" w:eastAsia="Times New Roman" w:hAnsi="Consolas" w:cs="Times New Roman"/>
                <w:color w:val="0000FF"/>
                <w:sz w:val="21"/>
                <w:szCs w:val="21"/>
              </w:rPr>
              <w:t xml:space="preserve"> (</w:t>
            </w:r>
            <w:r w:rsidRPr="00CD4E5A">
              <w:rPr>
                <w:rFonts w:ascii="Consolas" w:eastAsia="Times New Roman" w:hAnsi="Consolas" w:cs="Times New Roman"/>
                <w:color w:val="000000"/>
                <w:sz w:val="21"/>
                <w:szCs w:val="21"/>
              </w:rPr>
              <w:t>a &gt; b</w:t>
            </w:r>
            <w:r w:rsidRPr="00CD4E5A">
              <w:rPr>
                <w:rFonts w:ascii="Consolas" w:eastAsia="Times New Roman" w:hAnsi="Consolas" w:cs="Times New Roman"/>
                <w:color w:val="0000FF"/>
                <w:sz w:val="21"/>
                <w:szCs w:val="21"/>
              </w:rPr>
              <w:t>) and</w:t>
            </w:r>
            <w:r w:rsidRPr="00CD4E5A">
              <w:rPr>
                <w:rFonts w:ascii="Consolas" w:eastAsia="Times New Roman" w:hAnsi="Consolas" w:cs="Times New Roman"/>
                <w:color w:val="000000"/>
                <w:sz w:val="21"/>
                <w:szCs w:val="21"/>
              </w:rPr>
              <w:t xml:space="preserve"> </w:t>
            </w:r>
            <w:r w:rsidRPr="00CD4E5A">
              <w:rPr>
                <w:rFonts w:ascii="Consolas" w:eastAsia="Times New Roman" w:hAnsi="Consolas" w:cs="Times New Roman"/>
                <w:color w:val="0000FF"/>
                <w:sz w:val="21"/>
                <w:szCs w:val="21"/>
              </w:rPr>
              <w:t>not (</w:t>
            </w:r>
            <w:r w:rsidRPr="00CD4E5A">
              <w:rPr>
                <w:rFonts w:ascii="Consolas" w:eastAsia="Times New Roman" w:hAnsi="Consolas" w:cs="Times New Roman"/>
                <w:color w:val="000000"/>
                <w:sz w:val="21"/>
                <w:szCs w:val="21"/>
              </w:rPr>
              <w:t>c &lt; b</w:t>
            </w:r>
            <w:r w:rsidRPr="00CD4E5A">
              <w:rPr>
                <w:rFonts w:ascii="Consolas" w:eastAsia="Times New Roman" w:hAnsi="Consolas" w:cs="Times New Roman"/>
                <w:color w:val="0000FF"/>
                <w:sz w:val="21"/>
                <w:szCs w:val="21"/>
              </w:rPr>
              <w:t xml:space="preserve">) </w:t>
            </w:r>
            <w:r w:rsidRPr="00CD4E5A">
              <w:rPr>
                <w:rFonts w:ascii="Consolas" w:eastAsia="Times New Roman" w:hAnsi="Consolas" w:cs="Times New Roman"/>
                <w:color w:val="AF00DB"/>
                <w:sz w:val="21"/>
                <w:szCs w:val="21"/>
              </w:rPr>
              <w:t>then</w:t>
            </w:r>
          </w:p>
          <w:p w14:paraId="39923CDD" w14:textId="77777777"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r w:rsidRPr="00CD4E5A">
              <w:rPr>
                <w:rFonts w:ascii="Consolas" w:eastAsia="Times New Roman" w:hAnsi="Consolas" w:cs="Times New Roman"/>
                <w:color w:val="000000"/>
                <w:sz w:val="21"/>
                <w:szCs w:val="21"/>
              </w:rPr>
              <w:t xml:space="preserve">            </w:t>
            </w:r>
            <w:proofErr w:type="gramStart"/>
            <w:r w:rsidRPr="00CD4E5A">
              <w:rPr>
                <w:rFonts w:ascii="Consolas" w:eastAsia="Times New Roman" w:hAnsi="Consolas" w:cs="Times New Roman"/>
                <w:color w:val="000000"/>
                <w:sz w:val="21"/>
                <w:szCs w:val="21"/>
              </w:rPr>
              <w:t>Message</w:t>
            </w:r>
            <w:r w:rsidRPr="00CD4E5A">
              <w:rPr>
                <w:rFonts w:ascii="Consolas" w:eastAsia="Times New Roman" w:hAnsi="Consolas" w:cs="Times New Roman"/>
                <w:color w:val="0000FF"/>
                <w:sz w:val="21"/>
                <w:szCs w:val="21"/>
              </w:rPr>
              <w:t>(</w:t>
            </w:r>
            <w:proofErr w:type="gramEnd"/>
            <w:r w:rsidRPr="00CD4E5A">
              <w:rPr>
                <w:rFonts w:ascii="Consolas" w:eastAsia="Times New Roman" w:hAnsi="Consolas" w:cs="Times New Roman"/>
                <w:color w:val="A31515"/>
                <w:sz w:val="21"/>
                <w:szCs w:val="21"/>
              </w:rPr>
              <w:t>'Hello World'</w:t>
            </w:r>
            <w:r w:rsidRPr="00CD4E5A">
              <w:rPr>
                <w:rFonts w:ascii="Consolas" w:eastAsia="Times New Roman" w:hAnsi="Consolas" w:cs="Times New Roman"/>
                <w:color w:val="0000FF"/>
                <w:sz w:val="21"/>
                <w:szCs w:val="21"/>
              </w:rPr>
              <w:t>)</w:t>
            </w:r>
          </w:p>
          <w:p w14:paraId="3A35B178" w14:textId="77777777"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r w:rsidRPr="00CD4E5A">
              <w:rPr>
                <w:rFonts w:ascii="Consolas" w:eastAsia="Times New Roman" w:hAnsi="Consolas" w:cs="Times New Roman"/>
                <w:color w:val="000000"/>
                <w:sz w:val="21"/>
                <w:szCs w:val="21"/>
              </w:rPr>
              <w:t xml:space="preserve">        </w:t>
            </w:r>
            <w:r w:rsidRPr="00CD4E5A">
              <w:rPr>
                <w:rFonts w:ascii="Consolas" w:eastAsia="Times New Roman" w:hAnsi="Consolas" w:cs="Times New Roman"/>
                <w:color w:val="AF00DB"/>
                <w:sz w:val="21"/>
                <w:szCs w:val="21"/>
              </w:rPr>
              <w:t>else</w:t>
            </w:r>
            <w:r w:rsidRPr="00CD4E5A">
              <w:rPr>
                <w:rFonts w:ascii="Consolas" w:eastAsia="Times New Roman" w:hAnsi="Consolas" w:cs="Times New Roman"/>
                <w:color w:val="000000"/>
                <w:sz w:val="21"/>
                <w:szCs w:val="21"/>
              </w:rPr>
              <w:t xml:space="preserve"> </w:t>
            </w:r>
            <w:r w:rsidRPr="00CD4E5A">
              <w:rPr>
                <w:rFonts w:ascii="Consolas" w:eastAsia="Times New Roman" w:hAnsi="Consolas" w:cs="Times New Roman"/>
                <w:color w:val="AF00DB"/>
                <w:sz w:val="21"/>
                <w:szCs w:val="21"/>
              </w:rPr>
              <w:t>begin</w:t>
            </w:r>
          </w:p>
          <w:p w14:paraId="38E61180" w14:textId="0B99AF8B"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
          <w:p w14:paraId="6D3A2B39" w14:textId="77777777"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r w:rsidRPr="00CD4E5A">
              <w:rPr>
                <w:rFonts w:ascii="Consolas" w:eastAsia="Times New Roman" w:hAnsi="Consolas" w:cs="Times New Roman"/>
                <w:color w:val="000000"/>
                <w:sz w:val="21"/>
                <w:szCs w:val="21"/>
              </w:rPr>
              <w:t xml:space="preserve">        </w:t>
            </w:r>
            <w:proofErr w:type="gramStart"/>
            <w:r w:rsidRPr="00CD4E5A">
              <w:rPr>
                <w:rFonts w:ascii="Consolas" w:eastAsia="Times New Roman" w:hAnsi="Consolas" w:cs="Times New Roman"/>
                <w:color w:val="AF00DB"/>
                <w:sz w:val="21"/>
                <w:szCs w:val="21"/>
              </w:rPr>
              <w:t>end</w:t>
            </w:r>
            <w:r w:rsidRPr="00CD4E5A">
              <w:rPr>
                <w:rFonts w:ascii="Consolas" w:eastAsia="Times New Roman" w:hAnsi="Consolas" w:cs="Times New Roman"/>
                <w:color w:val="000000"/>
                <w:sz w:val="21"/>
                <w:szCs w:val="21"/>
              </w:rPr>
              <w:t>;</w:t>
            </w:r>
            <w:proofErr w:type="gramEnd"/>
          </w:p>
          <w:p w14:paraId="1FE48989" w14:textId="77777777" w:rsidR="0019443D" w:rsidRDefault="0019443D" w:rsidP="000B213F">
            <w:pPr>
              <w:pStyle w:val="ListParagraph"/>
              <w:ind w:left="0"/>
              <w:rPr>
                <w:rStyle w:val="Heading3Char"/>
              </w:rPr>
            </w:pPr>
            <w:r>
              <w:rPr>
                <w:rStyle w:val="Heading3Char"/>
              </w:rPr>
              <w:t xml:space="preserve"> </w:t>
            </w:r>
          </w:p>
        </w:tc>
      </w:tr>
    </w:tbl>
    <w:p w14:paraId="2E5C9887" w14:textId="77777777" w:rsidR="00930C5E" w:rsidRDefault="00930C5E" w:rsidP="000F1FBA">
      <w:pPr>
        <w:spacing w:line="480" w:lineRule="auto"/>
      </w:pPr>
    </w:p>
    <w:p w14:paraId="1C0EA113" w14:textId="77777777" w:rsidR="00600A45" w:rsidRPr="00C658CE" w:rsidRDefault="000F1FBA" w:rsidP="00C658CE">
      <w:pPr>
        <w:spacing w:line="480" w:lineRule="auto"/>
        <w:rPr>
          <w:i/>
          <w:sz w:val="20"/>
        </w:rPr>
      </w:pPr>
      <w:r w:rsidRPr="00E016E8">
        <w:rPr>
          <w:rStyle w:val="Heading3Char"/>
          <w:noProof/>
        </w:rPr>
        <w:drawing>
          <wp:inline distT="0" distB="0" distL="0" distR="0" wp14:anchorId="51F1D509" wp14:editId="4586A352">
            <wp:extent cx="252412" cy="252412"/>
            <wp:effectExtent l="0" t="0" r="0" b="0"/>
            <wp:docPr id="138" name="Graphic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00600A45" w:rsidRPr="00C658CE">
        <w:rPr>
          <w:i/>
          <w:sz w:val="20"/>
        </w:rPr>
        <w:t xml:space="preserve">The </w:t>
      </w:r>
      <w:r w:rsidR="00600A45" w:rsidRPr="00C658CE">
        <w:rPr>
          <w:b/>
          <w:i/>
          <w:sz w:val="20"/>
        </w:rPr>
        <w:t>else</w:t>
      </w:r>
      <w:r w:rsidR="00600A45" w:rsidRPr="00C658CE">
        <w:rPr>
          <w:i/>
          <w:sz w:val="20"/>
        </w:rPr>
        <w:t xml:space="preserve"> part is not always needed.</w:t>
      </w:r>
    </w:p>
    <w:p w14:paraId="6426E697" w14:textId="2D60537F" w:rsidR="00600A45" w:rsidRPr="00C658CE" w:rsidRDefault="00600A45" w:rsidP="00C658CE">
      <w:pPr>
        <w:spacing w:line="480" w:lineRule="auto"/>
        <w:rPr>
          <w:i/>
          <w:sz w:val="20"/>
        </w:rPr>
      </w:pPr>
      <w:r w:rsidRPr="00C658CE">
        <w:rPr>
          <w:i/>
          <w:sz w:val="20"/>
        </w:rPr>
        <w:lastRenderedPageBreak/>
        <w:t xml:space="preserve">You can use </w:t>
      </w:r>
      <w:r w:rsidR="00B45031" w:rsidRPr="00C658CE">
        <w:rPr>
          <w:i/>
          <w:sz w:val="20"/>
        </w:rPr>
        <w:t xml:space="preserve">it </w:t>
      </w:r>
      <w:r w:rsidRPr="00C658CE">
        <w:rPr>
          <w:i/>
          <w:sz w:val="20"/>
        </w:rPr>
        <w:t>and/or if there are more conditions.</w:t>
      </w:r>
    </w:p>
    <w:p w14:paraId="32DDBF8A" w14:textId="6332E8E0" w:rsidR="00600A45" w:rsidRPr="00C658CE" w:rsidRDefault="00600A45" w:rsidP="00C658CE">
      <w:pPr>
        <w:spacing w:line="480" w:lineRule="auto"/>
        <w:rPr>
          <w:i/>
          <w:sz w:val="20"/>
        </w:rPr>
      </w:pPr>
      <w:r w:rsidRPr="00C658CE">
        <w:rPr>
          <w:i/>
          <w:sz w:val="20"/>
        </w:rPr>
        <w:t xml:space="preserve">If some condition should not be </w:t>
      </w:r>
      <w:r w:rsidR="00920B29" w:rsidRPr="00C658CE">
        <w:rPr>
          <w:i/>
          <w:sz w:val="20"/>
        </w:rPr>
        <w:t>true,</w:t>
      </w:r>
      <w:r w:rsidRPr="00C658CE">
        <w:rPr>
          <w:i/>
          <w:sz w:val="20"/>
        </w:rPr>
        <w:t xml:space="preserve"> then you can use </w:t>
      </w:r>
      <w:r w:rsidRPr="00C658CE">
        <w:rPr>
          <w:b/>
          <w:i/>
          <w:sz w:val="20"/>
          <w:u w:val="single"/>
        </w:rPr>
        <w:t>not</w:t>
      </w:r>
      <w:r w:rsidRPr="00C658CE">
        <w:rPr>
          <w:i/>
          <w:sz w:val="20"/>
        </w:rPr>
        <w:t xml:space="preserve"> before it.</w:t>
      </w:r>
    </w:p>
    <w:p w14:paraId="5BB1E21F" w14:textId="407850D2" w:rsidR="00985041" w:rsidRPr="00C658CE" w:rsidRDefault="00600A45" w:rsidP="00C658CE">
      <w:pPr>
        <w:spacing w:line="480" w:lineRule="auto"/>
        <w:rPr>
          <w:i/>
          <w:sz w:val="20"/>
        </w:rPr>
      </w:pPr>
      <w:r w:rsidRPr="00C658CE">
        <w:rPr>
          <w:i/>
          <w:sz w:val="20"/>
        </w:rPr>
        <w:t xml:space="preserve">If more than one line should be executed after </w:t>
      </w:r>
      <w:r w:rsidR="00B45031" w:rsidRPr="00C658CE">
        <w:rPr>
          <w:i/>
          <w:sz w:val="20"/>
        </w:rPr>
        <w:t xml:space="preserve">the </w:t>
      </w:r>
      <w:r w:rsidRPr="00C658CE">
        <w:rPr>
          <w:i/>
          <w:sz w:val="20"/>
        </w:rPr>
        <w:t xml:space="preserve">if statement, then put lines between </w:t>
      </w:r>
      <w:r w:rsidRPr="00C658CE">
        <w:rPr>
          <w:b/>
          <w:i/>
          <w:sz w:val="20"/>
          <w:u w:val="single"/>
        </w:rPr>
        <w:t>begin</w:t>
      </w:r>
      <w:r w:rsidRPr="00C658CE">
        <w:rPr>
          <w:i/>
          <w:sz w:val="20"/>
        </w:rPr>
        <w:t xml:space="preserve"> and </w:t>
      </w:r>
      <w:r w:rsidRPr="00C658CE">
        <w:rPr>
          <w:b/>
          <w:i/>
          <w:sz w:val="20"/>
          <w:u w:val="single"/>
        </w:rPr>
        <w:t>end</w:t>
      </w:r>
      <w:r w:rsidRPr="00C658CE">
        <w:rPr>
          <w:i/>
          <w:sz w:val="20"/>
        </w:rPr>
        <w:t xml:space="preserve">. If there is only one line, then do not use </w:t>
      </w:r>
      <w:r w:rsidRPr="00C658CE">
        <w:rPr>
          <w:b/>
          <w:i/>
          <w:sz w:val="20"/>
          <w:u w:val="single"/>
        </w:rPr>
        <w:t>begin</w:t>
      </w:r>
      <w:r w:rsidRPr="00C658CE">
        <w:rPr>
          <w:i/>
          <w:sz w:val="20"/>
        </w:rPr>
        <w:t xml:space="preserve"> and </w:t>
      </w:r>
      <w:r w:rsidRPr="00C658CE">
        <w:rPr>
          <w:b/>
          <w:i/>
          <w:sz w:val="20"/>
          <w:u w:val="single"/>
        </w:rPr>
        <w:t>end</w:t>
      </w:r>
      <w:r w:rsidRPr="00C658CE">
        <w:rPr>
          <w:i/>
          <w:sz w:val="20"/>
        </w:rPr>
        <w:t>.</w:t>
      </w:r>
    </w:p>
    <w:p w14:paraId="447FD15B" w14:textId="1135E57F" w:rsidR="00300640" w:rsidRPr="001A244F" w:rsidRDefault="00300640" w:rsidP="00300640">
      <w:pPr>
        <w:pStyle w:val="Heading2"/>
      </w:pPr>
      <w:r>
        <w:t>Get records based on Primary Key</w:t>
      </w:r>
    </w:p>
    <w:p w14:paraId="0829A3BC" w14:textId="01194D1C" w:rsidR="001D6B09" w:rsidRDefault="001D6B09" w:rsidP="001D6B09">
      <w:pPr>
        <w:spacing w:line="480" w:lineRule="auto"/>
      </w:pPr>
      <w:r w:rsidRPr="001D6B09">
        <w:t xml:space="preserve">Method </w:t>
      </w:r>
      <w:proofErr w:type="gramStart"/>
      <w:r w:rsidRPr="001D6B09">
        <w:rPr>
          <w:b/>
        </w:rPr>
        <w:t>Get(</w:t>
      </w:r>
      <w:proofErr w:type="gramEnd"/>
      <w:r w:rsidRPr="001D6B09">
        <w:rPr>
          <w:b/>
        </w:rPr>
        <w:t>)</w:t>
      </w:r>
      <w:r w:rsidRPr="001D6B09">
        <w:t xml:space="preserve"> is used to get the record values from the database by using the </w:t>
      </w:r>
      <w:r w:rsidRPr="001D6B09">
        <w:rPr>
          <w:b/>
        </w:rPr>
        <w:t>primary key fields</w:t>
      </w:r>
      <w:r w:rsidRPr="001D6B09">
        <w:t>. In the parameters, you should add values of the fields in the same order as in the defined key.  Using this method will always return you only one record.</w:t>
      </w:r>
    </w:p>
    <w:tbl>
      <w:tblPr>
        <w:tblStyle w:val="TableGrid"/>
        <w:tblW w:w="0" w:type="auto"/>
        <w:tblInd w:w="360" w:type="dxa"/>
        <w:tblLook w:val="04A0" w:firstRow="1" w:lastRow="0" w:firstColumn="1" w:lastColumn="0" w:noHBand="0" w:noVBand="1"/>
      </w:tblPr>
      <w:tblGrid>
        <w:gridCol w:w="8636"/>
      </w:tblGrid>
      <w:tr w:rsidR="001D6B09" w14:paraId="032A4F26" w14:textId="77777777" w:rsidTr="000B213F">
        <w:tc>
          <w:tcPr>
            <w:tcW w:w="9016" w:type="dxa"/>
            <w:tcBorders>
              <w:top w:val="double" w:sz="4" w:space="0" w:color="auto"/>
              <w:left w:val="double" w:sz="4" w:space="0" w:color="auto"/>
              <w:bottom w:val="double" w:sz="4" w:space="0" w:color="auto"/>
              <w:right w:val="double" w:sz="4" w:space="0" w:color="auto"/>
            </w:tcBorders>
          </w:tcPr>
          <w:p w14:paraId="407B1580" w14:textId="77777777" w:rsidR="001D6B09" w:rsidRDefault="001D6B09" w:rsidP="000B213F">
            <w:pPr>
              <w:shd w:val="clear" w:color="auto" w:fill="FFFFFF"/>
              <w:spacing w:line="285" w:lineRule="atLeast"/>
              <w:jc w:val="left"/>
              <w:rPr>
                <w:rFonts w:ascii="Consolas" w:eastAsia="Times New Roman" w:hAnsi="Consolas" w:cs="Times New Roman"/>
                <w:color w:val="0000FF"/>
                <w:sz w:val="21"/>
                <w:szCs w:val="21"/>
              </w:rPr>
            </w:pPr>
          </w:p>
          <w:p w14:paraId="4CF49DCD" w14:textId="77777777" w:rsidR="001D6B09" w:rsidRPr="007667A9" w:rsidRDefault="001D6B09"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var</w:t>
            </w:r>
          </w:p>
          <w:p w14:paraId="5F569431" w14:textId="77777777" w:rsidR="001D6B09" w:rsidRPr="007667A9" w:rsidRDefault="001D6B09"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Customer: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w:t>
            </w:r>
            <w:proofErr w:type="gramStart"/>
            <w:r w:rsidRPr="007667A9">
              <w:rPr>
                <w:rFonts w:ascii="Consolas" w:eastAsia="Times New Roman" w:hAnsi="Consolas" w:cs="Times New Roman"/>
                <w:color w:val="000000"/>
                <w:sz w:val="21"/>
                <w:szCs w:val="21"/>
              </w:rPr>
              <w:t>Customer;</w:t>
            </w:r>
            <w:proofErr w:type="gramEnd"/>
          </w:p>
          <w:p w14:paraId="17800A06" w14:textId="77777777" w:rsidR="001D6B09" w:rsidRPr="007667A9" w:rsidRDefault="001D6B09"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w:t>
            </w:r>
            <w:proofErr w:type="spellStart"/>
            <w:r w:rsidRPr="007667A9">
              <w:rPr>
                <w:rFonts w:ascii="Consolas" w:eastAsia="Times New Roman" w:hAnsi="Consolas" w:cs="Times New Roman"/>
                <w:color w:val="000000"/>
                <w:sz w:val="21"/>
                <w:szCs w:val="21"/>
              </w:rPr>
              <w:t>SalesHeader</w:t>
            </w:r>
            <w:proofErr w:type="spellEnd"/>
            <w:r w:rsidRPr="007667A9">
              <w:rPr>
                <w:rFonts w:ascii="Consolas" w:eastAsia="Times New Roman" w:hAnsi="Consolas" w:cs="Times New Roman"/>
                <w:color w:val="000000"/>
                <w:sz w:val="21"/>
                <w:szCs w:val="21"/>
              </w:rPr>
              <w:t xml:space="preserve">: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"Sales Header</w:t>
            </w:r>
            <w:proofErr w:type="gramStart"/>
            <w:r w:rsidRPr="007667A9">
              <w:rPr>
                <w:rFonts w:ascii="Consolas" w:eastAsia="Times New Roman" w:hAnsi="Consolas" w:cs="Times New Roman"/>
                <w:color w:val="000000"/>
                <w:sz w:val="21"/>
                <w:szCs w:val="21"/>
              </w:rPr>
              <w:t>";</w:t>
            </w:r>
            <w:proofErr w:type="gramEnd"/>
          </w:p>
          <w:p w14:paraId="260D4313" w14:textId="77777777" w:rsidR="001D6B09" w:rsidRPr="007667A9" w:rsidRDefault="001D6B09"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begin</w:t>
            </w:r>
          </w:p>
          <w:p w14:paraId="6AD65EF4" w14:textId="746786DB" w:rsidR="001D6B09" w:rsidRPr="007667A9" w:rsidRDefault="001D6B09" w:rsidP="001D6B09">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w:t>
            </w:r>
            <w:proofErr w:type="spellStart"/>
            <w:r w:rsidR="00A66C42" w:rsidRPr="00A66C42">
              <w:rPr>
                <w:rFonts w:ascii="Consolas" w:eastAsia="Times New Roman" w:hAnsi="Consolas" w:cs="Times New Roman"/>
                <w:color w:val="000000"/>
                <w:sz w:val="21"/>
                <w:szCs w:val="21"/>
              </w:rPr>
              <w:t>Customer</w:t>
            </w:r>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000000"/>
                <w:sz w:val="21"/>
                <w:szCs w:val="21"/>
              </w:rPr>
              <w:t>Get</w:t>
            </w:r>
            <w:proofErr w:type="spellEnd"/>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A31515"/>
                <w:sz w:val="21"/>
                <w:szCs w:val="21"/>
              </w:rPr>
              <w:t>'10000'</w:t>
            </w:r>
            <w:proofErr w:type="gramStart"/>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000000"/>
                <w:sz w:val="21"/>
                <w:szCs w:val="21"/>
              </w:rPr>
              <w:t>;</w:t>
            </w:r>
            <w:proofErr w:type="gramEnd"/>
          </w:p>
          <w:p w14:paraId="3D05A9F5" w14:textId="77777777" w:rsidR="001D6B09" w:rsidRPr="007667A9" w:rsidRDefault="001D6B09" w:rsidP="000B213F">
            <w:pPr>
              <w:shd w:val="clear" w:color="auto" w:fill="FFFFFF"/>
              <w:spacing w:line="285" w:lineRule="atLeast"/>
              <w:jc w:val="left"/>
              <w:rPr>
                <w:rFonts w:ascii="Consolas" w:eastAsia="Times New Roman" w:hAnsi="Consolas" w:cs="Times New Roman"/>
                <w:color w:val="000000"/>
                <w:sz w:val="21"/>
                <w:szCs w:val="21"/>
              </w:rPr>
            </w:pPr>
            <w:proofErr w:type="gramStart"/>
            <w:r w:rsidRPr="007667A9">
              <w:rPr>
                <w:rFonts w:ascii="Consolas" w:eastAsia="Times New Roman" w:hAnsi="Consolas" w:cs="Times New Roman"/>
                <w:color w:val="AF00DB"/>
                <w:sz w:val="21"/>
                <w:szCs w:val="21"/>
              </w:rPr>
              <w:t>end</w:t>
            </w:r>
            <w:r w:rsidRPr="007667A9">
              <w:rPr>
                <w:rFonts w:ascii="Consolas" w:eastAsia="Times New Roman" w:hAnsi="Consolas" w:cs="Times New Roman"/>
                <w:color w:val="000000"/>
                <w:sz w:val="21"/>
                <w:szCs w:val="21"/>
              </w:rPr>
              <w:t>;</w:t>
            </w:r>
            <w:proofErr w:type="gramEnd"/>
          </w:p>
          <w:p w14:paraId="1D55E476" w14:textId="77777777" w:rsidR="001D6B09" w:rsidRDefault="001D6B09" w:rsidP="000B213F">
            <w:pPr>
              <w:pStyle w:val="ListParagraph"/>
              <w:ind w:left="0"/>
              <w:rPr>
                <w:rStyle w:val="Heading3Char"/>
              </w:rPr>
            </w:pPr>
          </w:p>
        </w:tc>
      </w:tr>
    </w:tbl>
    <w:p w14:paraId="092B14D6" w14:textId="77777777" w:rsidR="001D6B09" w:rsidRDefault="001D6B09" w:rsidP="001D6B09">
      <w:pPr>
        <w:spacing w:line="480" w:lineRule="auto"/>
      </w:pPr>
    </w:p>
    <w:p w14:paraId="255DDF09" w14:textId="77777777" w:rsidR="00C658CE" w:rsidRDefault="001D6B09" w:rsidP="00300640">
      <w:pPr>
        <w:spacing w:line="480" w:lineRule="auto"/>
      </w:pPr>
      <w:r>
        <w:t xml:space="preserve">Above example </w:t>
      </w:r>
      <w:r w:rsidR="00A66C42">
        <w:t>Get the values of customer</w:t>
      </w:r>
      <w:r w:rsidR="00B45031">
        <w:t>s</w:t>
      </w:r>
      <w:r w:rsidR="00A66C42">
        <w:t xml:space="preserve"> that have </w:t>
      </w:r>
      <w:r w:rsidR="00B45031">
        <w:t xml:space="preserve">the </w:t>
      </w:r>
      <w:r w:rsidR="00A66C42">
        <w:t>number 10000</w:t>
      </w:r>
      <w:r>
        <w:t>.</w:t>
      </w:r>
    </w:p>
    <w:p w14:paraId="474DA116" w14:textId="4EEE41C4" w:rsidR="001D6B09" w:rsidRPr="00C658CE" w:rsidRDefault="00A66C42" w:rsidP="00300640">
      <w:pPr>
        <w:spacing w:line="480" w:lineRule="auto"/>
      </w:pPr>
      <w:r w:rsidRPr="00E016E8">
        <w:rPr>
          <w:rStyle w:val="Heading3Char"/>
          <w:noProof/>
        </w:rPr>
        <w:drawing>
          <wp:inline distT="0" distB="0" distL="0" distR="0" wp14:anchorId="0160A81B" wp14:editId="741DBA65">
            <wp:extent cx="252412" cy="252412"/>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Pr>
          <w:i/>
          <w:sz w:val="20"/>
        </w:rPr>
        <w:t>In some places</w:t>
      </w:r>
      <w:r w:rsidR="00B45031">
        <w:rPr>
          <w:i/>
          <w:sz w:val="20"/>
        </w:rPr>
        <w:t>,</w:t>
      </w:r>
      <w:r>
        <w:rPr>
          <w:i/>
          <w:sz w:val="20"/>
        </w:rPr>
        <w:t xml:space="preserve"> you would see code </w:t>
      </w:r>
      <w:r w:rsidR="000E67F7">
        <w:rPr>
          <w:i/>
          <w:sz w:val="20"/>
        </w:rPr>
        <w:t xml:space="preserve">that does not have any value in </w:t>
      </w:r>
      <w:proofErr w:type="gramStart"/>
      <w:r w:rsidR="000E67F7">
        <w:rPr>
          <w:i/>
          <w:sz w:val="20"/>
        </w:rPr>
        <w:t>Get(</w:t>
      </w:r>
      <w:proofErr w:type="gramEnd"/>
      <w:r w:rsidR="000E67F7">
        <w:rPr>
          <w:i/>
          <w:sz w:val="20"/>
        </w:rPr>
        <w:t xml:space="preserve">). It means that </w:t>
      </w:r>
      <w:r w:rsidR="00B45031">
        <w:rPr>
          <w:i/>
          <w:sz w:val="20"/>
        </w:rPr>
        <w:t xml:space="preserve">the </w:t>
      </w:r>
      <w:r w:rsidR="000E67F7">
        <w:rPr>
          <w:i/>
          <w:sz w:val="20"/>
        </w:rPr>
        <w:t>record that will be retrieve</w:t>
      </w:r>
      <w:r w:rsidR="00B45031">
        <w:rPr>
          <w:i/>
          <w:sz w:val="20"/>
        </w:rPr>
        <w:t>d</w:t>
      </w:r>
      <w:r w:rsidR="000E67F7">
        <w:rPr>
          <w:i/>
          <w:sz w:val="20"/>
        </w:rPr>
        <w:t xml:space="preserve"> has in the </w:t>
      </w:r>
      <w:r w:rsidR="00D946E6">
        <w:rPr>
          <w:i/>
          <w:sz w:val="20"/>
        </w:rPr>
        <w:t xml:space="preserve">Primary Key one field and </w:t>
      </w:r>
      <w:r w:rsidR="00B45031">
        <w:rPr>
          <w:i/>
          <w:sz w:val="20"/>
        </w:rPr>
        <w:t xml:space="preserve">the </w:t>
      </w:r>
      <w:r w:rsidR="00D946E6">
        <w:rPr>
          <w:i/>
          <w:sz w:val="20"/>
        </w:rPr>
        <w:t xml:space="preserve">value of such field is empty. This is valid for all Setup tables such </w:t>
      </w:r>
      <w:r w:rsidR="00B45031">
        <w:rPr>
          <w:i/>
          <w:sz w:val="20"/>
        </w:rPr>
        <w:t xml:space="preserve">as </w:t>
      </w:r>
      <w:r w:rsidR="00D946E6">
        <w:rPr>
          <w:i/>
          <w:sz w:val="20"/>
        </w:rPr>
        <w:t xml:space="preserve">General Ledger Setup, Sales &amp; Receivable Setup, Inventory Setup, </w:t>
      </w:r>
      <w:r w:rsidR="00D06E55">
        <w:rPr>
          <w:i/>
          <w:sz w:val="20"/>
        </w:rPr>
        <w:t>etc.</w:t>
      </w:r>
      <w:r w:rsidR="00D946E6">
        <w:rPr>
          <w:i/>
          <w:sz w:val="20"/>
        </w:rPr>
        <w:t xml:space="preserve"> </w:t>
      </w:r>
    </w:p>
    <w:p w14:paraId="01FAA21C" w14:textId="05B394C0" w:rsidR="0088138F" w:rsidRDefault="0088138F" w:rsidP="00300640">
      <w:pPr>
        <w:spacing w:line="480" w:lineRule="auto"/>
        <w:rPr>
          <w:i/>
          <w:sz w:val="20"/>
        </w:rPr>
      </w:pPr>
      <w:r>
        <w:rPr>
          <w:i/>
          <w:sz w:val="20"/>
        </w:rPr>
        <w:t xml:space="preserve">If in the </w:t>
      </w:r>
      <w:r w:rsidR="00D06E55">
        <w:rPr>
          <w:i/>
          <w:sz w:val="20"/>
        </w:rPr>
        <w:t>primary key,</w:t>
      </w:r>
      <w:r>
        <w:rPr>
          <w:i/>
          <w:sz w:val="20"/>
        </w:rPr>
        <w:t xml:space="preserve"> you would have more than one field add the fields with come. For </w:t>
      </w:r>
      <w:r w:rsidR="00D06E55">
        <w:rPr>
          <w:i/>
          <w:sz w:val="20"/>
        </w:rPr>
        <w:t>example,</w:t>
      </w:r>
      <w:r>
        <w:rPr>
          <w:i/>
          <w:sz w:val="20"/>
        </w:rPr>
        <w:t xml:space="preserve"> to get the </w:t>
      </w:r>
      <w:r w:rsidR="00606014">
        <w:rPr>
          <w:i/>
          <w:sz w:val="20"/>
        </w:rPr>
        <w:t xml:space="preserve">record from </w:t>
      </w:r>
      <w:r w:rsidR="00951C11">
        <w:rPr>
          <w:i/>
          <w:sz w:val="20"/>
        </w:rPr>
        <w:t xml:space="preserve">the </w:t>
      </w:r>
      <w:r w:rsidR="00606014">
        <w:rPr>
          <w:i/>
          <w:sz w:val="20"/>
        </w:rPr>
        <w:t xml:space="preserve">table Job Task you need to specify Job No. and Job Task No. in </w:t>
      </w:r>
      <w:r w:rsidR="00B45031">
        <w:rPr>
          <w:i/>
          <w:sz w:val="20"/>
        </w:rPr>
        <w:t xml:space="preserve">the </w:t>
      </w:r>
      <w:r w:rsidR="00606014">
        <w:rPr>
          <w:i/>
          <w:sz w:val="20"/>
        </w:rPr>
        <w:t xml:space="preserve">Get – </w:t>
      </w:r>
      <w:proofErr w:type="spellStart"/>
      <w:r w:rsidR="00606014" w:rsidRPr="00D06E55">
        <w:rPr>
          <w:i/>
          <w:sz w:val="20"/>
          <w:u w:val="single"/>
        </w:rPr>
        <w:t>JobTask.Get</w:t>
      </w:r>
      <w:proofErr w:type="spellEnd"/>
      <w:r w:rsidR="00606014" w:rsidRPr="00D06E55">
        <w:rPr>
          <w:i/>
          <w:sz w:val="20"/>
          <w:u w:val="single"/>
        </w:rPr>
        <w:t>('J0010','</w:t>
      </w:r>
      <w:r w:rsidR="00D06E55" w:rsidRPr="00D06E55">
        <w:rPr>
          <w:i/>
          <w:sz w:val="20"/>
          <w:u w:val="single"/>
        </w:rPr>
        <w:t>JT9999</w:t>
      </w:r>
      <w:r w:rsidR="00606014" w:rsidRPr="00D06E55">
        <w:rPr>
          <w:i/>
          <w:sz w:val="20"/>
          <w:u w:val="single"/>
        </w:rPr>
        <w:t>'</w:t>
      </w:r>
      <w:proofErr w:type="gramStart"/>
      <w:r w:rsidR="00D06E55" w:rsidRPr="00D06E55">
        <w:rPr>
          <w:i/>
          <w:sz w:val="20"/>
          <w:u w:val="single"/>
        </w:rPr>
        <w:t>)</w:t>
      </w:r>
      <w:r w:rsidR="00D06E55">
        <w:rPr>
          <w:i/>
          <w:sz w:val="20"/>
        </w:rPr>
        <w:t>;</w:t>
      </w:r>
      <w:proofErr w:type="gramEnd"/>
    </w:p>
    <w:p w14:paraId="2DC7D0C4" w14:textId="108C528C" w:rsidR="009C4A28" w:rsidRPr="00300640" w:rsidRDefault="00B45031" w:rsidP="00300640">
      <w:pPr>
        <w:spacing w:line="480" w:lineRule="auto"/>
        <w:rPr>
          <w:i/>
          <w:sz w:val="20"/>
        </w:rPr>
      </w:pPr>
      <w:r>
        <w:rPr>
          <w:i/>
          <w:sz w:val="20"/>
        </w:rPr>
        <w:t>The a</w:t>
      </w:r>
      <w:r w:rsidR="009C4A28">
        <w:rPr>
          <w:i/>
          <w:sz w:val="20"/>
        </w:rPr>
        <w:t>bove example</w:t>
      </w:r>
      <w:r w:rsidR="0088138F">
        <w:rPr>
          <w:i/>
          <w:sz w:val="20"/>
        </w:rPr>
        <w:t>s</w:t>
      </w:r>
      <w:r w:rsidR="009C4A28">
        <w:rPr>
          <w:i/>
          <w:sz w:val="20"/>
        </w:rPr>
        <w:t xml:space="preserve"> </w:t>
      </w:r>
      <w:r>
        <w:rPr>
          <w:i/>
          <w:sz w:val="20"/>
        </w:rPr>
        <w:t>are</w:t>
      </w:r>
      <w:r w:rsidR="009C4A28">
        <w:rPr>
          <w:i/>
          <w:sz w:val="20"/>
        </w:rPr>
        <w:t xml:space="preserve"> only to show you how you need to </w:t>
      </w:r>
      <w:r>
        <w:rPr>
          <w:i/>
          <w:sz w:val="20"/>
        </w:rPr>
        <w:t>g</w:t>
      </w:r>
      <w:r w:rsidR="009C4A28">
        <w:rPr>
          <w:i/>
          <w:sz w:val="20"/>
        </w:rPr>
        <w:t>et the data. However, never hardcode the values in the code.</w:t>
      </w:r>
    </w:p>
    <w:p w14:paraId="464F9650" w14:textId="16A05A3A" w:rsidR="00641D46" w:rsidRPr="001A244F" w:rsidRDefault="00BF323A" w:rsidP="00641D46">
      <w:pPr>
        <w:pStyle w:val="Heading2"/>
      </w:pPr>
      <w:r>
        <w:lastRenderedPageBreak/>
        <w:t>Get record</w:t>
      </w:r>
      <w:r w:rsidR="00300640">
        <w:t xml:space="preserve">s </w:t>
      </w:r>
      <w:r>
        <w:t>based on filter</w:t>
      </w:r>
    </w:p>
    <w:p w14:paraId="17230A4B" w14:textId="72478765" w:rsidR="00CC000D" w:rsidRDefault="00CC000D" w:rsidP="00CC000D">
      <w:pPr>
        <w:spacing w:line="480" w:lineRule="auto"/>
      </w:pPr>
      <w:r>
        <w:t>Often it is needed to get the record or set of records based on fields in the table.</w:t>
      </w:r>
      <w:r w:rsidR="009F1212">
        <w:t xml:space="preserve"> For </w:t>
      </w:r>
      <w:r w:rsidR="00E35FED">
        <w:t>example,</w:t>
      </w:r>
      <w:r w:rsidR="009F1212">
        <w:t xml:space="preserve"> to </w:t>
      </w:r>
      <w:r w:rsidR="00BA6747">
        <w:t xml:space="preserve">filter all customers that are from </w:t>
      </w:r>
      <w:r w:rsidR="00B45031">
        <w:t xml:space="preserve">a </w:t>
      </w:r>
      <w:r w:rsidR="00BA6747">
        <w:t xml:space="preserve">particular </w:t>
      </w:r>
      <w:proofErr w:type="gramStart"/>
      <w:r w:rsidR="00BA6747">
        <w:t>country, or</w:t>
      </w:r>
      <w:proofErr w:type="gramEnd"/>
      <w:r w:rsidR="00BA6747">
        <w:t xml:space="preserve"> filter all Sales Orders for one customer. </w:t>
      </w:r>
      <w:r>
        <w:t xml:space="preserve"> </w:t>
      </w:r>
    </w:p>
    <w:p w14:paraId="364E9E56" w14:textId="3D2212EC" w:rsidR="00CC000D" w:rsidRDefault="00BA6747" w:rsidP="00CC000D">
      <w:pPr>
        <w:spacing w:line="480" w:lineRule="auto"/>
      </w:pPr>
      <w:r>
        <w:t>For that</w:t>
      </w:r>
      <w:r w:rsidR="00B45031">
        <w:t>,</w:t>
      </w:r>
      <w:r>
        <w:t xml:space="preserve"> you can use the </w:t>
      </w:r>
      <w:r w:rsidR="0057779B">
        <w:t>below methods.</w:t>
      </w:r>
    </w:p>
    <w:p w14:paraId="011D20D6" w14:textId="77777777" w:rsidR="00CC000D" w:rsidRDefault="00CC000D" w:rsidP="0057779B">
      <w:pPr>
        <w:pStyle w:val="Heading3"/>
      </w:pPr>
      <w:proofErr w:type="spellStart"/>
      <w:proofErr w:type="gramStart"/>
      <w:r>
        <w:t>SetRange</w:t>
      </w:r>
      <w:proofErr w:type="spellEnd"/>
      <w:r>
        <w:t>(</w:t>
      </w:r>
      <w:proofErr w:type="gramEnd"/>
      <w:r>
        <w:t>)</w:t>
      </w:r>
    </w:p>
    <w:p w14:paraId="3DE675C8" w14:textId="0D2E5637" w:rsidR="00DE22DF" w:rsidRDefault="00CC000D" w:rsidP="00DE22DF">
      <w:pPr>
        <w:spacing w:line="480" w:lineRule="auto"/>
      </w:pPr>
      <w:r>
        <w:t xml:space="preserve">The </w:t>
      </w:r>
      <w:proofErr w:type="spellStart"/>
      <w:proofErr w:type="gramStart"/>
      <w:r w:rsidRPr="0057779B">
        <w:rPr>
          <w:b/>
        </w:rPr>
        <w:t>SetRange</w:t>
      </w:r>
      <w:proofErr w:type="spellEnd"/>
      <w:r w:rsidRPr="0057779B">
        <w:rPr>
          <w:b/>
        </w:rPr>
        <w:t>(</w:t>
      </w:r>
      <w:proofErr w:type="gramEnd"/>
      <w:r w:rsidRPr="0057779B">
        <w:rPr>
          <w:b/>
        </w:rPr>
        <w:t>)</w:t>
      </w:r>
      <w:r>
        <w:t xml:space="preserve"> </w:t>
      </w:r>
      <w:r w:rsidR="00995F1F">
        <w:t>method</w:t>
      </w:r>
      <w:r>
        <w:t xml:space="preserve"> allows you to add a simple filter. You can either put the range of values that you want to filter, or you can put only one value. It means that the filter will be set to one </w:t>
      </w:r>
      <w:r w:rsidR="0057779B">
        <w:t>value</w:t>
      </w:r>
      <w:r>
        <w:t>.</w:t>
      </w:r>
      <w:r w:rsidR="00DE22DF" w:rsidRPr="00DE22DF">
        <w:t xml:space="preserve"> </w:t>
      </w:r>
    </w:p>
    <w:tbl>
      <w:tblPr>
        <w:tblStyle w:val="TableGrid"/>
        <w:tblW w:w="0" w:type="auto"/>
        <w:tblInd w:w="360" w:type="dxa"/>
        <w:tblLook w:val="04A0" w:firstRow="1" w:lastRow="0" w:firstColumn="1" w:lastColumn="0" w:noHBand="0" w:noVBand="1"/>
      </w:tblPr>
      <w:tblGrid>
        <w:gridCol w:w="8636"/>
      </w:tblGrid>
      <w:tr w:rsidR="00DE22DF" w14:paraId="05131E86" w14:textId="77777777" w:rsidTr="000B213F">
        <w:tc>
          <w:tcPr>
            <w:tcW w:w="9016" w:type="dxa"/>
            <w:tcBorders>
              <w:top w:val="double" w:sz="4" w:space="0" w:color="auto"/>
              <w:left w:val="double" w:sz="4" w:space="0" w:color="auto"/>
              <w:bottom w:val="double" w:sz="4" w:space="0" w:color="auto"/>
              <w:right w:val="double" w:sz="4" w:space="0" w:color="auto"/>
            </w:tcBorders>
          </w:tcPr>
          <w:p w14:paraId="4D414ACE" w14:textId="77777777" w:rsidR="00DE22DF" w:rsidRDefault="00DE22DF" w:rsidP="000B213F">
            <w:pPr>
              <w:shd w:val="clear" w:color="auto" w:fill="FFFFFF"/>
              <w:spacing w:line="285" w:lineRule="atLeast"/>
              <w:jc w:val="left"/>
              <w:rPr>
                <w:rFonts w:ascii="Consolas" w:eastAsia="Times New Roman" w:hAnsi="Consolas" w:cs="Times New Roman"/>
                <w:color w:val="0000FF"/>
                <w:sz w:val="21"/>
                <w:szCs w:val="21"/>
              </w:rPr>
            </w:pPr>
          </w:p>
          <w:p w14:paraId="1F063C1E" w14:textId="77777777" w:rsidR="007667A9" w:rsidRPr="007667A9" w:rsidRDefault="007667A9" w:rsidP="007667A9">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var</w:t>
            </w:r>
          </w:p>
          <w:p w14:paraId="4D3CFCCD" w14:textId="0036D458" w:rsidR="007667A9" w:rsidRPr="007667A9" w:rsidRDefault="007667A9" w:rsidP="007667A9">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Customer: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w:t>
            </w:r>
            <w:proofErr w:type="gramStart"/>
            <w:r w:rsidRPr="007667A9">
              <w:rPr>
                <w:rFonts w:ascii="Consolas" w:eastAsia="Times New Roman" w:hAnsi="Consolas" w:cs="Times New Roman"/>
                <w:color w:val="000000"/>
                <w:sz w:val="21"/>
                <w:szCs w:val="21"/>
              </w:rPr>
              <w:t>Customer;</w:t>
            </w:r>
            <w:proofErr w:type="gramEnd"/>
          </w:p>
          <w:p w14:paraId="37BB1D43" w14:textId="3676AF95" w:rsidR="007667A9" w:rsidRPr="007667A9" w:rsidRDefault="007667A9" w:rsidP="007667A9">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w:t>
            </w:r>
            <w:proofErr w:type="spellStart"/>
            <w:r w:rsidRPr="007667A9">
              <w:rPr>
                <w:rFonts w:ascii="Consolas" w:eastAsia="Times New Roman" w:hAnsi="Consolas" w:cs="Times New Roman"/>
                <w:color w:val="000000"/>
                <w:sz w:val="21"/>
                <w:szCs w:val="21"/>
              </w:rPr>
              <w:t>SalesHeader</w:t>
            </w:r>
            <w:proofErr w:type="spellEnd"/>
            <w:r w:rsidRPr="007667A9">
              <w:rPr>
                <w:rFonts w:ascii="Consolas" w:eastAsia="Times New Roman" w:hAnsi="Consolas" w:cs="Times New Roman"/>
                <w:color w:val="000000"/>
                <w:sz w:val="21"/>
                <w:szCs w:val="21"/>
              </w:rPr>
              <w:t xml:space="preserve">: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"Sales Header</w:t>
            </w:r>
            <w:proofErr w:type="gramStart"/>
            <w:r w:rsidRPr="007667A9">
              <w:rPr>
                <w:rFonts w:ascii="Consolas" w:eastAsia="Times New Roman" w:hAnsi="Consolas" w:cs="Times New Roman"/>
                <w:color w:val="000000"/>
                <w:sz w:val="21"/>
                <w:szCs w:val="21"/>
              </w:rPr>
              <w:t>";</w:t>
            </w:r>
            <w:proofErr w:type="gramEnd"/>
          </w:p>
          <w:p w14:paraId="205E768C" w14:textId="56E96629" w:rsidR="007667A9" w:rsidRDefault="007667A9" w:rsidP="007667A9">
            <w:pPr>
              <w:shd w:val="clear" w:color="auto" w:fill="FFFFFF"/>
              <w:spacing w:line="285" w:lineRule="atLeast"/>
              <w:jc w:val="left"/>
              <w:rPr>
                <w:rFonts w:ascii="Consolas" w:eastAsia="Times New Roman" w:hAnsi="Consolas" w:cs="Times New Roman"/>
                <w:color w:val="AF00DB"/>
                <w:sz w:val="21"/>
                <w:szCs w:val="21"/>
              </w:rPr>
            </w:pPr>
            <w:r w:rsidRPr="007667A9">
              <w:rPr>
                <w:rFonts w:ascii="Consolas" w:eastAsia="Times New Roman" w:hAnsi="Consolas" w:cs="Times New Roman"/>
                <w:color w:val="AF00DB"/>
                <w:sz w:val="21"/>
                <w:szCs w:val="21"/>
              </w:rPr>
              <w:t>begin</w:t>
            </w:r>
          </w:p>
          <w:p w14:paraId="530117AC" w14:textId="11ECED95" w:rsidR="00A66C42" w:rsidRPr="007667A9" w:rsidRDefault="00A66C42" w:rsidP="007667A9">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spellStart"/>
            <w:r w:rsidRPr="00A66C42">
              <w:rPr>
                <w:rFonts w:ascii="Consolas" w:eastAsia="Times New Roman" w:hAnsi="Consolas" w:cs="Times New Roman"/>
                <w:color w:val="000000"/>
                <w:sz w:val="21"/>
                <w:szCs w:val="21"/>
              </w:rPr>
              <w:t>Customer</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Get</w:t>
            </w:r>
            <w:proofErr w:type="spellEnd"/>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A31515"/>
                <w:sz w:val="21"/>
                <w:szCs w:val="21"/>
              </w:rPr>
              <w:t>'10000'</w:t>
            </w:r>
            <w:proofErr w:type="gramStart"/>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w:t>
            </w:r>
            <w:proofErr w:type="gramEnd"/>
          </w:p>
          <w:p w14:paraId="62F69F37" w14:textId="79BD8638" w:rsidR="007667A9" w:rsidRPr="007667A9" w:rsidRDefault="007667A9" w:rsidP="007667A9">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w:t>
            </w:r>
            <w:proofErr w:type="spellStart"/>
            <w:r w:rsidRPr="007667A9">
              <w:rPr>
                <w:rFonts w:ascii="Consolas" w:eastAsia="Times New Roman" w:hAnsi="Consolas" w:cs="Times New Roman"/>
                <w:color w:val="000000"/>
                <w:sz w:val="21"/>
                <w:szCs w:val="21"/>
              </w:rPr>
              <w:t>SalesHeader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SetRange</w:t>
            </w:r>
            <w:proofErr w:type="spellEnd"/>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 xml:space="preserve">"Sell-to Customer </w:t>
            </w:r>
            <w:proofErr w:type="spellStart"/>
            <w:r w:rsidRPr="007667A9">
              <w:rPr>
                <w:rFonts w:ascii="Consolas" w:eastAsia="Times New Roman" w:hAnsi="Consolas" w:cs="Times New Roman"/>
                <w:color w:val="000000"/>
                <w:sz w:val="21"/>
                <w:szCs w:val="21"/>
              </w:rPr>
              <w:t>No.</w:t>
            </w:r>
            <w:proofErr w:type="gramStart"/>
            <w:r w:rsidRPr="007667A9">
              <w:rPr>
                <w:rFonts w:ascii="Consolas" w:eastAsia="Times New Roman" w:hAnsi="Consolas" w:cs="Times New Roman"/>
                <w:color w:val="000000"/>
                <w:sz w:val="21"/>
                <w:szCs w:val="21"/>
              </w:rPr>
              <w:t>",Customer</w:t>
            </w:r>
            <w:proofErr w:type="gramEnd"/>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"No</w:t>
            </w:r>
            <w:proofErr w:type="spellEnd"/>
            <w:r w:rsidRPr="007667A9">
              <w:rPr>
                <w:rFonts w:ascii="Consolas" w:eastAsia="Times New Roman" w:hAnsi="Consolas" w:cs="Times New Roman"/>
                <w:color w:val="000000"/>
                <w:sz w:val="21"/>
                <w:szCs w:val="21"/>
              </w:rPr>
              <w:t>."</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w:t>
            </w:r>
          </w:p>
          <w:p w14:paraId="2A46F053" w14:textId="61A4AA1F" w:rsidR="007667A9" w:rsidRPr="007667A9" w:rsidRDefault="007667A9" w:rsidP="007667A9">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w:t>
            </w:r>
            <w:proofErr w:type="spellStart"/>
            <w:r w:rsidRPr="007667A9">
              <w:rPr>
                <w:rFonts w:ascii="Consolas" w:eastAsia="Times New Roman" w:hAnsi="Consolas" w:cs="Times New Roman"/>
                <w:color w:val="000000"/>
                <w:sz w:val="21"/>
                <w:szCs w:val="21"/>
              </w:rPr>
              <w:t>SalesHeader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SetRange</w:t>
            </w:r>
            <w:proofErr w:type="spellEnd"/>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 xml:space="preserve">"Document </w:t>
            </w:r>
            <w:proofErr w:type="spellStart"/>
            <w:r w:rsidRPr="007667A9">
              <w:rPr>
                <w:rFonts w:ascii="Consolas" w:eastAsia="Times New Roman" w:hAnsi="Consolas" w:cs="Times New Roman"/>
                <w:color w:val="000000"/>
                <w:sz w:val="21"/>
                <w:szCs w:val="21"/>
              </w:rPr>
              <w:t>Type</w:t>
            </w:r>
            <w:proofErr w:type="gramStart"/>
            <w:r w:rsidRPr="007667A9">
              <w:rPr>
                <w:rFonts w:ascii="Consolas" w:eastAsia="Times New Roman" w:hAnsi="Consolas" w:cs="Times New Roman"/>
                <w:color w:val="000000"/>
                <w:sz w:val="21"/>
                <w:szCs w:val="21"/>
              </w:rPr>
              <w:t>",</w:t>
            </w:r>
            <w:r w:rsidRPr="007667A9">
              <w:rPr>
                <w:rFonts w:ascii="Consolas" w:eastAsia="Times New Roman" w:hAnsi="Consolas" w:cs="Times New Roman"/>
                <w:color w:val="0000FF"/>
                <w:sz w:val="21"/>
                <w:szCs w:val="21"/>
              </w:rPr>
              <w:t>Enum</w:t>
            </w:r>
            <w:proofErr w:type="spellEnd"/>
            <w:r w:rsidRPr="007667A9">
              <w:rPr>
                <w:rFonts w:ascii="Consolas" w:eastAsia="Times New Roman" w:hAnsi="Consolas" w:cs="Times New Roman"/>
                <w:color w:val="000000"/>
                <w:sz w:val="21"/>
                <w:szCs w:val="21"/>
              </w:rPr>
              <w:t>::</w:t>
            </w:r>
            <w:proofErr w:type="gramEnd"/>
            <w:r w:rsidRPr="007667A9">
              <w:rPr>
                <w:rFonts w:ascii="Consolas" w:eastAsia="Times New Roman" w:hAnsi="Consolas" w:cs="Times New Roman"/>
                <w:color w:val="000000"/>
                <w:sz w:val="21"/>
                <w:szCs w:val="21"/>
              </w:rPr>
              <w:t>"Sales Document Type"::</w:t>
            </w:r>
            <w:r w:rsidRPr="007667A9">
              <w:rPr>
                <w:rFonts w:ascii="Consolas" w:eastAsia="Times New Roman" w:hAnsi="Consolas" w:cs="Times New Roman"/>
                <w:color w:val="0000FF"/>
                <w:sz w:val="21"/>
                <w:szCs w:val="21"/>
              </w:rPr>
              <w:t>Order)</w:t>
            </w:r>
            <w:r w:rsidRPr="007667A9">
              <w:rPr>
                <w:rFonts w:ascii="Consolas" w:eastAsia="Times New Roman" w:hAnsi="Consolas" w:cs="Times New Roman"/>
                <w:color w:val="000000"/>
                <w:sz w:val="21"/>
                <w:szCs w:val="21"/>
              </w:rPr>
              <w:t>;</w:t>
            </w:r>
          </w:p>
          <w:p w14:paraId="7E7E76D7" w14:textId="299F96DC" w:rsidR="007667A9" w:rsidRPr="007667A9" w:rsidRDefault="007667A9" w:rsidP="007667A9">
            <w:pPr>
              <w:shd w:val="clear" w:color="auto" w:fill="FFFFFF"/>
              <w:spacing w:line="285" w:lineRule="atLeast"/>
              <w:jc w:val="left"/>
              <w:rPr>
                <w:rFonts w:ascii="Consolas" w:eastAsia="Times New Roman" w:hAnsi="Consolas" w:cs="Times New Roman"/>
                <w:color w:val="000000"/>
                <w:sz w:val="21"/>
                <w:szCs w:val="21"/>
              </w:rPr>
            </w:pPr>
            <w:proofErr w:type="gramStart"/>
            <w:r w:rsidRPr="007667A9">
              <w:rPr>
                <w:rFonts w:ascii="Consolas" w:eastAsia="Times New Roman" w:hAnsi="Consolas" w:cs="Times New Roman"/>
                <w:color w:val="AF00DB"/>
                <w:sz w:val="21"/>
                <w:szCs w:val="21"/>
              </w:rPr>
              <w:t>end</w:t>
            </w:r>
            <w:r w:rsidRPr="007667A9">
              <w:rPr>
                <w:rFonts w:ascii="Consolas" w:eastAsia="Times New Roman" w:hAnsi="Consolas" w:cs="Times New Roman"/>
                <w:color w:val="000000"/>
                <w:sz w:val="21"/>
                <w:szCs w:val="21"/>
              </w:rPr>
              <w:t>;</w:t>
            </w:r>
            <w:proofErr w:type="gramEnd"/>
          </w:p>
          <w:p w14:paraId="429C6673" w14:textId="3F724D24" w:rsidR="00DE22DF" w:rsidRDefault="00DE22DF" w:rsidP="000B213F">
            <w:pPr>
              <w:pStyle w:val="ListParagraph"/>
              <w:ind w:left="0"/>
              <w:rPr>
                <w:rStyle w:val="Heading3Char"/>
              </w:rPr>
            </w:pPr>
          </w:p>
        </w:tc>
      </w:tr>
    </w:tbl>
    <w:p w14:paraId="1811DF8B" w14:textId="4B4F0729" w:rsidR="0057779B" w:rsidRDefault="0057779B" w:rsidP="00DE22DF">
      <w:pPr>
        <w:spacing w:line="480" w:lineRule="auto"/>
      </w:pPr>
    </w:p>
    <w:p w14:paraId="6463BD33" w14:textId="57893014" w:rsidR="00B45031" w:rsidRDefault="00B45031" w:rsidP="00DE22DF">
      <w:pPr>
        <w:spacing w:line="480" w:lineRule="auto"/>
      </w:pPr>
      <w:r>
        <w:t>The a</w:t>
      </w:r>
      <w:r w:rsidR="00ED00CD">
        <w:t>bove example filter</w:t>
      </w:r>
      <w:r w:rsidR="000B135B">
        <w:t>s</w:t>
      </w:r>
      <w:r w:rsidR="00ED00CD">
        <w:t xml:space="preserve"> </w:t>
      </w:r>
      <w:r>
        <w:t xml:space="preserve">the </w:t>
      </w:r>
      <w:r w:rsidR="00ED00CD">
        <w:t>Sales</w:t>
      </w:r>
      <w:r w:rsidR="000B135B">
        <w:t xml:space="preserve"> Header table for </w:t>
      </w:r>
      <w:r>
        <w:t xml:space="preserve">a </w:t>
      </w:r>
      <w:r w:rsidR="000B135B">
        <w:t xml:space="preserve">specific customer where </w:t>
      </w:r>
      <w:r>
        <w:t xml:space="preserve">the </w:t>
      </w:r>
      <w:r w:rsidR="000B135B">
        <w:t>document type is Order.</w:t>
      </w:r>
    </w:p>
    <w:p w14:paraId="620630A4" w14:textId="77777777" w:rsidR="00CC000D" w:rsidRDefault="00CC000D" w:rsidP="007667A9">
      <w:pPr>
        <w:pStyle w:val="Heading3"/>
      </w:pPr>
      <w:proofErr w:type="spellStart"/>
      <w:proofErr w:type="gramStart"/>
      <w:r>
        <w:t>SetFilter</w:t>
      </w:r>
      <w:proofErr w:type="spellEnd"/>
      <w:r>
        <w:t>(</w:t>
      </w:r>
      <w:proofErr w:type="gramEnd"/>
      <w:r>
        <w:t>)</w:t>
      </w:r>
    </w:p>
    <w:p w14:paraId="01FC2774" w14:textId="62A48F97" w:rsidR="007667A9" w:rsidRDefault="00CC000D" w:rsidP="007667A9">
      <w:pPr>
        <w:spacing w:line="480" w:lineRule="auto"/>
      </w:pPr>
      <w:r>
        <w:t xml:space="preserve">The </w:t>
      </w:r>
      <w:proofErr w:type="spellStart"/>
      <w:proofErr w:type="gramStart"/>
      <w:r w:rsidRPr="007667A9">
        <w:rPr>
          <w:b/>
        </w:rPr>
        <w:t>SetFilter</w:t>
      </w:r>
      <w:proofErr w:type="spellEnd"/>
      <w:r w:rsidRPr="007667A9">
        <w:rPr>
          <w:b/>
        </w:rPr>
        <w:t>(</w:t>
      </w:r>
      <w:proofErr w:type="gramEnd"/>
      <w:r w:rsidRPr="007667A9">
        <w:rPr>
          <w:b/>
        </w:rPr>
        <w:t>)</w:t>
      </w:r>
      <w:r>
        <w:t xml:space="preserve"> </w:t>
      </w:r>
      <w:r w:rsidR="00995F1F">
        <w:t>method</w:t>
      </w:r>
      <w:r>
        <w:t xml:space="preserve"> allows you to add a more complex filter. You can put in filter any combination of the operators such </w:t>
      </w:r>
      <w:r w:rsidR="007667A9">
        <w:t>as &lt;</w:t>
      </w:r>
      <w:r>
        <w:t xml:space="preserve">, </w:t>
      </w:r>
      <w:proofErr w:type="gramStart"/>
      <w:r>
        <w:t>&gt;, ..</w:t>
      </w:r>
      <w:proofErr w:type="gramEnd"/>
      <w:r>
        <w:t xml:space="preserve"> , &amp;, |, and =. In the filter string, you can use also value replacement</w:t>
      </w:r>
      <w:r w:rsidR="00B45031">
        <w:t>s</w:t>
      </w:r>
      <w:r>
        <w:t xml:space="preserve"> like %1, %2</w:t>
      </w:r>
      <w:r w:rsidR="00B45031">
        <w:t>,</w:t>
      </w:r>
      <w:r>
        <w:t xml:space="preserve"> and so on.</w:t>
      </w:r>
    </w:p>
    <w:tbl>
      <w:tblPr>
        <w:tblStyle w:val="TableGrid"/>
        <w:tblW w:w="0" w:type="auto"/>
        <w:tblInd w:w="360" w:type="dxa"/>
        <w:tblLook w:val="04A0" w:firstRow="1" w:lastRow="0" w:firstColumn="1" w:lastColumn="0" w:noHBand="0" w:noVBand="1"/>
      </w:tblPr>
      <w:tblGrid>
        <w:gridCol w:w="8636"/>
      </w:tblGrid>
      <w:tr w:rsidR="007667A9" w14:paraId="2BEC6F04" w14:textId="77777777" w:rsidTr="000B213F">
        <w:tc>
          <w:tcPr>
            <w:tcW w:w="9016" w:type="dxa"/>
            <w:tcBorders>
              <w:top w:val="double" w:sz="4" w:space="0" w:color="auto"/>
              <w:left w:val="double" w:sz="4" w:space="0" w:color="auto"/>
              <w:bottom w:val="double" w:sz="4" w:space="0" w:color="auto"/>
              <w:right w:val="double" w:sz="4" w:space="0" w:color="auto"/>
            </w:tcBorders>
          </w:tcPr>
          <w:p w14:paraId="41824C3B" w14:textId="77777777" w:rsidR="007667A9" w:rsidRDefault="007667A9" w:rsidP="000B213F">
            <w:pPr>
              <w:shd w:val="clear" w:color="auto" w:fill="FFFFFF"/>
              <w:spacing w:line="285" w:lineRule="atLeast"/>
              <w:jc w:val="left"/>
              <w:rPr>
                <w:rFonts w:ascii="Consolas" w:eastAsia="Times New Roman" w:hAnsi="Consolas" w:cs="Times New Roman"/>
                <w:color w:val="0000FF"/>
                <w:sz w:val="21"/>
                <w:szCs w:val="21"/>
              </w:rPr>
            </w:pPr>
          </w:p>
          <w:p w14:paraId="3EB34B07" w14:textId="77777777" w:rsidR="007667A9" w:rsidRPr="007667A9" w:rsidRDefault="007667A9"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var</w:t>
            </w:r>
          </w:p>
          <w:p w14:paraId="7F5222FB" w14:textId="77777777" w:rsidR="007667A9" w:rsidRPr="007667A9" w:rsidRDefault="007667A9"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Customer: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w:t>
            </w:r>
            <w:proofErr w:type="gramStart"/>
            <w:r w:rsidRPr="007667A9">
              <w:rPr>
                <w:rFonts w:ascii="Consolas" w:eastAsia="Times New Roman" w:hAnsi="Consolas" w:cs="Times New Roman"/>
                <w:color w:val="000000"/>
                <w:sz w:val="21"/>
                <w:szCs w:val="21"/>
              </w:rPr>
              <w:t>Customer;</w:t>
            </w:r>
            <w:proofErr w:type="gramEnd"/>
          </w:p>
          <w:p w14:paraId="0D14F66A" w14:textId="77777777" w:rsidR="007667A9" w:rsidRPr="007667A9" w:rsidRDefault="007667A9"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w:t>
            </w:r>
            <w:proofErr w:type="spellStart"/>
            <w:r w:rsidRPr="007667A9">
              <w:rPr>
                <w:rFonts w:ascii="Consolas" w:eastAsia="Times New Roman" w:hAnsi="Consolas" w:cs="Times New Roman"/>
                <w:color w:val="000000"/>
                <w:sz w:val="21"/>
                <w:szCs w:val="21"/>
              </w:rPr>
              <w:t>SalesHeader</w:t>
            </w:r>
            <w:proofErr w:type="spellEnd"/>
            <w:r w:rsidRPr="007667A9">
              <w:rPr>
                <w:rFonts w:ascii="Consolas" w:eastAsia="Times New Roman" w:hAnsi="Consolas" w:cs="Times New Roman"/>
                <w:color w:val="000000"/>
                <w:sz w:val="21"/>
                <w:szCs w:val="21"/>
              </w:rPr>
              <w:t xml:space="preserve">: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"Sales Header</w:t>
            </w:r>
            <w:proofErr w:type="gramStart"/>
            <w:r w:rsidRPr="007667A9">
              <w:rPr>
                <w:rFonts w:ascii="Consolas" w:eastAsia="Times New Roman" w:hAnsi="Consolas" w:cs="Times New Roman"/>
                <w:color w:val="000000"/>
                <w:sz w:val="21"/>
                <w:szCs w:val="21"/>
              </w:rPr>
              <w:t>";</w:t>
            </w:r>
            <w:proofErr w:type="gramEnd"/>
          </w:p>
          <w:p w14:paraId="783E0477" w14:textId="77777777" w:rsidR="007667A9" w:rsidRPr="007667A9" w:rsidRDefault="007667A9"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begin</w:t>
            </w:r>
          </w:p>
          <w:p w14:paraId="7B8D647A" w14:textId="29CC6A70" w:rsidR="00A66C42" w:rsidRDefault="007667A9"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w:t>
            </w:r>
            <w:r w:rsidR="00A66C42">
              <w:rPr>
                <w:rFonts w:ascii="Consolas" w:eastAsia="Times New Roman" w:hAnsi="Consolas" w:cs="Times New Roman"/>
                <w:color w:val="000000"/>
                <w:sz w:val="21"/>
                <w:szCs w:val="21"/>
              </w:rPr>
              <w:t xml:space="preserve"> </w:t>
            </w:r>
            <w:proofErr w:type="spellStart"/>
            <w:r w:rsidR="00A66C42" w:rsidRPr="00A66C42">
              <w:rPr>
                <w:rFonts w:ascii="Consolas" w:eastAsia="Times New Roman" w:hAnsi="Consolas" w:cs="Times New Roman"/>
                <w:color w:val="000000"/>
                <w:sz w:val="21"/>
                <w:szCs w:val="21"/>
              </w:rPr>
              <w:t>Customer</w:t>
            </w:r>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000000"/>
                <w:sz w:val="21"/>
                <w:szCs w:val="21"/>
              </w:rPr>
              <w:t>Get</w:t>
            </w:r>
            <w:proofErr w:type="spellEnd"/>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A31515"/>
                <w:sz w:val="21"/>
                <w:szCs w:val="21"/>
              </w:rPr>
              <w:t>'10000'</w:t>
            </w:r>
            <w:proofErr w:type="gramStart"/>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000000"/>
                <w:sz w:val="21"/>
                <w:szCs w:val="21"/>
              </w:rPr>
              <w:t>;</w:t>
            </w:r>
            <w:proofErr w:type="gramEnd"/>
          </w:p>
          <w:p w14:paraId="7E3E3FC3" w14:textId="19A12277" w:rsidR="007667A9" w:rsidRPr="007667A9" w:rsidRDefault="00A66C42"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xml:space="preserve">  </w:t>
            </w:r>
            <w:proofErr w:type="spellStart"/>
            <w:r w:rsidR="007667A9" w:rsidRPr="007667A9">
              <w:rPr>
                <w:rFonts w:ascii="Consolas" w:eastAsia="Times New Roman" w:hAnsi="Consolas" w:cs="Times New Roman"/>
                <w:color w:val="000000"/>
                <w:sz w:val="21"/>
                <w:szCs w:val="21"/>
              </w:rPr>
              <w:t>SalesHeader</w:t>
            </w:r>
            <w:r w:rsidR="007667A9" w:rsidRPr="007667A9">
              <w:rPr>
                <w:rFonts w:ascii="Consolas" w:eastAsia="Times New Roman" w:hAnsi="Consolas" w:cs="Times New Roman"/>
                <w:color w:val="0000FF"/>
                <w:sz w:val="21"/>
                <w:szCs w:val="21"/>
              </w:rPr>
              <w:t>.</w:t>
            </w:r>
            <w:r w:rsidR="007667A9" w:rsidRPr="007667A9">
              <w:rPr>
                <w:rFonts w:ascii="Consolas" w:eastAsia="Times New Roman" w:hAnsi="Consolas" w:cs="Times New Roman"/>
                <w:color w:val="000000"/>
                <w:sz w:val="21"/>
                <w:szCs w:val="21"/>
              </w:rPr>
              <w:t>SetRange</w:t>
            </w:r>
            <w:proofErr w:type="spellEnd"/>
            <w:r w:rsidR="007667A9" w:rsidRPr="007667A9">
              <w:rPr>
                <w:rFonts w:ascii="Consolas" w:eastAsia="Times New Roman" w:hAnsi="Consolas" w:cs="Times New Roman"/>
                <w:color w:val="0000FF"/>
                <w:sz w:val="21"/>
                <w:szCs w:val="21"/>
              </w:rPr>
              <w:t>(</w:t>
            </w:r>
            <w:r w:rsidR="007667A9" w:rsidRPr="007667A9">
              <w:rPr>
                <w:rFonts w:ascii="Consolas" w:eastAsia="Times New Roman" w:hAnsi="Consolas" w:cs="Times New Roman"/>
                <w:color w:val="000000"/>
                <w:sz w:val="21"/>
                <w:szCs w:val="21"/>
              </w:rPr>
              <w:t xml:space="preserve">"Sell-to Customer </w:t>
            </w:r>
            <w:proofErr w:type="spellStart"/>
            <w:r w:rsidR="007667A9" w:rsidRPr="007667A9">
              <w:rPr>
                <w:rFonts w:ascii="Consolas" w:eastAsia="Times New Roman" w:hAnsi="Consolas" w:cs="Times New Roman"/>
                <w:color w:val="000000"/>
                <w:sz w:val="21"/>
                <w:szCs w:val="21"/>
              </w:rPr>
              <w:t>No.</w:t>
            </w:r>
            <w:proofErr w:type="gramStart"/>
            <w:r w:rsidR="007667A9" w:rsidRPr="007667A9">
              <w:rPr>
                <w:rFonts w:ascii="Consolas" w:eastAsia="Times New Roman" w:hAnsi="Consolas" w:cs="Times New Roman"/>
                <w:color w:val="000000"/>
                <w:sz w:val="21"/>
                <w:szCs w:val="21"/>
              </w:rPr>
              <w:t>",Customer</w:t>
            </w:r>
            <w:proofErr w:type="gramEnd"/>
            <w:r w:rsidR="007667A9" w:rsidRPr="007667A9">
              <w:rPr>
                <w:rFonts w:ascii="Consolas" w:eastAsia="Times New Roman" w:hAnsi="Consolas" w:cs="Times New Roman"/>
                <w:color w:val="0000FF"/>
                <w:sz w:val="21"/>
                <w:szCs w:val="21"/>
              </w:rPr>
              <w:t>.</w:t>
            </w:r>
            <w:r w:rsidR="007667A9" w:rsidRPr="007667A9">
              <w:rPr>
                <w:rFonts w:ascii="Consolas" w:eastAsia="Times New Roman" w:hAnsi="Consolas" w:cs="Times New Roman"/>
                <w:color w:val="000000"/>
                <w:sz w:val="21"/>
                <w:szCs w:val="21"/>
              </w:rPr>
              <w:t>"No</w:t>
            </w:r>
            <w:proofErr w:type="spellEnd"/>
            <w:r w:rsidR="007667A9" w:rsidRPr="007667A9">
              <w:rPr>
                <w:rFonts w:ascii="Consolas" w:eastAsia="Times New Roman" w:hAnsi="Consolas" w:cs="Times New Roman"/>
                <w:color w:val="000000"/>
                <w:sz w:val="21"/>
                <w:szCs w:val="21"/>
              </w:rPr>
              <w:t>."</w:t>
            </w:r>
            <w:r w:rsidR="007667A9" w:rsidRPr="007667A9">
              <w:rPr>
                <w:rFonts w:ascii="Consolas" w:eastAsia="Times New Roman" w:hAnsi="Consolas" w:cs="Times New Roman"/>
                <w:color w:val="0000FF"/>
                <w:sz w:val="21"/>
                <w:szCs w:val="21"/>
              </w:rPr>
              <w:t>)</w:t>
            </w:r>
            <w:r w:rsidR="007667A9" w:rsidRPr="007667A9">
              <w:rPr>
                <w:rFonts w:ascii="Consolas" w:eastAsia="Times New Roman" w:hAnsi="Consolas" w:cs="Times New Roman"/>
                <w:color w:val="000000"/>
                <w:sz w:val="21"/>
                <w:szCs w:val="21"/>
              </w:rPr>
              <w:t>;</w:t>
            </w:r>
          </w:p>
          <w:p w14:paraId="039C81AE" w14:textId="017D9F25" w:rsidR="00ED00CD" w:rsidRPr="00ED00CD" w:rsidRDefault="007667A9" w:rsidP="00ED00CD">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w:t>
            </w:r>
            <w:r w:rsidR="00ED00CD">
              <w:rPr>
                <w:rFonts w:ascii="Consolas" w:eastAsia="Times New Roman" w:hAnsi="Consolas" w:cs="Times New Roman"/>
                <w:color w:val="000000"/>
                <w:sz w:val="21"/>
                <w:szCs w:val="21"/>
              </w:rPr>
              <w:t xml:space="preserve"> </w:t>
            </w:r>
            <w:proofErr w:type="spellStart"/>
            <w:r w:rsidR="00ED00CD" w:rsidRPr="00ED00CD">
              <w:rPr>
                <w:rFonts w:ascii="Consolas" w:eastAsia="Times New Roman" w:hAnsi="Consolas" w:cs="Times New Roman"/>
                <w:color w:val="000000"/>
                <w:sz w:val="21"/>
                <w:szCs w:val="21"/>
              </w:rPr>
              <w:t>SalesHeader</w:t>
            </w:r>
            <w:r w:rsidR="00ED00CD" w:rsidRPr="00ED00CD">
              <w:rPr>
                <w:rFonts w:ascii="Consolas" w:eastAsia="Times New Roman" w:hAnsi="Consolas" w:cs="Times New Roman"/>
                <w:color w:val="0000FF"/>
                <w:sz w:val="21"/>
                <w:szCs w:val="21"/>
              </w:rPr>
              <w:t>.</w:t>
            </w:r>
            <w:r w:rsidR="00ED00CD" w:rsidRPr="00ED00CD">
              <w:rPr>
                <w:rFonts w:ascii="Consolas" w:eastAsia="Times New Roman" w:hAnsi="Consolas" w:cs="Times New Roman"/>
                <w:color w:val="000000"/>
                <w:sz w:val="21"/>
                <w:szCs w:val="21"/>
              </w:rPr>
              <w:t>SetFilter</w:t>
            </w:r>
            <w:proofErr w:type="spellEnd"/>
            <w:r w:rsidR="00ED00CD" w:rsidRPr="00ED00CD">
              <w:rPr>
                <w:rFonts w:ascii="Consolas" w:eastAsia="Times New Roman" w:hAnsi="Consolas" w:cs="Times New Roman"/>
                <w:color w:val="0000FF"/>
                <w:sz w:val="21"/>
                <w:szCs w:val="21"/>
              </w:rPr>
              <w:t>(</w:t>
            </w:r>
            <w:r w:rsidR="00ED00CD" w:rsidRPr="00ED00CD">
              <w:rPr>
                <w:rFonts w:ascii="Consolas" w:eastAsia="Times New Roman" w:hAnsi="Consolas" w:cs="Times New Roman"/>
                <w:color w:val="000000"/>
                <w:sz w:val="21"/>
                <w:szCs w:val="21"/>
              </w:rPr>
              <w:t>"Document Type",</w:t>
            </w:r>
            <w:r w:rsidR="00ED00CD" w:rsidRPr="00ED00CD">
              <w:rPr>
                <w:rFonts w:ascii="Consolas" w:eastAsia="Times New Roman" w:hAnsi="Consolas" w:cs="Times New Roman"/>
                <w:color w:val="A31515"/>
                <w:sz w:val="21"/>
                <w:szCs w:val="21"/>
              </w:rPr>
              <w:t>'%1|%2</w:t>
            </w:r>
            <w:proofErr w:type="gramStart"/>
            <w:r w:rsidR="00ED00CD" w:rsidRPr="00ED00CD">
              <w:rPr>
                <w:rFonts w:ascii="Consolas" w:eastAsia="Times New Roman" w:hAnsi="Consolas" w:cs="Times New Roman"/>
                <w:color w:val="A31515"/>
                <w:sz w:val="21"/>
                <w:szCs w:val="21"/>
              </w:rPr>
              <w:t>'</w:t>
            </w:r>
            <w:r w:rsidR="00ED00CD" w:rsidRPr="00ED00CD">
              <w:rPr>
                <w:rFonts w:ascii="Consolas" w:eastAsia="Times New Roman" w:hAnsi="Consolas" w:cs="Times New Roman"/>
                <w:color w:val="000000"/>
                <w:sz w:val="21"/>
                <w:szCs w:val="21"/>
              </w:rPr>
              <w:t>,</w:t>
            </w:r>
            <w:r w:rsidR="00ED00CD" w:rsidRPr="00ED00CD">
              <w:rPr>
                <w:rFonts w:ascii="Consolas" w:eastAsia="Times New Roman" w:hAnsi="Consolas" w:cs="Times New Roman"/>
                <w:color w:val="0000FF"/>
                <w:sz w:val="21"/>
                <w:szCs w:val="21"/>
              </w:rPr>
              <w:t>Enum</w:t>
            </w:r>
            <w:r w:rsidR="00ED00CD" w:rsidRPr="00ED00CD">
              <w:rPr>
                <w:rFonts w:ascii="Consolas" w:eastAsia="Times New Roman" w:hAnsi="Consolas" w:cs="Times New Roman"/>
                <w:color w:val="000000"/>
                <w:sz w:val="21"/>
                <w:szCs w:val="21"/>
              </w:rPr>
              <w:t>::</w:t>
            </w:r>
            <w:proofErr w:type="gramEnd"/>
            <w:r w:rsidR="00ED00CD" w:rsidRPr="00ED00CD">
              <w:rPr>
                <w:rFonts w:ascii="Consolas" w:eastAsia="Times New Roman" w:hAnsi="Consolas" w:cs="Times New Roman"/>
                <w:color w:val="000000"/>
                <w:sz w:val="21"/>
                <w:szCs w:val="21"/>
              </w:rPr>
              <w:t>"Sales Document Type"::</w:t>
            </w:r>
            <w:proofErr w:type="spellStart"/>
            <w:r w:rsidR="00ED00CD" w:rsidRPr="00ED00CD">
              <w:rPr>
                <w:rFonts w:ascii="Consolas" w:eastAsia="Times New Roman" w:hAnsi="Consolas" w:cs="Times New Roman"/>
                <w:color w:val="0000FF"/>
                <w:sz w:val="21"/>
                <w:szCs w:val="21"/>
              </w:rPr>
              <w:t>Order</w:t>
            </w:r>
            <w:r w:rsidR="00ED00CD" w:rsidRPr="00ED00CD">
              <w:rPr>
                <w:rFonts w:ascii="Consolas" w:eastAsia="Times New Roman" w:hAnsi="Consolas" w:cs="Times New Roman"/>
                <w:color w:val="000000"/>
                <w:sz w:val="21"/>
                <w:szCs w:val="21"/>
              </w:rPr>
              <w:t>,</w:t>
            </w:r>
            <w:r w:rsidR="00ED00CD" w:rsidRPr="00ED00CD">
              <w:rPr>
                <w:rFonts w:ascii="Consolas" w:eastAsia="Times New Roman" w:hAnsi="Consolas" w:cs="Times New Roman"/>
                <w:color w:val="0000FF"/>
                <w:sz w:val="21"/>
                <w:szCs w:val="21"/>
              </w:rPr>
              <w:t>Enum</w:t>
            </w:r>
            <w:proofErr w:type="spellEnd"/>
            <w:r w:rsidR="00ED00CD" w:rsidRPr="00ED00CD">
              <w:rPr>
                <w:rFonts w:ascii="Consolas" w:eastAsia="Times New Roman" w:hAnsi="Consolas" w:cs="Times New Roman"/>
                <w:color w:val="000000"/>
                <w:sz w:val="21"/>
                <w:szCs w:val="21"/>
              </w:rPr>
              <w:t>::"Sales Document Type"::Invoice</w:t>
            </w:r>
            <w:r w:rsidR="00ED00CD" w:rsidRPr="00ED00CD">
              <w:rPr>
                <w:rFonts w:ascii="Consolas" w:eastAsia="Times New Roman" w:hAnsi="Consolas" w:cs="Times New Roman"/>
                <w:color w:val="0000FF"/>
                <w:sz w:val="21"/>
                <w:szCs w:val="21"/>
              </w:rPr>
              <w:t>)</w:t>
            </w:r>
            <w:r w:rsidR="00ED00CD" w:rsidRPr="00ED00CD">
              <w:rPr>
                <w:rFonts w:ascii="Consolas" w:eastAsia="Times New Roman" w:hAnsi="Consolas" w:cs="Times New Roman"/>
                <w:color w:val="000000"/>
                <w:sz w:val="21"/>
                <w:szCs w:val="21"/>
              </w:rPr>
              <w:t>;</w:t>
            </w:r>
          </w:p>
          <w:p w14:paraId="352129D4" w14:textId="21B04D91" w:rsidR="007667A9" w:rsidRPr="007667A9" w:rsidRDefault="007667A9" w:rsidP="000B213F">
            <w:pPr>
              <w:shd w:val="clear" w:color="auto" w:fill="FFFFFF"/>
              <w:spacing w:line="285" w:lineRule="atLeast"/>
              <w:jc w:val="left"/>
              <w:rPr>
                <w:rFonts w:ascii="Consolas" w:eastAsia="Times New Roman" w:hAnsi="Consolas" w:cs="Times New Roman"/>
                <w:color w:val="000000"/>
                <w:sz w:val="21"/>
                <w:szCs w:val="21"/>
              </w:rPr>
            </w:pPr>
          </w:p>
          <w:p w14:paraId="544E8BF2" w14:textId="77777777" w:rsidR="007667A9" w:rsidRPr="007667A9" w:rsidRDefault="007667A9" w:rsidP="000B213F">
            <w:pPr>
              <w:shd w:val="clear" w:color="auto" w:fill="FFFFFF"/>
              <w:spacing w:line="285" w:lineRule="atLeast"/>
              <w:jc w:val="left"/>
              <w:rPr>
                <w:rFonts w:ascii="Consolas" w:eastAsia="Times New Roman" w:hAnsi="Consolas" w:cs="Times New Roman"/>
                <w:color w:val="000000"/>
                <w:sz w:val="21"/>
                <w:szCs w:val="21"/>
              </w:rPr>
            </w:pPr>
            <w:proofErr w:type="gramStart"/>
            <w:r w:rsidRPr="007667A9">
              <w:rPr>
                <w:rFonts w:ascii="Consolas" w:eastAsia="Times New Roman" w:hAnsi="Consolas" w:cs="Times New Roman"/>
                <w:color w:val="AF00DB"/>
                <w:sz w:val="21"/>
                <w:szCs w:val="21"/>
              </w:rPr>
              <w:t>end</w:t>
            </w:r>
            <w:r w:rsidRPr="007667A9">
              <w:rPr>
                <w:rFonts w:ascii="Consolas" w:eastAsia="Times New Roman" w:hAnsi="Consolas" w:cs="Times New Roman"/>
                <w:color w:val="000000"/>
                <w:sz w:val="21"/>
                <w:szCs w:val="21"/>
              </w:rPr>
              <w:t>;</w:t>
            </w:r>
            <w:proofErr w:type="gramEnd"/>
          </w:p>
          <w:p w14:paraId="645BAC43" w14:textId="77777777" w:rsidR="007667A9" w:rsidRDefault="007667A9" w:rsidP="000B213F">
            <w:pPr>
              <w:pStyle w:val="ListParagraph"/>
              <w:ind w:left="0"/>
              <w:rPr>
                <w:rStyle w:val="Heading3Char"/>
              </w:rPr>
            </w:pPr>
          </w:p>
        </w:tc>
      </w:tr>
    </w:tbl>
    <w:p w14:paraId="01DD9CF0" w14:textId="63A1B8CF" w:rsidR="007667A9" w:rsidRDefault="007667A9" w:rsidP="00CC000D">
      <w:pPr>
        <w:spacing w:line="480" w:lineRule="auto"/>
      </w:pPr>
    </w:p>
    <w:p w14:paraId="66BB4BD8" w14:textId="0467EF3E" w:rsidR="000B135B" w:rsidRDefault="00B45031" w:rsidP="000B135B">
      <w:pPr>
        <w:spacing w:line="480" w:lineRule="auto"/>
      </w:pPr>
      <w:r>
        <w:t>The a</w:t>
      </w:r>
      <w:r w:rsidR="000B135B">
        <w:t xml:space="preserve">bove example filters </w:t>
      </w:r>
      <w:r>
        <w:t xml:space="preserve">the </w:t>
      </w:r>
      <w:r w:rsidR="000B135B">
        <w:t xml:space="preserve">Sales Header table for </w:t>
      </w:r>
      <w:r>
        <w:t xml:space="preserve">a </w:t>
      </w:r>
      <w:r w:rsidR="000B135B">
        <w:t xml:space="preserve">specific customer where </w:t>
      </w:r>
      <w:r>
        <w:t xml:space="preserve">the </w:t>
      </w:r>
      <w:r w:rsidR="000B135B">
        <w:t xml:space="preserve">document type is Order </w:t>
      </w:r>
      <w:r w:rsidR="000B135B" w:rsidRPr="000B135B">
        <w:rPr>
          <w:b/>
        </w:rPr>
        <w:t>or</w:t>
      </w:r>
      <w:r w:rsidR="000B135B">
        <w:t xml:space="preserve"> Invoice.</w:t>
      </w:r>
    </w:p>
    <w:p w14:paraId="359AD572" w14:textId="40E3D58F" w:rsidR="000B135B" w:rsidRPr="00C658CE" w:rsidRDefault="000B135B" w:rsidP="00C658CE">
      <w:pPr>
        <w:spacing w:line="480" w:lineRule="auto"/>
        <w:rPr>
          <w:i/>
          <w:sz w:val="20"/>
        </w:rPr>
      </w:pPr>
      <w:r w:rsidRPr="00E016E8">
        <w:rPr>
          <w:rStyle w:val="Heading3Char"/>
          <w:noProof/>
        </w:rPr>
        <w:drawing>
          <wp:inline distT="0" distB="0" distL="0" distR="0" wp14:anchorId="0FFB48C3" wp14:editId="36232C38">
            <wp:extent cx="252412" cy="252412"/>
            <wp:effectExtent l="0" t="0" r="0" b="0"/>
            <wp:docPr id="139" name="Graphic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Pr="00C658CE">
        <w:rPr>
          <w:i/>
          <w:sz w:val="20"/>
        </w:rPr>
        <w:t xml:space="preserve">Neither </w:t>
      </w:r>
      <w:proofErr w:type="spellStart"/>
      <w:proofErr w:type="gramStart"/>
      <w:r w:rsidRPr="00C658CE">
        <w:rPr>
          <w:b/>
          <w:i/>
          <w:sz w:val="20"/>
          <w:u w:val="single"/>
        </w:rPr>
        <w:t>SetFilter</w:t>
      </w:r>
      <w:proofErr w:type="spellEnd"/>
      <w:r w:rsidRPr="00C658CE">
        <w:rPr>
          <w:b/>
          <w:i/>
          <w:sz w:val="20"/>
          <w:u w:val="single"/>
        </w:rPr>
        <w:t>(</w:t>
      </w:r>
      <w:proofErr w:type="gramEnd"/>
      <w:r w:rsidRPr="00C658CE">
        <w:rPr>
          <w:b/>
          <w:i/>
          <w:sz w:val="20"/>
          <w:u w:val="single"/>
        </w:rPr>
        <w:t>)</w:t>
      </w:r>
      <w:r w:rsidRPr="00C658CE">
        <w:rPr>
          <w:i/>
          <w:sz w:val="20"/>
        </w:rPr>
        <w:t xml:space="preserve"> nor </w:t>
      </w:r>
      <w:proofErr w:type="spellStart"/>
      <w:r w:rsidRPr="00C658CE">
        <w:rPr>
          <w:b/>
          <w:i/>
          <w:sz w:val="20"/>
          <w:u w:val="single"/>
        </w:rPr>
        <w:t>SetRange</w:t>
      </w:r>
      <w:proofErr w:type="spellEnd"/>
      <w:r w:rsidRPr="00C658CE">
        <w:rPr>
          <w:b/>
          <w:i/>
          <w:sz w:val="20"/>
          <w:u w:val="single"/>
        </w:rPr>
        <w:t>()</w:t>
      </w:r>
      <w:r w:rsidRPr="00C658CE">
        <w:rPr>
          <w:i/>
          <w:sz w:val="20"/>
        </w:rPr>
        <w:t xml:space="preserve"> by itself does not give values for the record – it only </w:t>
      </w:r>
      <w:proofErr w:type="gramStart"/>
      <w:r w:rsidRPr="00C658CE">
        <w:rPr>
          <w:i/>
          <w:sz w:val="20"/>
        </w:rPr>
        <w:t>set</w:t>
      </w:r>
      <w:proofErr w:type="gramEnd"/>
      <w:r w:rsidRPr="00C658CE">
        <w:rPr>
          <w:i/>
          <w:sz w:val="20"/>
        </w:rPr>
        <w:t xml:space="preserve"> the filters</w:t>
      </w:r>
      <w:r w:rsidR="00756E39" w:rsidRPr="00C658CE">
        <w:rPr>
          <w:i/>
          <w:sz w:val="20"/>
        </w:rPr>
        <w:t>. To get values you need to use other methods described below.</w:t>
      </w:r>
    </w:p>
    <w:p w14:paraId="69B29354" w14:textId="57D49955" w:rsidR="00722050" w:rsidRDefault="00722050" w:rsidP="00722050">
      <w:pPr>
        <w:pStyle w:val="Heading3"/>
      </w:pPr>
      <w:proofErr w:type="gramStart"/>
      <w:r>
        <w:t>Reset(</w:t>
      </w:r>
      <w:proofErr w:type="gramEnd"/>
      <w:r>
        <w:t>)</w:t>
      </w:r>
    </w:p>
    <w:p w14:paraId="02CAEA77" w14:textId="383040AB" w:rsidR="00722050" w:rsidRDefault="00877329" w:rsidP="00722050">
      <w:pPr>
        <w:spacing w:line="480" w:lineRule="auto"/>
      </w:pPr>
      <w:r w:rsidRPr="00877329">
        <w:t xml:space="preserve">The </w:t>
      </w:r>
      <w:proofErr w:type="gramStart"/>
      <w:r w:rsidRPr="00877329">
        <w:rPr>
          <w:b/>
        </w:rPr>
        <w:t>Reset(</w:t>
      </w:r>
      <w:proofErr w:type="gramEnd"/>
      <w:r w:rsidRPr="00877329">
        <w:rPr>
          <w:b/>
        </w:rPr>
        <w:t>)</w:t>
      </w:r>
      <w:r w:rsidRPr="00877329">
        <w:t xml:space="preserve"> method is used to remove all filters which are applied to the record variable. Thanks to that you can be sure that the set of records </w:t>
      </w:r>
      <w:r w:rsidR="00B45031">
        <w:t>that</w:t>
      </w:r>
      <w:r w:rsidRPr="00877329">
        <w:t xml:space="preserve"> you will get is not filtered in any way.</w:t>
      </w:r>
    </w:p>
    <w:tbl>
      <w:tblPr>
        <w:tblStyle w:val="TableGrid"/>
        <w:tblW w:w="0" w:type="auto"/>
        <w:tblInd w:w="360" w:type="dxa"/>
        <w:tblLook w:val="04A0" w:firstRow="1" w:lastRow="0" w:firstColumn="1" w:lastColumn="0" w:noHBand="0" w:noVBand="1"/>
      </w:tblPr>
      <w:tblGrid>
        <w:gridCol w:w="8636"/>
      </w:tblGrid>
      <w:tr w:rsidR="00722050" w14:paraId="7EB35856" w14:textId="77777777" w:rsidTr="000B213F">
        <w:tc>
          <w:tcPr>
            <w:tcW w:w="9016" w:type="dxa"/>
            <w:tcBorders>
              <w:top w:val="double" w:sz="4" w:space="0" w:color="auto"/>
              <w:left w:val="double" w:sz="4" w:space="0" w:color="auto"/>
              <w:bottom w:val="double" w:sz="4" w:space="0" w:color="auto"/>
              <w:right w:val="double" w:sz="4" w:space="0" w:color="auto"/>
            </w:tcBorders>
          </w:tcPr>
          <w:p w14:paraId="3D918EC1" w14:textId="77777777" w:rsidR="00722050" w:rsidRDefault="00722050" w:rsidP="000B213F">
            <w:pPr>
              <w:shd w:val="clear" w:color="auto" w:fill="FFFFFF"/>
              <w:spacing w:line="285" w:lineRule="atLeast"/>
              <w:jc w:val="left"/>
              <w:rPr>
                <w:rFonts w:ascii="Consolas" w:eastAsia="Times New Roman" w:hAnsi="Consolas" w:cs="Times New Roman"/>
                <w:color w:val="0000FF"/>
                <w:sz w:val="21"/>
                <w:szCs w:val="21"/>
              </w:rPr>
            </w:pPr>
          </w:p>
          <w:p w14:paraId="141E4C73" w14:textId="77777777" w:rsidR="00722050" w:rsidRPr="007667A9" w:rsidRDefault="00722050"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var</w:t>
            </w:r>
          </w:p>
          <w:p w14:paraId="69678315" w14:textId="77777777" w:rsidR="00722050" w:rsidRPr="007667A9" w:rsidRDefault="00722050"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Customer: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w:t>
            </w:r>
            <w:proofErr w:type="gramStart"/>
            <w:r w:rsidRPr="007667A9">
              <w:rPr>
                <w:rFonts w:ascii="Consolas" w:eastAsia="Times New Roman" w:hAnsi="Consolas" w:cs="Times New Roman"/>
                <w:color w:val="000000"/>
                <w:sz w:val="21"/>
                <w:szCs w:val="21"/>
              </w:rPr>
              <w:t>Customer;</w:t>
            </w:r>
            <w:proofErr w:type="gramEnd"/>
          </w:p>
          <w:p w14:paraId="0733D207" w14:textId="77777777" w:rsidR="00877329" w:rsidRDefault="00722050"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w:t>
            </w:r>
            <w:proofErr w:type="spellStart"/>
            <w:r w:rsidRPr="007667A9">
              <w:rPr>
                <w:rFonts w:ascii="Consolas" w:eastAsia="Times New Roman" w:hAnsi="Consolas" w:cs="Times New Roman"/>
                <w:color w:val="000000"/>
                <w:sz w:val="21"/>
                <w:szCs w:val="21"/>
              </w:rPr>
              <w:t>SalesHeader</w:t>
            </w:r>
            <w:proofErr w:type="spellEnd"/>
            <w:r w:rsidRPr="007667A9">
              <w:rPr>
                <w:rFonts w:ascii="Consolas" w:eastAsia="Times New Roman" w:hAnsi="Consolas" w:cs="Times New Roman"/>
                <w:color w:val="000000"/>
                <w:sz w:val="21"/>
                <w:szCs w:val="21"/>
              </w:rPr>
              <w:t xml:space="preserve">: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"Sales Header</w:t>
            </w:r>
            <w:proofErr w:type="gramStart"/>
            <w:r w:rsidRPr="007667A9">
              <w:rPr>
                <w:rFonts w:ascii="Consolas" w:eastAsia="Times New Roman" w:hAnsi="Consolas" w:cs="Times New Roman"/>
                <w:color w:val="000000"/>
                <w:sz w:val="21"/>
                <w:szCs w:val="21"/>
              </w:rPr>
              <w:t>";</w:t>
            </w:r>
            <w:proofErr w:type="gramEnd"/>
          </w:p>
          <w:p w14:paraId="4073C9D4" w14:textId="221C044F" w:rsidR="00722050" w:rsidRDefault="00877329" w:rsidP="000B213F">
            <w:pPr>
              <w:shd w:val="clear" w:color="auto" w:fill="FFFFFF"/>
              <w:spacing w:line="285" w:lineRule="atLeast"/>
              <w:jc w:val="left"/>
              <w:rPr>
                <w:rFonts w:ascii="Consolas" w:eastAsia="Times New Roman" w:hAnsi="Consolas" w:cs="Times New Roman"/>
                <w:color w:val="AF00DB"/>
                <w:sz w:val="21"/>
                <w:szCs w:val="21"/>
              </w:rPr>
            </w:pPr>
            <w:r>
              <w:rPr>
                <w:rFonts w:ascii="Consolas" w:eastAsia="Times New Roman" w:hAnsi="Consolas" w:cs="Times New Roman"/>
                <w:color w:val="AF00DB"/>
                <w:sz w:val="21"/>
                <w:szCs w:val="21"/>
              </w:rPr>
              <w:t>b</w:t>
            </w:r>
            <w:r w:rsidR="00722050" w:rsidRPr="007667A9">
              <w:rPr>
                <w:rFonts w:ascii="Consolas" w:eastAsia="Times New Roman" w:hAnsi="Consolas" w:cs="Times New Roman"/>
                <w:color w:val="AF00DB"/>
                <w:sz w:val="21"/>
                <w:szCs w:val="21"/>
              </w:rPr>
              <w:t>egin</w:t>
            </w:r>
          </w:p>
          <w:p w14:paraId="27DE1854" w14:textId="6DE285BE" w:rsidR="00A66C42" w:rsidRPr="00877329" w:rsidRDefault="00A66C42"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spellStart"/>
            <w:r w:rsidRPr="00A66C42">
              <w:rPr>
                <w:rFonts w:ascii="Consolas" w:eastAsia="Times New Roman" w:hAnsi="Consolas" w:cs="Times New Roman"/>
                <w:color w:val="000000"/>
                <w:sz w:val="21"/>
                <w:szCs w:val="21"/>
              </w:rPr>
              <w:t>Customer</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Get</w:t>
            </w:r>
            <w:proofErr w:type="spellEnd"/>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A31515"/>
                <w:sz w:val="21"/>
                <w:szCs w:val="21"/>
              </w:rPr>
              <w:t>'10000'</w:t>
            </w:r>
            <w:proofErr w:type="gramStart"/>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w:t>
            </w:r>
            <w:proofErr w:type="gramEnd"/>
          </w:p>
          <w:p w14:paraId="71AD7AE3" w14:textId="6AF87957" w:rsidR="00877329" w:rsidRPr="007667A9" w:rsidRDefault="00877329"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000000"/>
                <w:sz w:val="21"/>
                <w:szCs w:val="21"/>
              </w:rPr>
              <w:t>SalesHeader.Reset</w:t>
            </w:r>
            <w:proofErr w:type="spellEnd"/>
            <w:r>
              <w:rPr>
                <w:rFonts w:ascii="Consolas" w:eastAsia="Times New Roman" w:hAnsi="Consolas" w:cs="Times New Roman"/>
                <w:color w:val="000000"/>
                <w:sz w:val="21"/>
                <w:szCs w:val="21"/>
              </w:rPr>
              <w:t>(</w:t>
            </w:r>
            <w:proofErr w:type="gramStart"/>
            <w:r>
              <w:rPr>
                <w:rFonts w:ascii="Consolas" w:eastAsia="Times New Roman" w:hAnsi="Consolas" w:cs="Times New Roman"/>
                <w:color w:val="000000"/>
                <w:sz w:val="21"/>
                <w:szCs w:val="21"/>
              </w:rPr>
              <w:t>);</w:t>
            </w:r>
            <w:proofErr w:type="gramEnd"/>
          </w:p>
          <w:p w14:paraId="351295C5" w14:textId="77777777" w:rsidR="00722050" w:rsidRPr="007667A9" w:rsidRDefault="00722050"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w:t>
            </w:r>
            <w:proofErr w:type="spellStart"/>
            <w:r w:rsidRPr="007667A9">
              <w:rPr>
                <w:rFonts w:ascii="Consolas" w:eastAsia="Times New Roman" w:hAnsi="Consolas" w:cs="Times New Roman"/>
                <w:color w:val="000000"/>
                <w:sz w:val="21"/>
                <w:szCs w:val="21"/>
              </w:rPr>
              <w:t>SalesHeader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SetRange</w:t>
            </w:r>
            <w:proofErr w:type="spellEnd"/>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 xml:space="preserve">"Sell-to Customer </w:t>
            </w:r>
            <w:proofErr w:type="spellStart"/>
            <w:r w:rsidRPr="007667A9">
              <w:rPr>
                <w:rFonts w:ascii="Consolas" w:eastAsia="Times New Roman" w:hAnsi="Consolas" w:cs="Times New Roman"/>
                <w:color w:val="000000"/>
                <w:sz w:val="21"/>
                <w:szCs w:val="21"/>
              </w:rPr>
              <w:t>No.</w:t>
            </w:r>
            <w:proofErr w:type="gramStart"/>
            <w:r w:rsidRPr="007667A9">
              <w:rPr>
                <w:rFonts w:ascii="Consolas" w:eastAsia="Times New Roman" w:hAnsi="Consolas" w:cs="Times New Roman"/>
                <w:color w:val="000000"/>
                <w:sz w:val="21"/>
                <w:szCs w:val="21"/>
              </w:rPr>
              <w:t>",Customer</w:t>
            </w:r>
            <w:proofErr w:type="gramEnd"/>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"No</w:t>
            </w:r>
            <w:proofErr w:type="spellEnd"/>
            <w:r w:rsidRPr="007667A9">
              <w:rPr>
                <w:rFonts w:ascii="Consolas" w:eastAsia="Times New Roman" w:hAnsi="Consolas" w:cs="Times New Roman"/>
                <w:color w:val="000000"/>
                <w:sz w:val="21"/>
                <w:szCs w:val="21"/>
              </w:rPr>
              <w:t>."</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w:t>
            </w:r>
          </w:p>
          <w:p w14:paraId="2508728C" w14:textId="77777777" w:rsidR="00722050" w:rsidRPr="00ED00CD" w:rsidRDefault="00722050"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r w:rsidRPr="00ED00CD">
              <w:rPr>
                <w:rFonts w:ascii="Consolas" w:eastAsia="Times New Roman" w:hAnsi="Consolas" w:cs="Times New Roman"/>
                <w:color w:val="000000"/>
                <w:sz w:val="21"/>
                <w:szCs w:val="21"/>
              </w:rPr>
              <w:t>SalesHeader</w:t>
            </w:r>
            <w:r w:rsidRPr="00ED00CD">
              <w:rPr>
                <w:rFonts w:ascii="Consolas" w:eastAsia="Times New Roman" w:hAnsi="Consolas" w:cs="Times New Roman"/>
                <w:color w:val="0000FF"/>
                <w:sz w:val="21"/>
                <w:szCs w:val="21"/>
              </w:rPr>
              <w:t>.</w:t>
            </w:r>
            <w:r w:rsidRPr="00ED00CD">
              <w:rPr>
                <w:rFonts w:ascii="Consolas" w:eastAsia="Times New Roman" w:hAnsi="Consolas" w:cs="Times New Roman"/>
                <w:color w:val="000000"/>
                <w:sz w:val="21"/>
                <w:szCs w:val="21"/>
              </w:rPr>
              <w:t>SetFilter</w:t>
            </w:r>
            <w:proofErr w:type="spellEnd"/>
            <w:r w:rsidRPr="00ED00CD">
              <w:rPr>
                <w:rFonts w:ascii="Consolas" w:eastAsia="Times New Roman" w:hAnsi="Consolas" w:cs="Times New Roman"/>
                <w:color w:val="0000FF"/>
                <w:sz w:val="21"/>
                <w:szCs w:val="21"/>
              </w:rPr>
              <w:t>(</w:t>
            </w:r>
            <w:r w:rsidRPr="00ED00CD">
              <w:rPr>
                <w:rFonts w:ascii="Consolas" w:eastAsia="Times New Roman" w:hAnsi="Consolas" w:cs="Times New Roman"/>
                <w:color w:val="000000"/>
                <w:sz w:val="21"/>
                <w:szCs w:val="21"/>
              </w:rPr>
              <w:t>"Document Type",</w:t>
            </w:r>
            <w:r w:rsidRPr="00ED00CD">
              <w:rPr>
                <w:rFonts w:ascii="Consolas" w:eastAsia="Times New Roman" w:hAnsi="Consolas" w:cs="Times New Roman"/>
                <w:color w:val="A31515"/>
                <w:sz w:val="21"/>
                <w:szCs w:val="21"/>
              </w:rPr>
              <w:t>'%1|%2</w:t>
            </w:r>
            <w:proofErr w:type="gramStart"/>
            <w:r w:rsidRPr="00ED00CD">
              <w:rPr>
                <w:rFonts w:ascii="Consolas" w:eastAsia="Times New Roman" w:hAnsi="Consolas" w:cs="Times New Roman"/>
                <w:color w:val="A31515"/>
                <w:sz w:val="21"/>
                <w:szCs w:val="21"/>
              </w:rPr>
              <w:t>'</w:t>
            </w:r>
            <w:r w:rsidRPr="00ED00CD">
              <w:rPr>
                <w:rFonts w:ascii="Consolas" w:eastAsia="Times New Roman" w:hAnsi="Consolas" w:cs="Times New Roman"/>
                <w:color w:val="000000"/>
                <w:sz w:val="21"/>
                <w:szCs w:val="21"/>
              </w:rPr>
              <w:t>,</w:t>
            </w:r>
            <w:r w:rsidRPr="00ED00CD">
              <w:rPr>
                <w:rFonts w:ascii="Consolas" w:eastAsia="Times New Roman" w:hAnsi="Consolas" w:cs="Times New Roman"/>
                <w:color w:val="0000FF"/>
                <w:sz w:val="21"/>
                <w:szCs w:val="21"/>
              </w:rPr>
              <w:t>Enum</w:t>
            </w:r>
            <w:r w:rsidRPr="00ED00CD">
              <w:rPr>
                <w:rFonts w:ascii="Consolas" w:eastAsia="Times New Roman" w:hAnsi="Consolas" w:cs="Times New Roman"/>
                <w:color w:val="000000"/>
                <w:sz w:val="21"/>
                <w:szCs w:val="21"/>
              </w:rPr>
              <w:t>::</w:t>
            </w:r>
            <w:proofErr w:type="gramEnd"/>
            <w:r w:rsidRPr="00ED00CD">
              <w:rPr>
                <w:rFonts w:ascii="Consolas" w:eastAsia="Times New Roman" w:hAnsi="Consolas" w:cs="Times New Roman"/>
                <w:color w:val="000000"/>
                <w:sz w:val="21"/>
                <w:szCs w:val="21"/>
              </w:rPr>
              <w:t>"Sales Document Type"::</w:t>
            </w:r>
            <w:proofErr w:type="spellStart"/>
            <w:r w:rsidRPr="00ED00CD">
              <w:rPr>
                <w:rFonts w:ascii="Consolas" w:eastAsia="Times New Roman" w:hAnsi="Consolas" w:cs="Times New Roman"/>
                <w:color w:val="0000FF"/>
                <w:sz w:val="21"/>
                <w:szCs w:val="21"/>
              </w:rPr>
              <w:t>Order</w:t>
            </w:r>
            <w:r w:rsidRPr="00ED00CD">
              <w:rPr>
                <w:rFonts w:ascii="Consolas" w:eastAsia="Times New Roman" w:hAnsi="Consolas" w:cs="Times New Roman"/>
                <w:color w:val="000000"/>
                <w:sz w:val="21"/>
                <w:szCs w:val="21"/>
              </w:rPr>
              <w:t>,</w:t>
            </w:r>
            <w:r w:rsidRPr="00ED00CD">
              <w:rPr>
                <w:rFonts w:ascii="Consolas" w:eastAsia="Times New Roman" w:hAnsi="Consolas" w:cs="Times New Roman"/>
                <w:color w:val="0000FF"/>
                <w:sz w:val="21"/>
                <w:szCs w:val="21"/>
              </w:rPr>
              <w:t>Enum</w:t>
            </w:r>
            <w:proofErr w:type="spellEnd"/>
            <w:r w:rsidRPr="00ED00CD">
              <w:rPr>
                <w:rFonts w:ascii="Consolas" w:eastAsia="Times New Roman" w:hAnsi="Consolas" w:cs="Times New Roman"/>
                <w:color w:val="000000"/>
                <w:sz w:val="21"/>
                <w:szCs w:val="21"/>
              </w:rPr>
              <w:t>::"Sales Document Type"::Invoice</w:t>
            </w:r>
            <w:r w:rsidRPr="00ED00CD">
              <w:rPr>
                <w:rFonts w:ascii="Consolas" w:eastAsia="Times New Roman" w:hAnsi="Consolas" w:cs="Times New Roman"/>
                <w:color w:val="0000FF"/>
                <w:sz w:val="21"/>
                <w:szCs w:val="21"/>
              </w:rPr>
              <w:t>)</w:t>
            </w:r>
            <w:r w:rsidRPr="00ED00CD">
              <w:rPr>
                <w:rFonts w:ascii="Consolas" w:eastAsia="Times New Roman" w:hAnsi="Consolas" w:cs="Times New Roman"/>
                <w:color w:val="000000"/>
                <w:sz w:val="21"/>
                <w:szCs w:val="21"/>
              </w:rPr>
              <w:t>;</w:t>
            </w:r>
          </w:p>
          <w:p w14:paraId="501F1F61" w14:textId="77777777" w:rsidR="00722050" w:rsidRPr="007667A9" w:rsidRDefault="00722050" w:rsidP="000B213F">
            <w:pPr>
              <w:shd w:val="clear" w:color="auto" w:fill="FFFFFF"/>
              <w:spacing w:line="285" w:lineRule="atLeast"/>
              <w:jc w:val="left"/>
              <w:rPr>
                <w:rFonts w:ascii="Consolas" w:eastAsia="Times New Roman" w:hAnsi="Consolas" w:cs="Times New Roman"/>
                <w:color w:val="000000"/>
                <w:sz w:val="21"/>
                <w:szCs w:val="21"/>
              </w:rPr>
            </w:pPr>
          </w:p>
          <w:p w14:paraId="5503A0C2" w14:textId="77777777" w:rsidR="00722050" w:rsidRPr="007667A9" w:rsidRDefault="00722050" w:rsidP="000B213F">
            <w:pPr>
              <w:shd w:val="clear" w:color="auto" w:fill="FFFFFF"/>
              <w:spacing w:line="285" w:lineRule="atLeast"/>
              <w:jc w:val="left"/>
              <w:rPr>
                <w:rFonts w:ascii="Consolas" w:eastAsia="Times New Roman" w:hAnsi="Consolas" w:cs="Times New Roman"/>
                <w:color w:val="000000"/>
                <w:sz w:val="21"/>
                <w:szCs w:val="21"/>
              </w:rPr>
            </w:pPr>
            <w:proofErr w:type="gramStart"/>
            <w:r w:rsidRPr="007667A9">
              <w:rPr>
                <w:rFonts w:ascii="Consolas" w:eastAsia="Times New Roman" w:hAnsi="Consolas" w:cs="Times New Roman"/>
                <w:color w:val="AF00DB"/>
                <w:sz w:val="21"/>
                <w:szCs w:val="21"/>
              </w:rPr>
              <w:t>end</w:t>
            </w:r>
            <w:r w:rsidRPr="007667A9">
              <w:rPr>
                <w:rFonts w:ascii="Consolas" w:eastAsia="Times New Roman" w:hAnsi="Consolas" w:cs="Times New Roman"/>
                <w:color w:val="000000"/>
                <w:sz w:val="21"/>
                <w:szCs w:val="21"/>
              </w:rPr>
              <w:t>;</w:t>
            </w:r>
            <w:proofErr w:type="gramEnd"/>
          </w:p>
          <w:p w14:paraId="073B0820" w14:textId="77777777" w:rsidR="00722050" w:rsidRDefault="00722050" w:rsidP="000B213F">
            <w:pPr>
              <w:pStyle w:val="ListParagraph"/>
              <w:ind w:left="0"/>
              <w:rPr>
                <w:rStyle w:val="Heading3Char"/>
              </w:rPr>
            </w:pPr>
          </w:p>
        </w:tc>
      </w:tr>
    </w:tbl>
    <w:p w14:paraId="4150DB98" w14:textId="5953EF26" w:rsidR="00722050" w:rsidRDefault="00722050" w:rsidP="00722050">
      <w:pPr>
        <w:spacing w:line="480" w:lineRule="auto"/>
      </w:pPr>
    </w:p>
    <w:p w14:paraId="040A580E" w14:textId="1BFB4A68" w:rsidR="00877329" w:rsidRDefault="00B45031" w:rsidP="00722050">
      <w:pPr>
        <w:spacing w:line="480" w:lineRule="auto"/>
      </w:pPr>
      <w:r>
        <w:t>The a</w:t>
      </w:r>
      <w:r w:rsidR="00877329">
        <w:t>bove example remove</w:t>
      </w:r>
      <w:r>
        <w:t>s</w:t>
      </w:r>
      <w:r w:rsidR="00877329">
        <w:t xml:space="preserve"> any filters applied to the Sales Header that could be </w:t>
      </w:r>
      <w:r w:rsidR="00076930">
        <w:t xml:space="preserve">potentially added in previous lines of code. </w:t>
      </w:r>
    </w:p>
    <w:p w14:paraId="5CF8A86B" w14:textId="792D339A" w:rsidR="00076930" w:rsidRPr="00C658CE" w:rsidRDefault="00076930" w:rsidP="00C658CE">
      <w:pPr>
        <w:spacing w:line="480" w:lineRule="auto"/>
        <w:rPr>
          <w:i/>
          <w:sz w:val="20"/>
        </w:rPr>
      </w:pPr>
      <w:r w:rsidRPr="00E016E8">
        <w:rPr>
          <w:rStyle w:val="Heading3Char"/>
          <w:noProof/>
        </w:rPr>
        <w:lastRenderedPageBreak/>
        <w:drawing>
          <wp:inline distT="0" distB="0" distL="0" distR="0" wp14:anchorId="4A61FE0B" wp14:editId="2C5BB86D">
            <wp:extent cx="252412" cy="252412"/>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003A7981" w:rsidRPr="00C658CE">
        <w:rPr>
          <w:i/>
          <w:sz w:val="20"/>
        </w:rPr>
        <w:t>You do not need to reset the filters if you are sure that the filters have not been applied before. For example, local variables when first</w:t>
      </w:r>
      <w:r w:rsidR="00995F1F" w:rsidRPr="00C658CE">
        <w:rPr>
          <w:i/>
          <w:sz w:val="20"/>
        </w:rPr>
        <w:t>-</w:t>
      </w:r>
      <w:r w:rsidR="003A7981" w:rsidRPr="00C658CE">
        <w:rPr>
          <w:i/>
          <w:sz w:val="20"/>
        </w:rPr>
        <w:t>time use</w:t>
      </w:r>
      <w:r w:rsidR="00B45031" w:rsidRPr="00C658CE">
        <w:rPr>
          <w:i/>
          <w:sz w:val="20"/>
        </w:rPr>
        <w:t>rs</w:t>
      </w:r>
      <w:r w:rsidR="003A7981" w:rsidRPr="00C658CE">
        <w:rPr>
          <w:i/>
          <w:sz w:val="20"/>
        </w:rPr>
        <w:t xml:space="preserve"> do not require </w:t>
      </w:r>
      <w:r w:rsidR="00995F1F" w:rsidRPr="00C658CE">
        <w:rPr>
          <w:i/>
          <w:sz w:val="20"/>
        </w:rPr>
        <w:t xml:space="preserve">a </w:t>
      </w:r>
      <w:r w:rsidR="003A7981" w:rsidRPr="00C658CE">
        <w:rPr>
          <w:i/>
          <w:sz w:val="20"/>
        </w:rPr>
        <w:t>reset of filters.</w:t>
      </w:r>
    </w:p>
    <w:p w14:paraId="57873FFC" w14:textId="60D4235D" w:rsidR="003A7981" w:rsidRPr="00C658CE" w:rsidRDefault="0072351A" w:rsidP="00C658CE">
      <w:pPr>
        <w:spacing w:line="480" w:lineRule="auto"/>
        <w:rPr>
          <w:i/>
          <w:sz w:val="20"/>
        </w:rPr>
      </w:pPr>
      <w:r w:rsidRPr="00C658CE">
        <w:rPr>
          <w:i/>
          <w:sz w:val="20"/>
        </w:rPr>
        <w:t xml:space="preserve">If you want to change the filter on the same variable </w:t>
      </w:r>
      <w:r w:rsidR="00985041" w:rsidRPr="00C658CE">
        <w:rPr>
          <w:i/>
          <w:sz w:val="20"/>
        </w:rPr>
        <w:t xml:space="preserve">for </w:t>
      </w:r>
      <w:r w:rsidR="00995F1F" w:rsidRPr="00C658CE">
        <w:rPr>
          <w:i/>
          <w:sz w:val="20"/>
        </w:rPr>
        <w:t xml:space="preserve">a </w:t>
      </w:r>
      <w:r w:rsidR="00985041" w:rsidRPr="00C658CE">
        <w:rPr>
          <w:i/>
          <w:sz w:val="20"/>
        </w:rPr>
        <w:t xml:space="preserve">specific field, you do not need to reset it. You can simply apply </w:t>
      </w:r>
      <w:r w:rsidR="00995F1F" w:rsidRPr="00C658CE">
        <w:rPr>
          <w:i/>
          <w:sz w:val="20"/>
        </w:rPr>
        <w:t xml:space="preserve">the </w:t>
      </w:r>
      <w:r w:rsidR="00985041" w:rsidRPr="00C658CE">
        <w:rPr>
          <w:i/>
          <w:sz w:val="20"/>
        </w:rPr>
        <w:t>next value to the same field filter.</w:t>
      </w:r>
    </w:p>
    <w:p w14:paraId="4E3BC9D8" w14:textId="77777777" w:rsidR="000B135B" w:rsidRDefault="000B135B" w:rsidP="00CC000D">
      <w:pPr>
        <w:spacing w:line="480" w:lineRule="auto"/>
      </w:pPr>
    </w:p>
    <w:p w14:paraId="6239F4FC" w14:textId="77777777" w:rsidR="00CC000D" w:rsidRDefault="00CC000D" w:rsidP="00756E39">
      <w:pPr>
        <w:pStyle w:val="Heading3"/>
      </w:pPr>
      <w:proofErr w:type="spellStart"/>
      <w:proofErr w:type="gramStart"/>
      <w:r>
        <w:t>FindFirst</w:t>
      </w:r>
      <w:proofErr w:type="spellEnd"/>
      <w:r>
        <w:t>(</w:t>
      </w:r>
      <w:proofErr w:type="gramEnd"/>
      <w:r>
        <w:t xml:space="preserve">), </w:t>
      </w:r>
      <w:proofErr w:type="spellStart"/>
      <w:r>
        <w:t>FindLast</w:t>
      </w:r>
      <w:proofErr w:type="spellEnd"/>
      <w:r>
        <w:t>()</w:t>
      </w:r>
    </w:p>
    <w:p w14:paraId="64784D86" w14:textId="0A92F325" w:rsidR="00CC000D" w:rsidRDefault="00CC000D" w:rsidP="00CC000D">
      <w:pPr>
        <w:spacing w:line="480" w:lineRule="auto"/>
      </w:pPr>
      <w:r>
        <w:t xml:space="preserve">You can retrieve the first or last record after filtering records in the database using one of the </w:t>
      </w:r>
      <w:r w:rsidR="00995F1F">
        <w:t>methods</w:t>
      </w:r>
      <w:r>
        <w:t xml:space="preserve">: </w:t>
      </w:r>
      <w:proofErr w:type="spellStart"/>
      <w:proofErr w:type="gramStart"/>
      <w:r w:rsidRPr="00756E39">
        <w:rPr>
          <w:b/>
        </w:rPr>
        <w:t>FindFirst</w:t>
      </w:r>
      <w:proofErr w:type="spellEnd"/>
      <w:r w:rsidRPr="00756E39">
        <w:rPr>
          <w:b/>
        </w:rPr>
        <w:t>(</w:t>
      </w:r>
      <w:proofErr w:type="gramEnd"/>
      <w:r w:rsidRPr="00756E39">
        <w:rPr>
          <w:b/>
        </w:rPr>
        <w:t>)</w:t>
      </w:r>
      <w:r>
        <w:t xml:space="preserve"> or </w:t>
      </w:r>
      <w:proofErr w:type="spellStart"/>
      <w:r w:rsidRPr="00756E39">
        <w:rPr>
          <w:b/>
        </w:rPr>
        <w:t>FindLast</w:t>
      </w:r>
      <w:proofErr w:type="spellEnd"/>
      <w:r w:rsidRPr="00756E39">
        <w:rPr>
          <w:b/>
        </w:rPr>
        <w:t>()</w:t>
      </w:r>
      <w:r>
        <w:t xml:space="preserve">. </w:t>
      </w:r>
    </w:p>
    <w:tbl>
      <w:tblPr>
        <w:tblStyle w:val="TableGrid"/>
        <w:tblW w:w="0" w:type="auto"/>
        <w:tblInd w:w="360" w:type="dxa"/>
        <w:tblLook w:val="04A0" w:firstRow="1" w:lastRow="0" w:firstColumn="1" w:lastColumn="0" w:noHBand="0" w:noVBand="1"/>
      </w:tblPr>
      <w:tblGrid>
        <w:gridCol w:w="8636"/>
      </w:tblGrid>
      <w:tr w:rsidR="00653AAD" w14:paraId="6F6CD7CC" w14:textId="77777777" w:rsidTr="000B213F">
        <w:tc>
          <w:tcPr>
            <w:tcW w:w="9016" w:type="dxa"/>
            <w:tcBorders>
              <w:top w:val="double" w:sz="4" w:space="0" w:color="auto"/>
              <w:left w:val="double" w:sz="4" w:space="0" w:color="auto"/>
              <w:bottom w:val="double" w:sz="4" w:space="0" w:color="auto"/>
              <w:right w:val="double" w:sz="4" w:space="0" w:color="auto"/>
            </w:tcBorders>
          </w:tcPr>
          <w:p w14:paraId="37E7DDC3" w14:textId="77777777" w:rsidR="00653AAD" w:rsidRDefault="00653AAD" w:rsidP="000B213F">
            <w:pPr>
              <w:shd w:val="clear" w:color="auto" w:fill="FFFFFF"/>
              <w:spacing w:line="285" w:lineRule="atLeast"/>
              <w:jc w:val="left"/>
              <w:rPr>
                <w:rFonts w:ascii="Consolas" w:eastAsia="Times New Roman" w:hAnsi="Consolas" w:cs="Times New Roman"/>
                <w:color w:val="0000FF"/>
                <w:sz w:val="21"/>
                <w:szCs w:val="21"/>
              </w:rPr>
            </w:pPr>
          </w:p>
          <w:p w14:paraId="553359A8" w14:textId="77777777" w:rsidR="00653AAD" w:rsidRPr="007667A9" w:rsidRDefault="00653AAD"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var</w:t>
            </w:r>
          </w:p>
          <w:p w14:paraId="2E035760" w14:textId="77777777" w:rsidR="00653AAD" w:rsidRPr="007667A9" w:rsidRDefault="00653AAD"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Customer: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w:t>
            </w:r>
            <w:proofErr w:type="gramStart"/>
            <w:r w:rsidRPr="007667A9">
              <w:rPr>
                <w:rFonts w:ascii="Consolas" w:eastAsia="Times New Roman" w:hAnsi="Consolas" w:cs="Times New Roman"/>
                <w:color w:val="000000"/>
                <w:sz w:val="21"/>
                <w:szCs w:val="21"/>
              </w:rPr>
              <w:t>Customer;</w:t>
            </w:r>
            <w:proofErr w:type="gramEnd"/>
          </w:p>
          <w:p w14:paraId="513BD371" w14:textId="77777777" w:rsidR="00653AAD" w:rsidRPr="007667A9" w:rsidRDefault="00653AAD"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w:t>
            </w:r>
            <w:proofErr w:type="spellStart"/>
            <w:r w:rsidRPr="007667A9">
              <w:rPr>
                <w:rFonts w:ascii="Consolas" w:eastAsia="Times New Roman" w:hAnsi="Consolas" w:cs="Times New Roman"/>
                <w:color w:val="000000"/>
                <w:sz w:val="21"/>
                <w:szCs w:val="21"/>
              </w:rPr>
              <w:t>SalesHeader</w:t>
            </w:r>
            <w:proofErr w:type="spellEnd"/>
            <w:r w:rsidRPr="007667A9">
              <w:rPr>
                <w:rFonts w:ascii="Consolas" w:eastAsia="Times New Roman" w:hAnsi="Consolas" w:cs="Times New Roman"/>
                <w:color w:val="000000"/>
                <w:sz w:val="21"/>
                <w:szCs w:val="21"/>
              </w:rPr>
              <w:t xml:space="preserve">: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"Sales Header</w:t>
            </w:r>
            <w:proofErr w:type="gramStart"/>
            <w:r w:rsidRPr="007667A9">
              <w:rPr>
                <w:rFonts w:ascii="Consolas" w:eastAsia="Times New Roman" w:hAnsi="Consolas" w:cs="Times New Roman"/>
                <w:color w:val="000000"/>
                <w:sz w:val="21"/>
                <w:szCs w:val="21"/>
              </w:rPr>
              <w:t>";</w:t>
            </w:r>
            <w:proofErr w:type="gramEnd"/>
          </w:p>
          <w:p w14:paraId="7F2B8085" w14:textId="77777777" w:rsidR="00653AAD" w:rsidRPr="007667A9" w:rsidRDefault="00653AAD"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begin</w:t>
            </w:r>
          </w:p>
          <w:p w14:paraId="5D72F879" w14:textId="3F642E2A" w:rsidR="00A66C42" w:rsidRDefault="00A66C42"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spellStart"/>
            <w:r w:rsidRPr="00A66C42">
              <w:rPr>
                <w:rFonts w:ascii="Consolas" w:eastAsia="Times New Roman" w:hAnsi="Consolas" w:cs="Times New Roman"/>
                <w:color w:val="000000"/>
                <w:sz w:val="21"/>
                <w:szCs w:val="21"/>
              </w:rPr>
              <w:t>Customer</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Get</w:t>
            </w:r>
            <w:proofErr w:type="spellEnd"/>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A31515"/>
                <w:sz w:val="21"/>
                <w:szCs w:val="21"/>
              </w:rPr>
              <w:t>'10000'</w:t>
            </w:r>
            <w:proofErr w:type="gramStart"/>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w:t>
            </w:r>
            <w:proofErr w:type="gramEnd"/>
          </w:p>
          <w:p w14:paraId="42EE72CA" w14:textId="2631BED7" w:rsidR="00653AAD" w:rsidRPr="007667A9" w:rsidRDefault="00653AAD"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w:t>
            </w:r>
            <w:proofErr w:type="spellStart"/>
            <w:r w:rsidRPr="007667A9">
              <w:rPr>
                <w:rFonts w:ascii="Consolas" w:eastAsia="Times New Roman" w:hAnsi="Consolas" w:cs="Times New Roman"/>
                <w:color w:val="000000"/>
                <w:sz w:val="21"/>
                <w:szCs w:val="21"/>
              </w:rPr>
              <w:t>SalesHeader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SetRange</w:t>
            </w:r>
            <w:proofErr w:type="spellEnd"/>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 xml:space="preserve">"Sell-to Customer </w:t>
            </w:r>
            <w:proofErr w:type="spellStart"/>
            <w:r w:rsidRPr="007667A9">
              <w:rPr>
                <w:rFonts w:ascii="Consolas" w:eastAsia="Times New Roman" w:hAnsi="Consolas" w:cs="Times New Roman"/>
                <w:color w:val="000000"/>
                <w:sz w:val="21"/>
                <w:szCs w:val="21"/>
              </w:rPr>
              <w:t>No.</w:t>
            </w:r>
            <w:proofErr w:type="gramStart"/>
            <w:r w:rsidRPr="007667A9">
              <w:rPr>
                <w:rFonts w:ascii="Consolas" w:eastAsia="Times New Roman" w:hAnsi="Consolas" w:cs="Times New Roman"/>
                <w:color w:val="000000"/>
                <w:sz w:val="21"/>
                <w:szCs w:val="21"/>
              </w:rPr>
              <w:t>",Customer</w:t>
            </w:r>
            <w:proofErr w:type="gramEnd"/>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"No</w:t>
            </w:r>
            <w:proofErr w:type="spellEnd"/>
            <w:r w:rsidRPr="007667A9">
              <w:rPr>
                <w:rFonts w:ascii="Consolas" w:eastAsia="Times New Roman" w:hAnsi="Consolas" w:cs="Times New Roman"/>
                <w:color w:val="000000"/>
                <w:sz w:val="21"/>
                <w:szCs w:val="21"/>
              </w:rPr>
              <w:t>."</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w:t>
            </w:r>
          </w:p>
          <w:p w14:paraId="50B68E9E" w14:textId="77777777" w:rsidR="00653AAD" w:rsidRPr="00ED00CD" w:rsidRDefault="00653AAD"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r w:rsidRPr="00ED00CD">
              <w:rPr>
                <w:rFonts w:ascii="Consolas" w:eastAsia="Times New Roman" w:hAnsi="Consolas" w:cs="Times New Roman"/>
                <w:color w:val="000000"/>
                <w:sz w:val="21"/>
                <w:szCs w:val="21"/>
              </w:rPr>
              <w:t>SalesHeader</w:t>
            </w:r>
            <w:r w:rsidRPr="00ED00CD">
              <w:rPr>
                <w:rFonts w:ascii="Consolas" w:eastAsia="Times New Roman" w:hAnsi="Consolas" w:cs="Times New Roman"/>
                <w:color w:val="0000FF"/>
                <w:sz w:val="21"/>
                <w:szCs w:val="21"/>
              </w:rPr>
              <w:t>.</w:t>
            </w:r>
            <w:r w:rsidRPr="00ED00CD">
              <w:rPr>
                <w:rFonts w:ascii="Consolas" w:eastAsia="Times New Roman" w:hAnsi="Consolas" w:cs="Times New Roman"/>
                <w:color w:val="000000"/>
                <w:sz w:val="21"/>
                <w:szCs w:val="21"/>
              </w:rPr>
              <w:t>SetFilter</w:t>
            </w:r>
            <w:proofErr w:type="spellEnd"/>
            <w:r w:rsidRPr="00ED00CD">
              <w:rPr>
                <w:rFonts w:ascii="Consolas" w:eastAsia="Times New Roman" w:hAnsi="Consolas" w:cs="Times New Roman"/>
                <w:color w:val="0000FF"/>
                <w:sz w:val="21"/>
                <w:szCs w:val="21"/>
              </w:rPr>
              <w:t>(</w:t>
            </w:r>
            <w:r w:rsidRPr="00ED00CD">
              <w:rPr>
                <w:rFonts w:ascii="Consolas" w:eastAsia="Times New Roman" w:hAnsi="Consolas" w:cs="Times New Roman"/>
                <w:color w:val="000000"/>
                <w:sz w:val="21"/>
                <w:szCs w:val="21"/>
              </w:rPr>
              <w:t>"Document Type",</w:t>
            </w:r>
            <w:r w:rsidRPr="00ED00CD">
              <w:rPr>
                <w:rFonts w:ascii="Consolas" w:eastAsia="Times New Roman" w:hAnsi="Consolas" w:cs="Times New Roman"/>
                <w:color w:val="A31515"/>
                <w:sz w:val="21"/>
                <w:szCs w:val="21"/>
              </w:rPr>
              <w:t>'%1|%2</w:t>
            </w:r>
            <w:proofErr w:type="gramStart"/>
            <w:r w:rsidRPr="00ED00CD">
              <w:rPr>
                <w:rFonts w:ascii="Consolas" w:eastAsia="Times New Roman" w:hAnsi="Consolas" w:cs="Times New Roman"/>
                <w:color w:val="A31515"/>
                <w:sz w:val="21"/>
                <w:szCs w:val="21"/>
              </w:rPr>
              <w:t>'</w:t>
            </w:r>
            <w:r w:rsidRPr="00ED00CD">
              <w:rPr>
                <w:rFonts w:ascii="Consolas" w:eastAsia="Times New Roman" w:hAnsi="Consolas" w:cs="Times New Roman"/>
                <w:color w:val="000000"/>
                <w:sz w:val="21"/>
                <w:szCs w:val="21"/>
              </w:rPr>
              <w:t>,</w:t>
            </w:r>
            <w:r w:rsidRPr="00ED00CD">
              <w:rPr>
                <w:rFonts w:ascii="Consolas" w:eastAsia="Times New Roman" w:hAnsi="Consolas" w:cs="Times New Roman"/>
                <w:color w:val="0000FF"/>
                <w:sz w:val="21"/>
                <w:szCs w:val="21"/>
              </w:rPr>
              <w:t>Enum</w:t>
            </w:r>
            <w:r w:rsidRPr="00ED00CD">
              <w:rPr>
                <w:rFonts w:ascii="Consolas" w:eastAsia="Times New Roman" w:hAnsi="Consolas" w:cs="Times New Roman"/>
                <w:color w:val="000000"/>
                <w:sz w:val="21"/>
                <w:szCs w:val="21"/>
              </w:rPr>
              <w:t>::</w:t>
            </w:r>
            <w:proofErr w:type="gramEnd"/>
            <w:r w:rsidRPr="00ED00CD">
              <w:rPr>
                <w:rFonts w:ascii="Consolas" w:eastAsia="Times New Roman" w:hAnsi="Consolas" w:cs="Times New Roman"/>
                <w:color w:val="000000"/>
                <w:sz w:val="21"/>
                <w:szCs w:val="21"/>
              </w:rPr>
              <w:t>"Sales Document Type"::</w:t>
            </w:r>
            <w:proofErr w:type="spellStart"/>
            <w:r w:rsidRPr="00ED00CD">
              <w:rPr>
                <w:rFonts w:ascii="Consolas" w:eastAsia="Times New Roman" w:hAnsi="Consolas" w:cs="Times New Roman"/>
                <w:color w:val="0000FF"/>
                <w:sz w:val="21"/>
                <w:szCs w:val="21"/>
              </w:rPr>
              <w:t>Order</w:t>
            </w:r>
            <w:r w:rsidRPr="00ED00CD">
              <w:rPr>
                <w:rFonts w:ascii="Consolas" w:eastAsia="Times New Roman" w:hAnsi="Consolas" w:cs="Times New Roman"/>
                <w:color w:val="000000"/>
                <w:sz w:val="21"/>
                <w:szCs w:val="21"/>
              </w:rPr>
              <w:t>,</w:t>
            </w:r>
            <w:r w:rsidRPr="00ED00CD">
              <w:rPr>
                <w:rFonts w:ascii="Consolas" w:eastAsia="Times New Roman" w:hAnsi="Consolas" w:cs="Times New Roman"/>
                <w:color w:val="0000FF"/>
                <w:sz w:val="21"/>
                <w:szCs w:val="21"/>
              </w:rPr>
              <w:t>Enum</w:t>
            </w:r>
            <w:proofErr w:type="spellEnd"/>
            <w:r w:rsidRPr="00ED00CD">
              <w:rPr>
                <w:rFonts w:ascii="Consolas" w:eastAsia="Times New Roman" w:hAnsi="Consolas" w:cs="Times New Roman"/>
                <w:color w:val="000000"/>
                <w:sz w:val="21"/>
                <w:szCs w:val="21"/>
              </w:rPr>
              <w:t>::"Sales Document Type"::Invoice</w:t>
            </w:r>
            <w:r w:rsidRPr="00ED00CD">
              <w:rPr>
                <w:rFonts w:ascii="Consolas" w:eastAsia="Times New Roman" w:hAnsi="Consolas" w:cs="Times New Roman"/>
                <w:color w:val="0000FF"/>
                <w:sz w:val="21"/>
                <w:szCs w:val="21"/>
              </w:rPr>
              <w:t>)</w:t>
            </w:r>
            <w:r w:rsidRPr="00ED00CD">
              <w:rPr>
                <w:rFonts w:ascii="Consolas" w:eastAsia="Times New Roman" w:hAnsi="Consolas" w:cs="Times New Roman"/>
                <w:color w:val="000000"/>
                <w:sz w:val="21"/>
                <w:szCs w:val="21"/>
              </w:rPr>
              <w:t>;</w:t>
            </w:r>
          </w:p>
          <w:p w14:paraId="068A1812" w14:textId="0C3D0B14" w:rsidR="00653AAD" w:rsidRPr="007667A9" w:rsidRDefault="006D4A2F"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spellStart"/>
            <w:r>
              <w:rPr>
                <w:rFonts w:ascii="Consolas" w:eastAsia="Times New Roman" w:hAnsi="Consolas" w:cs="Times New Roman"/>
                <w:color w:val="000000"/>
                <w:sz w:val="21"/>
                <w:szCs w:val="21"/>
              </w:rPr>
              <w:t>SalesHeader.FindFirst</w:t>
            </w:r>
            <w:proofErr w:type="spellEnd"/>
            <w:r>
              <w:rPr>
                <w:rFonts w:ascii="Consolas" w:eastAsia="Times New Roman" w:hAnsi="Consolas" w:cs="Times New Roman"/>
                <w:color w:val="000000"/>
                <w:sz w:val="21"/>
                <w:szCs w:val="21"/>
              </w:rPr>
              <w:t>()</w:t>
            </w:r>
          </w:p>
          <w:p w14:paraId="7ACA27C1" w14:textId="77777777" w:rsidR="00653AAD" w:rsidRPr="007667A9" w:rsidRDefault="00653AAD" w:rsidP="000B213F">
            <w:pPr>
              <w:shd w:val="clear" w:color="auto" w:fill="FFFFFF"/>
              <w:spacing w:line="285" w:lineRule="atLeast"/>
              <w:jc w:val="left"/>
              <w:rPr>
                <w:rFonts w:ascii="Consolas" w:eastAsia="Times New Roman" w:hAnsi="Consolas" w:cs="Times New Roman"/>
                <w:color w:val="000000"/>
                <w:sz w:val="21"/>
                <w:szCs w:val="21"/>
              </w:rPr>
            </w:pPr>
            <w:proofErr w:type="gramStart"/>
            <w:r w:rsidRPr="007667A9">
              <w:rPr>
                <w:rFonts w:ascii="Consolas" w:eastAsia="Times New Roman" w:hAnsi="Consolas" w:cs="Times New Roman"/>
                <w:color w:val="AF00DB"/>
                <w:sz w:val="21"/>
                <w:szCs w:val="21"/>
              </w:rPr>
              <w:t>end</w:t>
            </w:r>
            <w:r w:rsidRPr="007667A9">
              <w:rPr>
                <w:rFonts w:ascii="Consolas" w:eastAsia="Times New Roman" w:hAnsi="Consolas" w:cs="Times New Roman"/>
                <w:color w:val="000000"/>
                <w:sz w:val="21"/>
                <w:szCs w:val="21"/>
              </w:rPr>
              <w:t>;</w:t>
            </w:r>
            <w:proofErr w:type="gramEnd"/>
          </w:p>
          <w:p w14:paraId="38640050" w14:textId="77777777" w:rsidR="00653AAD" w:rsidRDefault="00653AAD" w:rsidP="000B213F">
            <w:pPr>
              <w:pStyle w:val="ListParagraph"/>
              <w:ind w:left="0"/>
              <w:rPr>
                <w:rStyle w:val="Heading3Char"/>
              </w:rPr>
            </w:pPr>
          </w:p>
        </w:tc>
      </w:tr>
    </w:tbl>
    <w:p w14:paraId="6BF684B2" w14:textId="3197CA15" w:rsidR="00653AAD" w:rsidRDefault="00653AAD" w:rsidP="00CC000D">
      <w:pPr>
        <w:spacing w:line="480" w:lineRule="auto"/>
      </w:pPr>
    </w:p>
    <w:p w14:paraId="071D9E80" w14:textId="6A2E6287" w:rsidR="00653AAD" w:rsidRDefault="00995F1F" w:rsidP="00653AAD">
      <w:pPr>
        <w:spacing w:line="480" w:lineRule="auto"/>
      </w:pPr>
      <w:r>
        <w:t>The a</w:t>
      </w:r>
      <w:r w:rsidR="00653AAD">
        <w:t xml:space="preserve">bove example filters </w:t>
      </w:r>
      <w:r>
        <w:t xml:space="preserve">the </w:t>
      </w:r>
      <w:r w:rsidR="00653AAD">
        <w:t xml:space="preserve">Sales Header table for </w:t>
      </w:r>
      <w:r>
        <w:t xml:space="preserve">a </w:t>
      </w:r>
      <w:r w:rsidR="00653AAD">
        <w:t xml:space="preserve">specific customer where </w:t>
      </w:r>
      <w:r>
        <w:t xml:space="preserve">the </w:t>
      </w:r>
      <w:r w:rsidR="00653AAD">
        <w:t xml:space="preserve">document type is Order </w:t>
      </w:r>
      <w:r w:rsidR="00653AAD" w:rsidRPr="00743A6B">
        <w:t>or</w:t>
      </w:r>
      <w:r w:rsidR="00653AAD">
        <w:t xml:space="preserve"> Invoice </w:t>
      </w:r>
      <w:r w:rsidR="00653AAD" w:rsidRPr="006D4A2F">
        <w:rPr>
          <w:b/>
        </w:rPr>
        <w:t>and get</w:t>
      </w:r>
      <w:r>
        <w:rPr>
          <w:b/>
        </w:rPr>
        <w:t>s</w:t>
      </w:r>
      <w:r w:rsidR="00653AAD" w:rsidRPr="006D4A2F">
        <w:rPr>
          <w:b/>
        </w:rPr>
        <w:t xml:space="preserve"> values </w:t>
      </w:r>
      <w:r w:rsidR="006D4A2F" w:rsidRPr="006D4A2F">
        <w:rPr>
          <w:b/>
        </w:rPr>
        <w:t xml:space="preserve">of </w:t>
      </w:r>
      <w:r>
        <w:rPr>
          <w:b/>
        </w:rPr>
        <w:t xml:space="preserve">the </w:t>
      </w:r>
      <w:r w:rsidR="006D4A2F" w:rsidRPr="006D4A2F">
        <w:rPr>
          <w:b/>
          <w:u w:val="single"/>
        </w:rPr>
        <w:t>first</w:t>
      </w:r>
      <w:r w:rsidR="006D4A2F" w:rsidRPr="006D4A2F">
        <w:rPr>
          <w:b/>
        </w:rPr>
        <w:t xml:space="preserve"> record that meets condition</w:t>
      </w:r>
      <w:r w:rsidR="006D4A2F" w:rsidRPr="00A66C42">
        <w:rPr>
          <w:b/>
        </w:rPr>
        <w:t>s</w:t>
      </w:r>
      <w:r w:rsidR="006D4A2F">
        <w:t>.</w:t>
      </w:r>
      <w:r w:rsidR="00653AAD">
        <w:t xml:space="preserve"> </w:t>
      </w:r>
    </w:p>
    <w:p w14:paraId="41E8341D" w14:textId="15385102" w:rsidR="00F50B3A" w:rsidRPr="00C658CE" w:rsidRDefault="006D4A2F" w:rsidP="00C658CE">
      <w:pPr>
        <w:spacing w:line="480" w:lineRule="auto"/>
        <w:rPr>
          <w:i/>
          <w:sz w:val="20"/>
        </w:rPr>
      </w:pPr>
      <w:r w:rsidRPr="00E016E8">
        <w:rPr>
          <w:rStyle w:val="Heading3Char"/>
          <w:noProof/>
        </w:rPr>
        <w:drawing>
          <wp:inline distT="0" distB="0" distL="0" distR="0" wp14:anchorId="17E37F57" wp14:editId="0D98FE48">
            <wp:extent cx="252412" cy="252412"/>
            <wp:effectExtent l="0" t="0" r="0" b="0"/>
            <wp:docPr id="140" name="Graphic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00995F1F" w:rsidRPr="00C658CE">
        <w:rPr>
          <w:i/>
          <w:sz w:val="20"/>
        </w:rPr>
        <w:t>Methods</w:t>
      </w:r>
      <w:r w:rsidRPr="00C658CE">
        <w:rPr>
          <w:i/>
          <w:sz w:val="20"/>
        </w:rPr>
        <w:t xml:space="preserve"> </w:t>
      </w:r>
      <w:r w:rsidR="00995F1F" w:rsidRPr="00C658CE">
        <w:rPr>
          <w:i/>
          <w:sz w:val="20"/>
        </w:rPr>
        <w:t xml:space="preserve">such </w:t>
      </w:r>
      <w:r w:rsidRPr="00C658CE">
        <w:rPr>
          <w:i/>
          <w:sz w:val="20"/>
        </w:rPr>
        <w:t xml:space="preserve">as </w:t>
      </w:r>
      <w:proofErr w:type="spellStart"/>
      <w:r w:rsidRPr="00C658CE">
        <w:rPr>
          <w:b/>
          <w:i/>
          <w:sz w:val="20"/>
        </w:rPr>
        <w:t>FindFirst</w:t>
      </w:r>
      <w:proofErr w:type="spellEnd"/>
      <w:r w:rsidRPr="00C658CE">
        <w:rPr>
          <w:i/>
          <w:sz w:val="20"/>
        </w:rPr>
        <w:t xml:space="preserve"> or </w:t>
      </w:r>
      <w:proofErr w:type="spellStart"/>
      <w:r w:rsidRPr="00C658CE">
        <w:rPr>
          <w:b/>
          <w:i/>
          <w:sz w:val="20"/>
        </w:rPr>
        <w:t>FindLast</w:t>
      </w:r>
      <w:proofErr w:type="spellEnd"/>
      <w:r w:rsidRPr="00C658CE">
        <w:rPr>
          <w:i/>
          <w:sz w:val="20"/>
        </w:rPr>
        <w:t xml:space="preserve"> are used if you need to ge</w:t>
      </w:r>
      <w:r w:rsidR="002C1322" w:rsidRPr="00C658CE">
        <w:rPr>
          <w:i/>
          <w:sz w:val="20"/>
        </w:rPr>
        <w:t xml:space="preserve">t </w:t>
      </w:r>
      <w:r w:rsidR="002C1322" w:rsidRPr="00C658CE">
        <w:rPr>
          <w:b/>
          <w:i/>
          <w:sz w:val="20"/>
        </w:rPr>
        <w:t>only one</w:t>
      </w:r>
      <w:r w:rsidR="002C1322" w:rsidRPr="00C658CE">
        <w:rPr>
          <w:i/>
          <w:sz w:val="20"/>
        </w:rPr>
        <w:t xml:space="preserve"> record based on fields that are not part of the </w:t>
      </w:r>
      <w:r w:rsidR="00F50B3A" w:rsidRPr="00C658CE">
        <w:rPr>
          <w:i/>
          <w:sz w:val="20"/>
        </w:rPr>
        <w:t xml:space="preserve">primary key (or you do not know all values). </w:t>
      </w:r>
    </w:p>
    <w:p w14:paraId="2730684A" w14:textId="10AFC10F" w:rsidR="00653AAD" w:rsidRPr="00C658CE" w:rsidRDefault="00F50B3A" w:rsidP="00C658CE">
      <w:pPr>
        <w:spacing w:line="480" w:lineRule="auto"/>
        <w:rPr>
          <w:i/>
          <w:sz w:val="20"/>
        </w:rPr>
      </w:pPr>
      <w:r w:rsidRPr="00C658CE">
        <w:rPr>
          <w:i/>
          <w:sz w:val="20"/>
        </w:rPr>
        <w:t xml:space="preserve">If the record will not be </w:t>
      </w:r>
      <w:r w:rsidR="004B28B4" w:rsidRPr="00C658CE">
        <w:rPr>
          <w:i/>
          <w:sz w:val="20"/>
        </w:rPr>
        <w:t>found,</w:t>
      </w:r>
      <w:r w:rsidRPr="00C658CE">
        <w:rPr>
          <w:i/>
          <w:sz w:val="20"/>
        </w:rPr>
        <w:t xml:space="preserve"> you will see the error. This is why very often </w:t>
      </w:r>
      <w:r w:rsidR="00FD4BC7" w:rsidRPr="00C658CE">
        <w:rPr>
          <w:i/>
          <w:sz w:val="20"/>
        </w:rPr>
        <w:t xml:space="preserve">before </w:t>
      </w:r>
      <w:proofErr w:type="spellStart"/>
      <w:r w:rsidR="00FD4BC7" w:rsidRPr="00C658CE">
        <w:rPr>
          <w:i/>
          <w:sz w:val="20"/>
        </w:rPr>
        <w:t>FindFirst</w:t>
      </w:r>
      <w:proofErr w:type="spellEnd"/>
      <w:r w:rsidR="00FD4BC7" w:rsidRPr="00C658CE">
        <w:rPr>
          <w:i/>
          <w:sz w:val="20"/>
        </w:rPr>
        <w:t xml:space="preserve"> or </w:t>
      </w:r>
      <w:proofErr w:type="spellStart"/>
      <w:r w:rsidR="00FD4BC7" w:rsidRPr="00C658CE">
        <w:rPr>
          <w:i/>
          <w:sz w:val="20"/>
        </w:rPr>
        <w:t>FindLast</w:t>
      </w:r>
      <w:proofErr w:type="spellEnd"/>
      <w:r w:rsidR="00FD4BC7" w:rsidRPr="00C658CE">
        <w:rPr>
          <w:i/>
          <w:sz w:val="20"/>
        </w:rPr>
        <w:t xml:space="preserve"> you would </w:t>
      </w:r>
      <w:r w:rsidR="007A38B0" w:rsidRPr="00C658CE">
        <w:rPr>
          <w:i/>
          <w:sz w:val="20"/>
        </w:rPr>
        <w:t>see</w:t>
      </w:r>
      <w:r w:rsidR="00FD4BC7" w:rsidRPr="00C658CE">
        <w:rPr>
          <w:i/>
          <w:sz w:val="20"/>
        </w:rPr>
        <w:t xml:space="preserve"> </w:t>
      </w:r>
      <w:r w:rsidR="00FD4BC7" w:rsidRPr="00C658CE">
        <w:rPr>
          <w:b/>
          <w:i/>
          <w:sz w:val="20"/>
        </w:rPr>
        <w:t>if… then</w:t>
      </w:r>
      <w:r w:rsidR="00FD4BC7" w:rsidRPr="00C658CE">
        <w:rPr>
          <w:i/>
          <w:sz w:val="20"/>
        </w:rPr>
        <w:t>.</w:t>
      </w:r>
    </w:p>
    <w:p w14:paraId="7642EFAF" w14:textId="77777777" w:rsidR="00CC000D" w:rsidRDefault="00CC000D" w:rsidP="007A38B0">
      <w:pPr>
        <w:pStyle w:val="Heading3"/>
      </w:pPr>
      <w:proofErr w:type="spellStart"/>
      <w:proofErr w:type="gramStart"/>
      <w:r>
        <w:lastRenderedPageBreak/>
        <w:t>FindSet</w:t>
      </w:r>
      <w:proofErr w:type="spellEnd"/>
      <w:r>
        <w:t>(</w:t>
      </w:r>
      <w:proofErr w:type="gramEnd"/>
      <w:r>
        <w:t>)</w:t>
      </w:r>
    </w:p>
    <w:p w14:paraId="76465712" w14:textId="528BC0A2" w:rsidR="00641D46" w:rsidRDefault="00CC000D" w:rsidP="00CC000D">
      <w:pPr>
        <w:spacing w:line="480" w:lineRule="auto"/>
      </w:pPr>
      <w:r>
        <w:t xml:space="preserve">You can retrieve the set of records within the filters using </w:t>
      </w:r>
      <w:r w:rsidR="0017097D">
        <w:t xml:space="preserve">the </w:t>
      </w:r>
      <w:proofErr w:type="spellStart"/>
      <w:proofErr w:type="gramStart"/>
      <w:r w:rsidRPr="007A38B0">
        <w:rPr>
          <w:b/>
        </w:rPr>
        <w:t>FindSet</w:t>
      </w:r>
      <w:proofErr w:type="spellEnd"/>
      <w:r w:rsidRPr="007A38B0">
        <w:rPr>
          <w:b/>
        </w:rPr>
        <w:t>(</w:t>
      </w:r>
      <w:proofErr w:type="gramEnd"/>
      <w:r w:rsidRPr="007A38B0">
        <w:rPr>
          <w:b/>
        </w:rPr>
        <w:t>)</w:t>
      </w:r>
      <w:r>
        <w:t xml:space="preserve"> </w:t>
      </w:r>
      <w:r w:rsidR="007A38B0">
        <w:t>statement</w:t>
      </w:r>
      <w:r>
        <w:t xml:space="preserve">.  Later you can use </w:t>
      </w:r>
      <w:r w:rsidR="0017097D">
        <w:t xml:space="preserve">the </w:t>
      </w:r>
      <w:r>
        <w:t xml:space="preserve">statement </w:t>
      </w:r>
      <w:proofErr w:type="spellStart"/>
      <w:proofErr w:type="gramStart"/>
      <w:r w:rsidRPr="004B2450">
        <w:rPr>
          <w:b/>
        </w:rPr>
        <w:t>Repeat..</w:t>
      </w:r>
      <w:proofErr w:type="gramEnd"/>
      <w:r w:rsidRPr="004B2450">
        <w:rPr>
          <w:b/>
        </w:rPr>
        <w:t>Until</w:t>
      </w:r>
      <w:proofErr w:type="spellEnd"/>
      <w:r>
        <w:t xml:space="preserve"> to move between records.</w:t>
      </w:r>
    </w:p>
    <w:tbl>
      <w:tblPr>
        <w:tblStyle w:val="TableGrid"/>
        <w:tblW w:w="0" w:type="auto"/>
        <w:tblInd w:w="360" w:type="dxa"/>
        <w:tblLook w:val="04A0" w:firstRow="1" w:lastRow="0" w:firstColumn="1" w:lastColumn="0" w:noHBand="0" w:noVBand="1"/>
      </w:tblPr>
      <w:tblGrid>
        <w:gridCol w:w="8636"/>
      </w:tblGrid>
      <w:tr w:rsidR="00641D46" w14:paraId="12ADBD38" w14:textId="77777777" w:rsidTr="000B213F">
        <w:tc>
          <w:tcPr>
            <w:tcW w:w="9016" w:type="dxa"/>
            <w:tcBorders>
              <w:top w:val="double" w:sz="4" w:space="0" w:color="auto"/>
              <w:left w:val="double" w:sz="4" w:space="0" w:color="auto"/>
              <w:bottom w:val="double" w:sz="4" w:space="0" w:color="auto"/>
              <w:right w:val="double" w:sz="4" w:space="0" w:color="auto"/>
            </w:tcBorders>
          </w:tcPr>
          <w:p w14:paraId="65B1363D" w14:textId="77777777" w:rsidR="00743A6B" w:rsidRPr="00743A6B" w:rsidRDefault="00743A6B" w:rsidP="00743A6B">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AF00DB"/>
                <w:sz w:val="21"/>
                <w:szCs w:val="21"/>
              </w:rPr>
              <w:t>var</w:t>
            </w:r>
          </w:p>
          <w:p w14:paraId="5A7AA5E1" w14:textId="02EC401B" w:rsidR="00743A6B" w:rsidRPr="00743A6B" w:rsidRDefault="00743A6B" w:rsidP="00743A6B">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000000"/>
                <w:sz w:val="21"/>
                <w:szCs w:val="21"/>
              </w:rPr>
              <w:t xml:space="preserve"> Customer: </w:t>
            </w:r>
            <w:r w:rsidRPr="00743A6B">
              <w:rPr>
                <w:rFonts w:ascii="Consolas" w:eastAsia="Times New Roman" w:hAnsi="Consolas" w:cs="Times New Roman"/>
                <w:color w:val="0000FF"/>
                <w:sz w:val="21"/>
                <w:szCs w:val="21"/>
              </w:rPr>
              <w:t>Record</w:t>
            </w:r>
            <w:r w:rsidRPr="00743A6B">
              <w:rPr>
                <w:rFonts w:ascii="Consolas" w:eastAsia="Times New Roman" w:hAnsi="Consolas" w:cs="Times New Roman"/>
                <w:color w:val="000000"/>
                <w:sz w:val="21"/>
                <w:szCs w:val="21"/>
              </w:rPr>
              <w:t xml:space="preserve"> </w:t>
            </w:r>
            <w:proofErr w:type="gramStart"/>
            <w:r w:rsidRPr="00743A6B">
              <w:rPr>
                <w:rFonts w:ascii="Consolas" w:eastAsia="Times New Roman" w:hAnsi="Consolas" w:cs="Times New Roman"/>
                <w:color w:val="000000"/>
                <w:sz w:val="21"/>
                <w:szCs w:val="21"/>
              </w:rPr>
              <w:t>Customer;</w:t>
            </w:r>
            <w:proofErr w:type="gramEnd"/>
          </w:p>
          <w:p w14:paraId="2E3A9097" w14:textId="3C640295" w:rsidR="00743A6B" w:rsidRPr="00743A6B" w:rsidRDefault="00743A6B" w:rsidP="00743A6B">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000000"/>
                <w:sz w:val="21"/>
                <w:szCs w:val="21"/>
              </w:rPr>
              <w:t> </w:t>
            </w:r>
            <w:proofErr w:type="spellStart"/>
            <w:r w:rsidRPr="00743A6B">
              <w:rPr>
                <w:rFonts w:ascii="Consolas" w:eastAsia="Times New Roman" w:hAnsi="Consolas" w:cs="Times New Roman"/>
                <w:color w:val="000000"/>
                <w:sz w:val="21"/>
                <w:szCs w:val="21"/>
              </w:rPr>
              <w:t>SalesHeader</w:t>
            </w:r>
            <w:proofErr w:type="spellEnd"/>
            <w:r w:rsidRPr="00743A6B">
              <w:rPr>
                <w:rFonts w:ascii="Consolas" w:eastAsia="Times New Roman" w:hAnsi="Consolas" w:cs="Times New Roman"/>
                <w:color w:val="000000"/>
                <w:sz w:val="21"/>
                <w:szCs w:val="21"/>
              </w:rPr>
              <w:t xml:space="preserve">: </w:t>
            </w:r>
            <w:r w:rsidRPr="00743A6B">
              <w:rPr>
                <w:rFonts w:ascii="Consolas" w:eastAsia="Times New Roman" w:hAnsi="Consolas" w:cs="Times New Roman"/>
                <w:color w:val="0000FF"/>
                <w:sz w:val="21"/>
                <w:szCs w:val="21"/>
              </w:rPr>
              <w:t>Record</w:t>
            </w:r>
            <w:r w:rsidRPr="00743A6B">
              <w:rPr>
                <w:rFonts w:ascii="Consolas" w:eastAsia="Times New Roman" w:hAnsi="Consolas" w:cs="Times New Roman"/>
                <w:color w:val="000000"/>
                <w:sz w:val="21"/>
                <w:szCs w:val="21"/>
              </w:rPr>
              <w:t xml:space="preserve"> "Sales Header</w:t>
            </w:r>
            <w:proofErr w:type="gramStart"/>
            <w:r w:rsidRPr="00743A6B">
              <w:rPr>
                <w:rFonts w:ascii="Consolas" w:eastAsia="Times New Roman" w:hAnsi="Consolas" w:cs="Times New Roman"/>
                <w:color w:val="000000"/>
                <w:sz w:val="21"/>
                <w:szCs w:val="21"/>
              </w:rPr>
              <w:t>";</w:t>
            </w:r>
            <w:proofErr w:type="gramEnd"/>
          </w:p>
          <w:p w14:paraId="17C9C142" w14:textId="71641909" w:rsidR="00743A6B" w:rsidRPr="00743A6B" w:rsidRDefault="00743A6B" w:rsidP="00743A6B">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AF00DB"/>
                <w:sz w:val="21"/>
                <w:szCs w:val="21"/>
              </w:rPr>
              <w:t>begin</w:t>
            </w:r>
          </w:p>
          <w:p w14:paraId="57351356" w14:textId="1E0D2A05" w:rsidR="00A66C42" w:rsidRDefault="00743A6B" w:rsidP="00743A6B">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000000"/>
                <w:sz w:val="21"/>
                <w:szCs w:val="21"/>
              </w:rPr>
              <w:t> </w:t>
            </w:r>
            <w:proofErr w:type="spellStart"/>
            <w:r w:rsidR="00A66C42" w:rsidRPr="00A66C42">
              <w:rPr>
                <w:rFonts w:ascii="Consolas" w:eastAsia="Times New Roman" w:hAnsi="Consolas" w:cs="Times New Roman"/>
                <w:color w:val="000000"/>
                <w:sz w:val="21"/>
                <w:szCs w:val="21"/>
              </w:rPr>
              <w:t>Customer</w:t>
            </w:r>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000000"/>
                <w:sz w:val="21"/>
                <w:szCs w:val="21"/>
              </w:rPr>
              <w:t>Get</w:t>
            </w:r>
            <w:proofErr w:type="spellEnd"/>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A31515"/>
                <w:sz w:val="21"/>
                <w:szCs w:val="21"/>
              </w:rPr>
              <w:t>'10000'</w:t>
            </w:r>
            <w:proofErr w:type="gramStart"/>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000000"/>
                <w:sz w:val="21"/>
                <w:szCs w:val="21"/>
              </w:rPr>
              <w:t>;</w:t>
            </w:r>
            <w:proofErr w:type="gramEnd"/>
          </w:p>
          <w:p w14:paraId="3207B0A2" w14:textId="2A33BE02" w:rsidR="00743A6B" w:rsidRPr="00743A6B" w:rsidRDefault="00A66C42" w:rsidP="00743A6B">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spellStart"/>
            <w:r w:rsidR="00743A6B" w:rsidRPr="00743A6B">
              <w:rPr>
                <w:rFonts w:ascii="Consolas" w:eastAsia="Times New Roman" w:hAnsi="Consolas" w:cs="Times New Roman"/>
                <w:color w:val="000000"/>
                <w:sz w:val="21"/>
                <w:szCs w:val="21"/>
              </w:rPr>
              <w:t>SalesHeader</w:t>
            </w:r>
            <w:r w:rsidR="00743A6B" w:rsidRPr="00743A6B">
              <w:rPr>
                <w:rFonts w:ascii="Consolas" w:eastAsia="Times New Roman" w:hAnsi="Consolas" w:cs="Times New Roman"/>
                <w:color w:val="0000FF"/>
                <w:sz w:val="21"/>
                <w:szCs w:val="21"/>
              </w:rPr>
              <w:t>.</w:t>
            </w:r>
            <w:r w:rsidR="00743A6B" w:rsidRPr="00743A6B">
              <w:rPr>
                <w:rFonts w:ascii="Consolas" w:eastAsia="Times New Roman" w:hAnsi="Consolas" w:cs="Times New Roman"/>
                <w:color w:val="000000"/>
                <w:sz w:val="21"/>
                <w:szCs w:val="21"/>
              </w:rPr>
              <w:t>SetRange</w:t>
            </w:r>
            <w:proofErr w:type="spellEnd"/>
            <w:r w:rsidR="00743A6B" w:rsidRPr="00743A6B">
              <w:rPr>
                <w:rFonts w:ascii="Consolas" w:eastAsia="Times New Roman" w:hAnsi="Consolas" w:cs="Times New Roman"/>
                <w:color w:val="0000FF"/>
                <w:sz w:val="21"/>
                <w:szCs w:val="21"/>
              </w:rPr>
              <w:t>(</w:t>
            </w:r>
            <w:r w:rsidR="00743A6B" w:rsidRPr="00743A6B">
              <w:rPr>
                <w:rFonts w:ascii="Consolas" w:eastAsia="Times New Roman" w:hAnsi="Consolas" w:cs="Times New Roman"/>
                <w:color w:val="000000"/>
                <w:sz w:val="21"/>
                <w:szCs w:val="21"/>
              </w:rPr>
              <w:t xml:space="preserve">"Sell-to Customer </w:t>
            </w:r>
            <w:proofErr w:type="spellStart"/>
            <w:r w:rsidR="00743A6B" w:rsidRPr="00743A6B">
              <w:rPr>
                <w:rFonts w:ascii="Consolas" w:eastAsia="Times New Roman" w:hAnsi="Consolas" w:cs="Times New Roman"/>
                <w:color w:val="000000"/>
                <w:sz w:val="21"/>
                <w:szCs w:val="21"/>
              </w:rPr>
              <w:t>No.</w:t>
            </w:r>
            <w:proofErr w:type="gramStart"/>
            <w:r w:rsidR="00743A6B" w:rsidRPr="00743A6B">
              <w:rPr>
                <w:rFonts w:ascii="Consolas" w:eastAsia="Times New Roman" w:hAnsi="Consolas" w:cs="Times New Roman"/>
                <w:color w:val="000000"/>
                <w:sz w:val="21"/>
                <w:szCs w:val="21"/>
              </w:rPr>
              <w:t>",Customer</w:t>
            </w:r>
            <w:proofErr w:type="gramEnd"/>
            <w:r w:rsidR="00743A6B" w:rsidRPr="00743A6B">
              <w:rPr>
                <w:rFonts w:ascii="Consolas" w:eastAsia="Times New Roman" w:hAnsi="Consolas" w:cs="Times New Roman"/>
                <w:color w:val="0000FF"/>
                <w:sz w:val="21"/>
                <w:szCs w:val="21"/>
              </w:rPr>
              <w:t>.</w:t>
            </w:r>
            <w:r w:rsidR="00743A6B" w:rsidRPr="00743A6B">
              <w:rPr>
                <w:rFonts w:ascii="Consolas" w:eastAsia="Times New Roman" w:hAnsi="Consolas" w:cs="Times New Roman"/>
                <w:color w:val="000000"/>
                <w:sz w:val="21"/>
                <w:szCs w:val="21"/>
              </w:rPr>
              <w:t>"No</w:t>
            </w:r>
            <w:proofErr w:type="spellEnd"/>
            <w:r w:rsidR="00743A6B" w:rsidRPr="00743A6B">
              <w:rPr>
                <w:rFonts w:ascii="Consolas" w:eastAsia="Times New Roman" w:hAnsi="Consolas" w:cs="Times New Roman"/>
                <w:color w:val="000000"/>
                <w:sz w:val="21"/>
                <w:szCs w:val="21"/>
              </w:rPr>
              <w:t>."</w:t>
            </w:r>
            <w:r w:rsidR="00743A6B" w:rsidRPr="00743A6B">
              <w:rPr>
                <w:rFonts w:ascii="Consolas" w:eastAsia="Times New Roman" w:hAnsi="Consolas" w:cs="Times New Roman"/>
                <w:color w:val="0000FF"/>
                <w:sz w:val="21"/>
                <w:szCs w:val="21"/>
              </w:rPr>
              <w:t>)</w:t>
            </w:r>
            <w:r w:rsidR="00743A6B" w:rsidRPr="00743A6B">
              <w:rPr>
                <w:rFonts w:ascii="Consolas" w:eastAsia="Times New Roman" w:hAnsi="Consolas" w:cs="Times New Roman"/>
                <w:color w:val="000000"/>
                <w:sz w:val="21"/>
                <w:szCs w:val="21"/>
              </w:rPr>
              <w:t>;</w:t>
            </w:r>
          </w:p>
          <w:p w14:paraId="6C0FFE68" w14:textId="26A8FD7F" w:rsidR="00743A6B" w:rsidRPr="00743A6B" w:rsidRDefault="00743A6B" w:rsidP="00743A6B">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000000"/>
                <w:sz w:val="21"/>
                <w:szCs w:val="21"/>
              </w:rPr>
              <w:t> </w:t>
            </w:r>
            <w:proofErr w:type="spellStart"/>
            <w:r w:rsidRPr="00743A6B">
              <w:rPr>
                <w:rFonts w:ascii="Consolas" w:eastAsia="Times New Roman" w:hAnsi="Consolas" w:cs="Times New Roman"/>
                <w:color w:val="000000"/>
                <w:sz w:val="21"/>
                <w:szCs w:val="21"/>
              </w:rPr>
              <w:t>SalesHeader</w:t>
            </w:r>
            <w:r w:rsidRPr="00743A6B">
              <w:rPr>
                <w:rFonts w:ascii="Consolas" w:eastAsia="Times New Roman" w:hAnsi="Consolas" w:cs="Times New Roman"/>
                <w:color w:val="0000FF"/>
                <w:sz w:val="21"/>
                <w:szCs w:val="21"/>
              </w:rPr>
              <w:t>.</w:t>
            </w:r>
            <w:r w:rsidRPr="00743A6B">
              <w:rPr>
                <w:rFonts w:ascii="Consolas" w:eastAsia="Times New Roman" w:hAnsi="Consolas" w:cs="Times New Roman"/>
                <w:color w:val="000000"/>
                <w:sz w:val="21"/>
                <w:szCs w:val="21"/>
              </w:rPr>
              <w:t>SetFilter</w:t>
            </w:r>
            <w:proofErr w:type="spellEnd"/>
            <w:r w:rsidRPr="00743A6B">
              <w:rPr>
                <w:rFonts w:ascii="Consolas" w:eastAsia="Times New Roman" w:hAnsi="Consolas" w:cs="Times New Roman"/>
                <w:color w:val="0000FF"/>
                <w:sz w:val="21"/>
                <w:szCs w:val="21"/>
              </w:rPr>
              <w:t>(</w:t>
            </w:r>
            <w:r w:rsidRPr="00743A6B">
              <w:rPr>
                <w:rFonts w:ascii="Consolas" w:eastAsia="Times New Roman" w:hAnsi="Consolas" w:cs="Times New Roman"/>
                <w:color w:val="000000"/>
                <w:sz w:val="21"/>
                <w:szCs w:val="21"/>
              </w:rPr>
              <w:t>"Document Type",</w:t>
            </w:r>
            <w:r w:rsidRPr="00743A6B">
              <w:rPr>
                <w:rFonts w:ascii="Consolas" w:eastAsia="Times New Roman" w:hAnsi="Consolas" w:cs="Times New Roman"/>
                <w:color w:val="A31515"/>
                <w:sz w:val="21"/>
                <w:szCs w:val="21"/>
              </w:rPr>
              <w:t>'%1|%2</w:t>
            </w:r>
            <w:proofErr w:type="gramStart"/>
            <w:r w:rsidRPr="00743A6B">
              <w:rPr>
                <w:rFonts w:ascii="Consolas" w:eastAsia="Times New Roman" w:hAnsi="Consolas" w:cs="Times New Roman"/>
                <w:color w:val="A31515"/>
                <w:sz w:val="21"/>
                <w:szCs w:val="21"/>
              </w:rPr>
              <w:t>'</w:t>
            </w:r>
            <w:r w:rsidRPr="00743A6B">
              <w:rPr>
                <w:rFonts w:ascii="Consolas" w:eastAsia="Times New Roman" w:hAnsi="Consolas" w:cs="Times New Roman"/>
                <w:color w:val="000000"/>
                <w:sz w:val="21"/>
                <w:szCs w:val="21"/>
              </w:rPr>
              <w:t>,</w:t>
            </w:r>
            <w:r w:rsidRPr="00743A6B">
              <w:rPr>
                <w:rFonts w:ascii="Consolas" w:eastAsia="Times New Roman" w:hAnsi="Consolas" w:cs="Times New Roman"/>
                <w:color w:val="0000FF"/>
                <w:sz w:val="21"/>
                <w:szCs w:val="21"/>
              </w:rPr>
              <w:t>Enum</w:t>
            </w:r>
            <w:r w:rsidRPr="00743A6B">
              <w:rPr>
                <w:rFonts w:ascii="Consolas" w:eastAsia="Times New Roman" w:hAnsi="Consolas" w:cs="Times New Roman"/>
                <w:color w:val="000000"/>
                <w:sz w:val="21"/>
                <w:szCs w:val="21"/>
              </w:rPr>
              <w:t>::</w:t>
            </w:r>
            <w:proofErr w:type="gramEnd"/>
            <w:r w:rsidRPr="00743A6B">
              <w:rPr>
                <w:rFonts w:ascii="Consolas" w:eastAsia="Times New Roman" w:hAnsi="Consolas" w:cs="Times New Roman"/>
                <w:color w:val="000000"/>
                <w:sz w:val="21"/>
                <w:szCs w:val="21"/>
              </w:rPr>
              <w:t>"Sales Document Type"::</w:t>
            </w:r>
            <w:proofErr w:type="spellStart"/>
            <w:r w:rsidRPr="00743A6B">
              <w:rPr>
                <w:rFonts w:ascii="Consolas" w:eastAsia="Times New Roman" w:hAnsi="Consolas" w:cs="Times New Roman"/>
                <w:color w:val="0000FF"/>
                <w:sz w:val="21"/>
                <w:szCs w:val="21"/>
              </w:rPr>
              <w:t>Order</w:t>
            </w:r>
            <w:r w:rsidRPr="00743A6B">
              <w:rPr>
                <w:rFonts w:ascii="Consolas" w:eastAsia="Times New Roman" w:hAnsi="Consolas" w:cs="Times New Roman"/>
                <w:color w:val="000000"/>
                <w:sz w:val="21"/>
                <w:szCs w:val="21"/>
              </w:rPr>
              <w:t>,</w:t>
            </w:r>
            <w:r w:rsidRPr="00743A6B">
              <w:rPr>
                <w:rFonts w:ascii="Consolas" w:eastAsia="Times New Roman" w:hAnsi="Consolas" w:cs="Times New Roman"/>
                <w:color w:val="0000FF"/>
                <w:sz w:val="21"/>
                <w:szCs w:val="21"/>
              </w:rPr>
              <w:t>Enum</w:t>
            </w:r>
            <w:proofErr w:type="spellEnd"/>
            <w:r w:rsidRPr="00743A6B">
              <w:rPr>
                <w:rFonts w:ascii="Consolas" w:eastAsia="Times New Roman" w:hAnsi="Consolas" w:cs="Times New Roman"/>
                <w:color w:val="000000"/>
                <w:sz w:val="21"/>
                <w:szCs w:val="21"/>
              </w:rPr>
              <w:t>::"Sales Document Type"::Invoice</w:t>
            </w:r>
            <w:r w:rsidRPr="00743A6B">
              <w:rPr>
                <w:rFonts w:ascii="Consolas" w:eastAsia="Times New Roman" w:hAnsi="Consolas" w:cs="Times New Roman"/>
                <w:color w:val="0000FF"/>
                <w:sz w:val="21"/>
                <w:szCs w:val="21"/>
              </w:rPr>
              <w:t>)</w:t>
            </w:r>
            <w:r w:rsidRPr="00743A6B">
              <w:rPr>
                <w:rFonts w:ascii="Consolas" w:eastAsia="Times New Roman" w:hAnsi="Consolas" w:cs="Times New Roman"/>
                <w:color w:val="000000"/>
                <w:sz w:val="21"/>
                <w:szCs w:val="21"/>
              </w:rPr>
              <w:t>;</w:t>
            </w:r>
          </w:p>
          <w:p w14:paraId="3C9FC787" w14:textId="3C11AA3C" w:rsidR="00743A6B" w:rsidRPr="00743A6B" w:rsidRDefault="00743A6B" w:rsidP="00743A6B">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000000"/>
                <w:sz w:val="21"/>
                <w:szCs w:val="21"/>
              </w:rPr>
              <w:t> </w:t>
            </w:r>
            <w:proofErr w:type="spellStart"/>
            <w:r w:rsidRPr="00743A6B">
              <w:rPr>
                <w:rFonts w:ascii="Consolas" w:eastAsia="Times New Roman" w:hAnsi="Consolas" w:cs="Times New Roman"/>
                <w:color w:val="000000"/>
                <w:sz w:val="21"/>
                <w:szCs w:val="21"/>
              </w:rPr>
              <w:t>SalesHeader</w:t>
            </w:r>
            <w:r w:rsidRPr="00743A6B">
              <w:rPr>
                <w:rFonts w:ascii="Consolas" w:eastAsia="Times New Roman" w:hAnsi="Consolas" w:cs="Times New Roman"/>
                <w:color w:val="0000FF"/>
                <w:sz w:val="21"/>
                <w:szCs w:val="21"/>
              </w:rPr>
              <w:t>.</w:t>
            </w:r>
            <w:r w:rsidRPr="00743A6B">
              <w:rPr>
                <w:rFonts w:ascii="Consolas" w:eastAsia="Times New Roman" w:hAnsi="Consolas" w:cs="Times New Roman"/>
                <w:color w:val="000000"/>
                <w:sz w:val="21"/>
                <w:szCs w:val="21"/>
              </w:rPr>
              <w:t>FindSet</w:t>
            </w:r>
            <w:proofErr w:type="spellEnd"/>
            <w:r w:rsidRPr="00743A6B">
              <w:rPr>
                <w:rFonts w:ascii="Consolas" w:eastAsia="Times New Roman" w:hAnsi="Consolas" w:cs="Times New Roman"/>
                <w:color w:val="0000FF"/>
                <w:sz w:val="21"/>
                <w:szCs w:val="21"/>
              </w:rPr>
              <w:t>(</w:t>
            </w:r>
            <w:proofErr w:type="gramStart"/>
            <w:r w:rsidRPr="00743A6B">
              <w:rPr>
                <w:rFonts w:ascii="Consolas" w:eastAsia="Times New Roman" w:hAnsi="Consolas" w:cs="Times New Roman"/>
                <w:color w:val="0000FF"/>
                <w:sz w:val="21"/>
                <w:szCs w:val="21"/>
              </w:rPr>
              <w:t>)</w:t>
            </w:r>
            <w:r w:rsidRPr="00743A6B">
              <w:rPr>
                <w:rFonts w:ascii="Consolas" w:eastAsia="Times New Roman" w:hAnsi="Consolas" w:cs="Times New Roman"/>
                <w:color w:val="000000"/>
                <w:sz w:val="21"/>
                <w:szCs w:val="21"/>
              </w:rPr>
              <w:t>;</w:t>
            </w:r>
            <w:proofErr w:type="gramEnd"/>
          </w:p>
          <w:p w14:paraId="58B667AC" w14:textId="0CBC8303" w:rsidR="00743A6B" w:rsidRPr="00743A6B" w:rsidRDefault="00743A6B" w:rsidP="00743A6B">
            <w:pPr>
              <w:shd w:val="clear" w:color="auto" w:fill="FFFFFF"/>
              <w:spacing w:line="285" w:lineRule="atLeast"/>
              <w:jc w:val="left"/>
              <w:rPr>
                <w:rFonts w:ascii="Consolas" w:eastAsia="Times New Roman" w:hAnsi="Consolas" w:cs="Times New Roman"/>
                <w:color w:val="000000"/>
                <w:sz w:val="21"/>
                <w:szCs w:val="21"/>
              </w:rPr>
            </w:pPr>
            <w:proofErr w:type="gramStart"/>
            <w:r w:rsidRPr="00743A6B">
              <w:rPr>
                <w:rFonts w:ascii="Consolas" w:eastAsia="Times New Roman" w:hAnsi="Consolas" w:cs="Times New Roman"/>
                <w:color w:val="AF00DB"/>
                <w:sz w:val="21"/>
                <w:szCs w:val="21"/>
              </w:rPr>
              <w:t>end</w:t>
            </w:r>
            <w:r w:rsidRPr="00743A6B">
              <w:rPr>
                <w:rFonts w:ascii="Consolas" w:eastAsia="Times New Roman" w:hAnsi="Consolas" w:cs="Times New Roman"/>
                <w:color w:val="000000"/>
                <w:sz w:val="21"/>
                <w:szCs w:val="21"/>
              </w:rPr>
              <w:t>;</w:t>
            </w:r>
            <w:proofErr w:type="gramEnd"/>
          </w:p>
          <w:p w14:paraId="34072F48" w14:textId="09E65E02" w:rsidR="00641D46" w:rsidRDefault="00641D46" w:rsidP="000B213F">
            <w:pPr>
              <w:pStyle w:val="ListParagraph"/>
              <w:ind w:left="0"/>
              <w:rPr>
                <w:rStyle w:val="Heading3Char"/>
              </w:rPr>
            </w:pPr>
          </w:p>
        </w:tc>
      </w:tr>
    </w:tbl>
    <w:p w14:paraId="15F9CAE7" w14:textId="4BE299E0" w:rsidR="00641D46" w:rsidRDefault="00641D46" w:rsidP="00641D46">
      <w:pPr>
        <w:spacing w:line="480" w:lineRule="auto"/>
      </w:pPr>
    </w:p>
    <w:p w14:paraId="4F35F68C" w14:textId="3F0549E7" w:rsidR="00743A6B" w:rsidRDefault="00995F1F" w:rsidP="00641D46">
      <w:pPr>
        <w:spacing w:line="480" w:lineRule="auto"/>
      </w:pPr>
      <w:r>
        <w:t>The a</w:t>
      </w:r>
      <w:r w:rsidR="00743A6B">
        <w:t xml:space="preserve">bove example filters </w:t>
      </w:r>
      <w:r>
        <w:t xml:space="preserve">the </w:t>
      </w:r>
      <w:r w:rsidR="00743A6B">
        <w:t xml:space="preserve">Sales Header table for </w:t>
      </w:r>
      <w:r>
        <w:t xml:space="preserve">a </w:t>
      </w:r>
      <w:r w:rsidR="00743A6B">
        <w:t xml:space="preserve">specific customer where </w:t>
      </w:r>
      <w:r>
        <w:t xml:space="preserve">the </w:t>
      </w:r>
      <w:r w:rsidR="00743A6B">
        <w:t xml:space="preserve">document type is Order </w:t>
      </w:r>
      <w:r w:rsidR="00743A6B" w:rsidRPr="00743A6B">
        <w:t>or</w:t>
      </w:r>
      <w:r w:rsidR="00743A6B">
        <w:t xml:space="preserve"> Invoice </w:t>
      </w:r>
      <w:r w:rsidR="00743A6B" w:rsidRPr="006D4A2F">
        <w:rPr>
          <w:b/>
        </w:rPr>
        <w:t>and get</w:t>
      </w:r>
      <w:r>
        <w:rPr>
          <w:b/>
        </w:rPr>
        <w:t>s</w:t>
      </w:r>
      <w:r w:rsidR="00743A6B" w:rsidRPr="006D4A2F">
        <w:rPr>
          <w:b/>
        </w:rPr>
        <w:t xml:space="preserve"> values of </w:t>
      </w:r>
      <w:r>
        <w:rPr>
          <w:b/>
        </w:rPr>
        <w:t xml:space="preserve">the </w:t>
      </w:r>
      <w:r w:rsidR="00F6077F" w:rsidRPr="00F6077F">
        <w:rPr>
          <w:b/>
          <w:u w:val="single"/>
        </w:rPr>
        <w:t>set of</w:t>
      </w:r>
      <w:r w:rsidR="00743A6B" w:rsidRPr="00F6077F">
        <w:rPr>
          <w:b/>
          <w:u w:val="single"/>
        </w:rPr>
        <w:t xml:space="preserve"> record</w:t>
      </w:r>
      <w:r w:rsidR="00F6077F" w:rsidRPr="00F6077F">
        <w:rPr>
          <w:b/>
          <w:u w:val="single"/>
        </w:rPr>
        <w:t>s</w:t>
      </w:r>
      <w:r w:rsidR="00743A6B" w:rsidRPr="006D4A2F">
        <w:rPr>
          <w:b/>
        </w:rPr>
        <w:t xml:space="preserve"> that meets condition</w:t>
      </w:r>
      <w:r w:rsidR="00743A6B" w:rsidRPr="00F6077F">
        <w:rPr>
          <w:b/>
        </w:rPr>
        <w:t>s</w:t>
      </w:r>
      <w:r w:rsidR="00743A6B">
        <w:t xml:space="preserve">. </w:t>
      </w:r>
    </w:p>
    <w:p w14:paraId="17628B66" w14:textId="6C1EE88E" w:rsidR="00E35FED" w:rsidRPr="00C658CE" w:rsidRDefault="00E35FED" w:rsidP="00C658CE">
      <w:pPr>
        <w:spacing w:line="480" w:lineRule="auto"/>
        <w:rPr>
          <w:i/>
          <w:sz w:val="20"/>
        </w:rPr>
      </w:pPr>
      <w:r w:rsidRPr="00E016E8">
        <w:rPr>
          <w:rStyle w:val="Heading3Char"/>
          <w:noProof/>
        </w:rPr>
        <w:drawing>
          <wp:inline distT="0" distB="0" distL="0" distR="0" wp14:anchorId="71947554" wp14:editId="676610D3">
            <wp:extent cx="252412" cy="252412"/>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proofErr w:type="spellStart"/>
      <w:r w:rsidR="004B2450" w:rsidRPr="00C658CE">
        <w:rPr>
          <w:b/>
          <w:i/>
          <w:sz w:val="20"/>
        </w:rPr>
        <w:t>FindSet</w:t>
      </w:r>
      <w:proofErr w:type="spellEnd"/>
      <w:r w:rsidRPr="00C658CE">
        <w:rPr>
          <w:i/>
          <w:sz w:val="20"/>
        </w:rPr>
        <w:t xml:space="preserve"> </w:t>
      </w:r>
      <w:r w:rsidR="00995F1F" w:rsidRPr="00C658CE">
        <w:rPr>
          <w:i/>
          <w:sz w:val="20"/>
        </w:rPr>
        <w:t>is</w:t>
      </w:r>
      <w:r w:rsidRPr="00C658CE">
        <w:rPr>
          <w:i/>
          <w:sz w:val="20"/>
        </w:rPr>
        <w:t xml:space="preserve"> used if you need to get </w:t>
      </w:r>
      <w:r w:rsidR="00995F1F" w:rsidRPr="00C658CE">
        <w:rPr>
          <w:i/>
          <w:sz w:val="20"/>
        </w:rPr>
        <w:t xml:space="preserve">a </w:t>
      </w:r>
      <w:r w:rsidR="004B2450" w:rsidRPr="00C658CE">
        <w:rPr>
          <w:i/>
          <w:sz w:val="20"/>
        </w:rPr>
        <w:t xml:space="preserve">set of </w:t>
      </w:r>
      <w:proofErr w:type="gramStart"/>
      <w:r w:rsidR="004B2450" w:rsidRPr="00C658CE">
        <w:rPr>
          <w:i/>
          <w:sz w:val="20"/>
        </w:rPr>
        <w:t>records</w:t>
      </w:r>
      <w:proofErr w:type="gramEnd"/>
      <w:r w:rsidR="004B28B4" w:rsidRPr="00C658CE">
        <w:rPr>
          <w:i/>
          <w:sz w:val="20"/>
        </w:rPr>
        <w:t xml:space="preserve"> this is why very often before it you can find</w:t>
      </w:r>
      <w:r w:rsidR="004B28B4" w:rsidRPr="00C658CE">
        <w:rPr>
          <w:b/>
          <w:i/>
          <w:sz w:val="20"/>
        </w:rPr>
        <w:t xml:space="preserve"> </w:t>
      </w:r>
      <w:proofErr w:type="spellStart"/>
      <w:r w:rsidR="004B28B4" w:rsidRPr="00C658CE">
        <w:rPr>
          <w:b/>
          <w:i/>
          <w:sz w:val="20"/>
        </w:rPr>
        <w:t>SetRange</w:t>
      </w:r>
      <w:proofErr w:type="spellEnd"/>
      <w:r w:rsidR="004B28B4" w:rsidRPr="00C658CE">
        <w:rPr>
          <w:b/>
          <w:i/>
          <w:sz w:val="20"/>
        </w:rPr>
        <w:t xml:space="preserve"> </w:t>
      </w:r>
      <w:r w:rsidR="004B28B4" w:rsidRPr="00C658CE">
        <w:rPr>
          <w:i/>
          <w:sz w:val="20"/>
        </w:rPr>
        <w:t>or</w:t>
      </w:r>
      <w:r w:rsidR="004B28B4" w:rsidRPr="00C658CE">
        <w:rPr>
          <w:b/>
          <w:i/>
          <w:sz w:val="20"/>
        </w:rPr>
        <w:t xml:space="preserve"> </w:t>
      </w:r>
      <w:proofErr w:type="spellStart"/>
      <w:r w:rsidR="004B28B4" w:rsidRPr="00C658CE">
        <w:rPr>
          <w:b/>
          <w:i/>
          <w:sz w:val="20"/>
        </w:rPr>
        <w:t>SetFilter</w:t>
      </w:r>
      <w:proofErr w:type="spellEnd"/>
      <w:r w:rsidRPr="00C658CE">
        <w:rPr>
          <w:i/>
          <w:sz w:val="20"/>
        </w:rPr>
        <w:t xml:space="preserve">. </w:t>
      </w:r>
    </w:p>
    <w:p w14:paraId="3A8A9575" w14:textId="78CC7B68" w:rsidR="00E35FED" w:rsidRPr="00C658CE" w:rsidRDefault="00E35FED" w:rsidP="00C658CE">
      <w:pPr>
        <w:spacing w:line="480" w:lineRule="auto"/>
        <w:rPr>
          <w:i/>
          <w:sz w:val="20"/>
        </w:rPr>
      </w:pPr>
      <w:r w:rsidRPr="00C658CE">
        <w:rPr>
          <w:i/>
          <w:sz w:val="20"/>
        </w:rPr>
        <w:t xml:space="preserve">If the record will not be </w:t>
      </w:r>
      <w:r w:rsidR="004B28B4" w:rsidRPr="00C658CE">
        <w:rPr>
          <w:i/>
          <w:sz w:val="20"/>
        </w:rPr>
        <w:t>found,</w:t>
      </w:r>
      <w:r w:rsidRPr="00C658CE">
        <w:rPr>
          <w:i/>
          <w:sz w:val="20"/>
        </w:rPr>
        <w:t xml:space="preserve"> you will see the error. This is why very often before </w:t>
      </w:r>
      <w:proofErr w:type="spellStart"/>
      <w:r w:rsidRPr="00C658CE">
        <w:rPr>
          <w:i/>
          <w:sz w:val="20"/>
        </w:rPr>
        <w:t>FindFirst</w:t>
      </w:r>
      <w:proofErr w:type="spellEnd"/>
      <w:r w:rsidRPr="00C658CE">
        <w:rPr>
          <w:i/>
          <w:sz w:val="20"/>
        </w:rPr>
        <w:t xml:space="preserve"> or </w:t>
      </w:r>
      <w:proofErr w:type="spellStart"/>
      <w:r w:rsidRPr="00C658CE">
        <w:rPr>
          <w:i/>
          <w:sz w:val="20"/>
        </w:rPr>
        <w:t>FindLast</w:t>
      </w:r>
      <w:proofErr w:type="spellEnd"/>
      <w:r w:rsidRPr="00C658CE">
        <w:rPr>
          <w:i/>
          <w:sz w:val="20"/>
        </w:rPr>
        <w:t xml:space="preserve"> you would see </w:t>
      </w:r>
      <w:r w:rsidRPr="00C658CE">
        <w:rPr>
          <w:b/>
          <w:i/>
          <w:sz w:val="20"/>
        </w:rPr>
        <w:t>if… then</w:t>
      </w:r>
      <w:r w:rsidRPr="00C658CE">
        <w:rPr>
          <w:i/>
          <w:sz w:val="20"/>
        </w:rPr>
        <w:t>.</w:t>
      </w:r>
    </w:p>
    <w:p w14:paraId="7B5CD4FD" w14:textId="0A439BA2" w:rsidR="00743A6B" w:rsidRPr="00C658CE" w:rsidRDefault="00743A6B" w:rsidP="00C658CE">
      <w:pPr>
        <w:spacing w:line="480" w:lineRule="auto"/>
        <w:rPr>
          <w:i/>
          <w:sz w:val="20"/>
        </w:rPr>
      </w:pPr>
      <w:r w:rsidRPr="00C658CE">
        <w:rPr>
          <w:i/>
          <w:sz w:val="20"/>
        </w:rPr>
        <w:t xml:space="preserve">If you would not get </w:t>
      </w:r>
      <w:proofErr w:type="gramStart"/>
      <w:r w:rsidR="00657480" w:rsidRPr="00C658CE">
        <w:rPr>
          <w:i/>
          <w:sz w:val="20"/>
        </w:rPr>
        <w:t>retrieve</w:t>
      </w:r>
      <w:proofErr w:type="gramEnd"/>
      <w:r w:rsidR="00657480" w:rsidRPr="00C658CE">
        <w:rPr>
          <w:i/>
          <w:sz w:val="20"/>
        </w:rPr>
        <w:t xml:space="preserve"> records in the </w:t>
      </w:r>
      <w:r w:rsidR="003A3B5E" w:rsidRPr="00C658CE">
        <w:rPr>
          <w:i/>
          <w:sz w:val="20"/>
        </w:rPr>
        <w:t>loop,</w:t>
      </w:r>
      <w:r w:rsidR="00657480" w:rsidRPr="00C658CE">
        <w:rPr>
          <w:i/>
          <w:sz w:val="20"/>
        </w:rPr>
        <w:t xml:space="preserve"> then </w:t>
      </w:r>
      <w:r w:rsidR="003A3B5E" w:rsidRPr="00C658CE">
        <w:rPr>
          <w:i/>
          <w:sz w:val="20"/>
        </w:rPr>
        <w:t xml:space="preserve">you will see values from </w:t>
      </w:r>
      <w:r w:rsidR="00657480" w:rsidRPr="00C658CE">
        <w:rPr>
          <w:i/>
          <w:sz w:val="20"/>
        </w:rPr>
        <w:t>the first record</w:t>
      </w:r>
      <w:r w:rsidR="003A3B5E" w:rsidRPr="00C658CE">
        <w:rPr>
          <w:i/>
          <w:sz w:val="20"/>
        </w:rPr>
        <w:t xml:space="preserve">. This is why the </w:t>
      </w:r>
      <w:proofErr w:type="spellStart"/>
      <w:r w:rsidR="003A3B5E" w:rsidRPr="00C658CE">
        <w:rPr>
          <w:i/>
          <w:sz w:val="20"/>
        </w:rPr>
        <w:t>FindSet</w:t>
      </w:r>
      <w:proofErr w:type="spellEnd"/>
      <w:r w:rsidR="003A3B5E" w:rsidRPr="00C658CE">
        <w:rPr>
          <w:i/>
          <w:sz w:val="20"/>
        </w:rPr>
        <w:t xml:space="preserve"> is almost always used with </w:t>
      </w:r>
      <w:r w:rsidR="003A3B5E" w:rsidRPr="00C658CE">
        <w:rPr>
          <w:b/>
          <w:i/>
          <w:sz w:val="20"/>
        </w:rPr>
        <w:t>Repeat…Until</w:t>
      </w:r>
      <w:r w:rsidR="003A3B5E" w:rsidRPr="00C658CE">
        <w:rPr>
          <w:i/>
          <w:sz w:val="20"/>
        </w:rPr>
        <w:t xml:space="preserve"> loop.</w:t>
      </w:r>
    </w:p>
    <w:p w14:paraId="0FA3BBA6" w14:textId="64865170" w:rsidR="00E35FED" w:rsidRDefault="00430EEA" w:rsidP="00430EEA">
      <w:pPr>
        <w:pStyle w:val="Heading3"/>
      </w:pPr>
      <w:r>
        <w:t>Repeat … Until</w:t>
      </w:r>
    </w:p>
    <w:p w14:paraId="44E1FD1A" w14:textId="71D17448" w:rsidR="00430EEA" w:rsidRDefault="00430EEA" w:rsidP="00430EEA">
      <w:pPr>
        <w:spacing w:line="480" w:lineRule="auto"/>
      </w:pPr>
      <w:r>
        <w:t xml:space="preserve">A </w:t>
      </w:r>
      <w:r w:rsidRPr="00F6077F">
        <w:rPr>
          <w:b/>
        </w:rPr>
        <w:t>repeat...until</w:t>
      </w:r>
      <w:r>
        <w:t xml:space="preserve"> statement gives you the possibility to run the same code in the loop until the statement which you want will not be true.</w:t>
      </w:r>
    </w:p>
    <w:p w14:paraId="664A00E8" w14:textId="3DFB91DC" w:rsidR="00F6077F" w:rsidRDefault="00430EEA" w:rsidP="00F6077F">
      <w:pPr>
        <w:spacing w:line="480" w:lineRule="auto"/>
      </w:pPr>
      <w:r>
        <w:lastRenderedPageBreak/>
        <w:t>Typically, the statement is used to navigate</w:t>
      </w:r>
      <w:r w:rsidR="00F6077F">
        <w:t xml:space="preserve"> </w:t>
      </w:r>
      <w:proofErr w:type="gramStart"/>
      <w:r w:rsidR="00F6077F">
        <w:t>thru</w:t>
      </w:r>
      <w:proofErr w:type="gramEnd"/>
      <w:r>
        <w:t xml:space="preserve"> the records. An example of it you can find below. You can filter the records before the statement to get in the loop only records </w:t>
      </w:r>
      <w:r w:rsidR="0017097D">
        <w:t>that</w:t>
      </w:r>
      <w:r>
        <w:t xml:space="preserve"> you would like to process. To check if the record is the last one in the set you can use </w:t>
      </w:r>
      <w:proofErr w:type="gramStart"/>
      <w:r w:rsidRPr="00F6077F">
        <w:rPr>
          <w:b/>
        </w:rPr>
        <w:t>Next(</w:t>
      </w:r>
      <w:proofErr w:type="gramEnd"/>
      <w:r w:rsidRPr="00F6077F">
        <w:rPr>
          <w:b/>
        </w:rPr>
        <w:t>) = 0</w:t>
      </w:r>
      <w:r>
        <w:t>.</w:t>
      </w:r>
    </w:p>
    <w:tbl>
      <w:tblPr>
        <w:tblStyle w:val="TableGrid"/>
        <w:tblW w:w="0" w:type="auto"/>
        <w:tblInd w:w="360" w:type="dxa"/>
        <w:tblLook w:val="04A0" w:firstRow="1" w:lastRow="0" w:firstColumn="1" w:lastColumn="0" w:noHBand="0" w:noVBand="1"/>
      </w:tblPr>
      <w:tblGrid>
        <w:gridCol w:w="8636"/>
      </w:tblGrid>
      <w:tr w:rsidR="00F6077F" w14:paraId="50389E61" w14:textId="77777777" w:rsidTr="000B213F">
        <w:tc>
          <w:tcPr>
            <w:tcW w:w="9016" w:type="dxa"/>
            <w:tcBorders>
              <w:top w:val="double" w:sz="4" w:space="0" w:color="auto"/>
              <w:left w:val="double" w:sz="4" w:space="0" w:color="auto"/>
              <w:bottom w:val="double" w:sz="4" w:space="0" w:color="auto"/>
              <w:right w:val="double" w:sz="4" w:space="0" w:color="auto"/>
            </w:tcBorders>
          </w:tcPr>
          <w:p w14:paraId="4011BE0A" w14:textId="77777777" w:rsidR="00F6077F" w:rsidRPr="00743A6B" w:rsidRDefault="00F6077F" w:rsidP="000B213F">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AF00DB"/>
                <w:sz w:val="21"/>
                <w:szCs w:val="21"/>
              </w:rPr>
              <w:t>var</w:t>
            </w:r>
          </w:p>
          <w:p w14:paraId="03B465D8" w14:textId="77777777" w:rsidR="00F6077F" w:rsidRPr="00743A6B" w:rsidRDefault="00F6077F" w:rsidP="000B213F">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000000"/>
                <w:sz w:val="21"/>
                <w:szCs w:val="21"/>
              </w:rPr>
              <w:t xml:space="preserve"> Customer: </w:t>
            </w:r>
            <w:r w:rsidRPr="00743A6B">
              <w:rPr>
                <w:rFonts w:ascii="Consolas" w:eastAsia="Times New Roman" w:hAnsi="Consolas" w:cs="Times New Roman"/>
                <w:color w:val="0000FF"/>
                <w:sz w:val="21"/>
                <w:szCs w:val="21"/>
              </w:rPr>
              <w:t>Record</w:t>
            </w:r>
            <w:r w:rsidRPr="00743A6B">
              <w:rPr>
                <w:rFonts w:ascii="Consolas" w:eastAsia="Times New Roman" w:hAnsi="Consolas" w:cs="Times New Roman"/>
                <w:color w:val="000000"/>
                <w:sz w:val="21"/>
                <w:szCs w:val="21"/>
              </w:rPr>
              <w:t xml:space="preserve"> </w:t>
            </w:r>
            <w:proofErr w:type="gramStart"/>
            <w:r w:rsidRPr="00743A6B">
              <w:rPr>
                <w:rFonts w:ascii="Consolas" w:eastAsia="Times New Roman" w:hAnsi="Consolas" w:cs="Times New Roman"/>
                <w:color w:val="000000"/>
                <w:sz w:val="21"/>
                <w:szCs w:val="21"/>
              </w:rPr>
              <w:t>Customer;</w:t>
            </w:r>
            <w:proofErr w:type="gramEnd"/>
          </w:p>
          <w:p w14:paraId="3AB3CBA3" w14:textId="77777777" w:rsidR="00F6077F" w:rsidRPr="00743A6B" w:rsidRDefault="00F6077F" w:rsidP="000B213F">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000000"/>
                <w:sz w:val="21"/>
                <w:szCs w:val="21"/>
              </w:rPr>
              <w:t> </w:t>
            </w:r>
            <w:proofErr w:type="spellStart"/>
            <w:r w:rsidRPr="00743A6B">
              <w:rPr>
                <w:rFonts w:ascii="Consolas" w:eastAsia="Times New Roman" w:hAnsi="Consolas" w:cs="Times New Roman"/>
                <w:color w:val="000000"/>
                <w:sz w:val="21"/>
                <w:szCs w:val="21"/>
              </w:rPr>
              <w:t>SalesHeader</w:t>
            </w:r>
            <w:proofErr w:type="spellEnd"/>
            <w:r w:rsidRPr="00743A6B">
              <w:rPr>
                <w:rFonts w:ascii="Consolas" w:eastAsia="Times New Roman" w:hAnsi="Consolas" w:cs="Times New Roman"/>
                <w:color w:val="000000"/>
                <w:sz w:val="21"/>
                <w:szCs w:val="21"/>
              </w:rPr>
              <w:t xml:space="preserve">: </w:t>
            </w:r>
            <w:r w:rsidRPr="00743A6B">
              <w:rPr>
                <w:rFonts w:ascii="Consolas" w:eastAsia="Times New Roman" w:hAnsi="Consolas" w:cs="Times New Roman"/>
                <w:color w:val="0000FF"/>
                <w:sz w:val="21"/>
                <w:szCs w:val="21"/>
              </w:rPr>
              <w:t>Record</w:t>
            </w:r>
            <w:r w:rsidRPr="00743A6B">
              <w:rPr>
                <w:rFonts w:ascii="Consolas" w:eastAsia="Times New Roman" w:hAnsi="Consolas" w:cs="Times New Roman"/>
                <w:color w:val="000000"/>
                <w:sz w:val="21"/>
                <w:szCs w:val="21"/>
              </w:rPr>
              <w:t xml:space="preserve"> "Sales Header</w:t>
            </w:r>
            <w:proofErr w:type="gramStart"/>
            <w:r w:rsidRPr="00743A6B">
              <w:rPr>
                <w:rFonts w:ascii="Consolas" w:eastAsia="Times New Roman" w:hAnsi="Consolas" w:cs="Times New Roman"/>
                <w:color w:val="000000"/>
                <w:sz w:val="21"/>
                <w:szCs w:val="21"/>
              </w:rPr>
              <w:t>";</w:t>
            </w:r>
            <w:proofErr w:type="gramEnd"/>
          </w:p>
          <w:p w14:paraId="1E980096" w14:textId="77777777" w:rsidR="00F6077F" w:rsidRPr="00743A6B" w:rsidRDefault="00F6077F" w:rsidP="000B213F">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AF00DB"/>
                <w:sz w:val="21"/>
                <w:szCs w:val="21"/>
              </w:rPr>
              <w:t>begin</w:t>
            </w:r>
          </w:p>
          <w:p w14:paraId="17E88771" w14:textId="074A4D68" w:rsidR="00A66C42" w:rsidRDefault="00F6077F" w:rsidP="000B213F">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000000"/>
                <w:sz w:val="21"/>
                <w:szCs w:val="21"/>
              </w:rPr>
              <w:t> </w:t>
            </w:r>
            <w:proofErr w:type="spellStart"/>
            <w:r w:rsidR="00A66C42" w:rsidRPr="00A66C42">
              <w:rPr>
                <w:rFonts w:ascii="Consolas" w:eastAsia="Times New Roman" w:hAnsi="Consolas" w:cs="Times New Roman"/>
                <w:color w:val="000000"/>
                <w:sz w:val="21"/>
                <w:szCs w:val="21"/>
              </w:rPr>
              <w:t>Customer</w:t>
            </w:r>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000000"/>
                <w:sz w:val="21"/>
                <w:szCs w:val="21"/>
              </w:rPr>
              <w:t>Get</w:t>
            </w:r>
            <w:proofErr w:type="spellEnd"/>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A31515"/>
                <w:sz w:val="21"/>
                <w:szCs w:val="21"/>
              </w:rPr>
              <w:t>'10000'</w:t>
            </w:r>
            <w:proofErr w:type="gramStart"/>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000000"/>
                <w:sz w:val="21"/>
                <w:szCs w:val="21"/>
              </w:rPr>
              <w:t>;</w:t>
            </w:r>
            <w:proofErr w:type="gramEnd"/>
          </w:p>
          <w:p w14:paraId="485B4233" w14:textId="4EA0BB9D" w:rsidR="00F6077F" w:rsidRPr="00743A6B" w:rsidRDefault="00A66C42"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spellStart"/>
            <w:r w:rsidR="00F6077F" w:rsidRPr="00743A6B">
              <w:rPr>
                <w:rFonts w:ascii="Consolas" w:eastAsia="Times New Roman" w:hAnsi="Consolas" w:cs="Times New Roman"/>
                <w:color w:val="000000"/>
                <w:sz w:val="21"/>
                <w:szCs w:val="21"/>
              </w:rPr>
              <w:t>SalesHeader</w:t>
            </w:r>
            <w:r w:rsidR="00F6077F" w:rsidRPr="00743A6B">
              <w:rPr>
                <w:rFonts w:ascii="Consolas" w:eastAsia="Times New Roman" w:hAnsi="Consolas" w:cs="Times New Roman"/>
                <w:color w:val="0000FF"/>
                <w:sz w:val="21"/>
                <w:szCs w:val="21"/>
              </w:rPr>
              <w:t>.</w:t>
            </w:r>
            <w:r w:rsidR="00F6077F" w:rsidRPr="00743A6B">
              <w:rPr>
                <w:rFonts w:ascii="Consolas" w:eastAsia="Times New Roman" w:hAnsi="Consolas" w:cs="Times New Roman"/>
                <w:color w:val="000000"/>
                <w:sz w:val="21"/>
                <w:szCs w:val="21"/>
              </w:rPr>
              <w:t>SetRange</w:t>
            </w:r>
            <w:proofErr w:type="spellEnd"/>
            <w:r w:rsidR="00F6077F" w:rsidRPr="00743A6B">
              <w:rPr>
                <w:rFonts w:ascii="Consolas" w:eastAsia="Times New Roman" w:hAnsi="Consolas" w:cs="Times New Roman"/>
                <w:color w:val="0000FF"/>
                <w:sz w:val="21"/>
                <w:szCs w:val="21"/>
              </w:rPr>
              <w:t>(</w:t>
            </w:r>
            <w:r w:rsidR="00F6077F" w:rsidRPr="00743A6B">
              <w:rPr>
                <w:rFonts w:ascii="Consolas" w:eastAsia="Times New Roman" w:hAnsi="Consolas" w:cs="Times New Roman"/>
                <w:color w:val="000000"/>
                <w:sz w:val="21"/>
                <w:szCs w:val="21"/>
              </w:rPr>
              <w:t xml:space="preserve">"Sell-to Customer </w:t>
            </w:r>
            <w:proofErr w:type="spellStart"/>
            <w:r w:rsidR="00F6077F" w:rsidRPr="00743A6B">
              <w:rPr>
                <w:rFonts w:ascii="Consolas" w:eastAsia="Times New Roman" w:hAnsi="Consolas" w:cs="Times New Roman"/>
                <w:color w:val="000000"/>
                <w:sz w:val="21"/>
                <w:szCs w:val="21"/>
              </w:rPr>
              <w:t>No.</w:t>
            </w:r>
            <w:proofErr w:type="gramStart"/>
            <w:r w:rsidR="00F6077F" w:rsidRPr="00743A6B">
              <w:rPr>
                <w:rFonts w:ascii="Consolas" w:eastAsia="Times New Roman" w:hAnsi="Consolas" w:cs="Times New Roman"/>
                <w:color w:val="000000"/>
                <w:sz w:val="21"/>
                <w:szCs w:val="21"/>
              </w:rPr>
              <w:t>",Customer</w:t>
            </w:r>
            <w:proofErr w:type="gramEnd"/>
            <w:r w:rsidR="00F6077F" w:rsidRPr="00743A6B">
              <w:rPr>
                <w:rFonts w:ascii="Consolas" w:eastAsia="Times New Roman" w:hAnsi="Consolas" w:cs="Times New Roman"/>
                <w:color w:val="0000FF"/>
                <w:sz w:val="21"/>
                <w:szCs w:val="21"/>
              </w:rPr>
              <w:t>.</w:t>
            </w:r>
            <w:r w:rsidR="00F6077F" w:rsidRPr="00743A6B">
              <w:rPr>
                <w:rFonts w:ascii="Consolas" w:eastAsia="Times New Roman" w:hAnsi="Consolas" w:cs="Times New Roman"/>
                <w:color w:val="000000"/>
                <w:sz w:val="21"/>
                <w:szCs w:val="21"/>
              </w:rPr>
              <w:t>"No</w:t>
            </w:r>
            <w:proofErr w:type="spellEnd"/>
            <w:r w:rsidR="00F6077F" w:rsidRPr="00743A6B">
              <w:rPr>
                <w:rFonts w:ascii="Consolas" w:eastAsia="Times New Roman" w:hAnsi="Consolas" w:cs="Times New Roman"/>
                <w:color w:val="000000"/>
                <w:sz w:val="21"/>
                <w:szCs w:val="21"/>
              </w:rPr>
              <w:t>."</w:t>
            </w:r>
            <w:r w:rsidR="00F6077F" w:rsidRPr="00743A6B">
              <w:rPr>
                <w:rFonts w:ascii="Consolas" w:eastAsia="Times New Roman" w:hAnsi="Consolas" w:cs="Times New Roman"/>
                <w:color w:val="0000FF"/>
                <w:sz w:val="21"/>
                <w:szCs w:val="21"/>
              </w:rPr>
              <w:t>)</w:t>
            </w:r>
            <w:r w:rsidR="00F6077F" w:rsidRPr="00743A6B">
              <w:rPr>
                <w:rFonts w:ascii="Consolas" w:eastAsia="Times New Roman" w:hAnsi="Consolas" w:cs="Times New Roman"/>
                <w:color w:val="000000"/>
                <w:sz w:val="21"/>
                <w:szCs w:val="21"/>
              </w:rPr>
              <w:t>;</w:t>
            </w:r>
          </w:p>
          <w:p w14:paraId="700771D8" w14:textId="77777777" w:rsidR="00F6077F" w:rsidRPr="00743A6B" w:rsidRDefault="00F6077F" w:rsidP="000B213F">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000000"/>
                <w:sz w:val="21"/>
                <w:szCs w:val="21"/>
              </w:rPr>
              <w:t> </w:t>
            </w:r>
            <w:proofErr w:type="spellStart"/>
            <w:r w:rsidRPr="00743A6B">
              <w:rPr>
                <w:rFonts w:ascii="Consolas" w:eastAsia="Times New Roman" w:hAnsi="Consolas" w:cs="Times New Roman"/>
                <w:color w:val="000000"/>
                <w:sz w:val="21"/>
                <w:szCs w:val="21"/>
              </w:rPr>
              <w:t>SalesHeader</w:t>
            </w:r>
            <w:r w:rsidRPr="00743A6B">
              <w:rPr>
                <w:rFonts w:ascii="Consolas" w:eastAsia="Times New Roman" w:hAnsi="Consolas" w:cs="Times New Roman"/>
                <w:color w:val="0000FF"/>
                <w:sz w:val="21"/>
                <w:szCs w:val="21"/>
              </w:rPr>
              <w:t>.</w:t>
            </w:r>
            <w:r w:rsidRPr="00743A6B">
              <w:rPr>
                <w:rFonts w:ascii="Consolas" w:eastAsia="Times New Roman" w:hAnsi="Consolas" w:cs="Times New Roman"/>
                <w:color w:val="000000"/>
                <w:sz w:val="21"/>
                <w:szCs w:val="21"/>
              </w:rPr>
              <w:t>SetFilter</w:t>
            </w:r>
            <w:proofErr w:type="spellEnd"/>
            <w:r w:rsidRPr="00743A6B">
              <w:rPr>
                <w:rFonts w:ascii="Consolas" w:eastAsia="Times New Roman" w:hAnsi="Consolas" w:cs="Times New Roman"/>
                <w:color w:val="0000FF"/>
                <w:sz w:val="21"/>
                <w:szCs w:val="21"/>
              </w:rPr>
              <w:t>(</w:t>
            </w:r>
            <w:r w:rsidRPr="00743A6B">
              <w:rPr>
                <w:rFonts w:ascii="Consolas" w:eastAsia="Times New Roman" w:hAnsi="Consolas" w:cs="Times New Roman"/>
                <w:color w:val="000000"/>
                <w:sz w:val="21"/>
                <w:szCs w:val="21"/>
              </w:rPr>
              <w:t>"Document Type",</w:t>
            </w:r>
            <w:r w:rsidRPr="00743A6B">
              <w:rPr>
                <w:rFonts w:ascii="Consolas" w:eastAsia="Times New Roman" w:hAnsi="Consolas" w:cs="Times New Roman"/>
                <w:color w:val="A31515"/>
                <w:sz w:val="21"/>
                <w:szCs w:val="21"/>
              </w:rPr>
              <w:t>'%1|%2</w:t>
            </w:r>
            <w:proofErr w:type="gramStart"/>
            <w:r w:rsidRPr="00743A6B">
              <w:rPr>
                <w:rFonts w:ascii="Consolas" w:eastAsia="Times New Roman" w:hAnsi="Consolas" w:cs="Times New Roman"/>
                <w:color w:val="A31515"/>
                <w:sz w:val="21"/>
                <w:szCs w:val="21"/>
              </w:rPr>
              <w:t>'</w:t>
            </w:r>
            <w:r w:rsidRPr="00743A6B">
              <w:rPr>
                <w:rFonts w:ascii="Consolas" w:eastAsia="Times New Roman" w:hAnsi="Consolas" w:cs="Times New Roman"/>
                <w:color w:val="000000"/>
                <w:sz w:val="21"/>
                <w:szCs w:val="21"/>
              </w:rPr>
              <w:t>,</w:t>
            </w:r>
            <w:r w:rsidRPr="00743A6B">
              <w:rPr>
                <w:rFonts w:ascii="Consolas" w:eastAsia="Times New Roman" w:hAnsi="Consolas" w:cs="Times New Roman"/>
                <w:color w:val="0000FF"/>
                <w:sz w:val="21"/>
                <w:szCs w:val="21"/>
              </w:rPr>
              <w:t>Enum</w:t>
            </w:r>
            <w:r w:rsidRPr="00743A6B">
              <w:rPr>
                <w:rFonts w:ascii="Consolas" w:eastAsia="Times New Roman" w:hAnsi="Consolas" w:cs="Times New Roman"/>
                <w:color w:val="000000"/>
                <w:sz w:val="21"/>
                <w:szCs w:val="21"/>
              </w:rPr>
              <w:t>::</w:t>
            </w:r>
            <w:proofErr w:type="gramEnd"/>
            <w:r w:rsidRPr="00743A6B">
              <w:rPr>
                <w:rFonts w:ascii="Consolas" w:eastAsia="Times New Roman" w:hAnsi="Consolas" w:cs="Times New Roman"/>
                <w:color w:val="000000"/>
                <w:sz w:val="21"/>
                <w:szCs w:val="21"/>
              </w:rPr>
              <w:t>"Sales Document Type"::</w:t>
            </w:r>
            <w:proofErr w:type="spellStart"/>
            <w:r w:rsidRPr="00743A6B">
              <w:rPr>
                <w:rFonts w:ascii="Consolas" w:eastAsia="Times New Roman" w:hAnsi="Consolas" w:cs="Times New Roman"/>
                <w:color w:val="0000FF"/>
                <w:sz w:val="21"/>
                <w:szCs w:val="21"/>
              </w:rPr>
              <w:t>Order</w:t>
            </w:r>
            <w:r w:rsidRPr="00743A6B">
              <w:rPr>
                <w:rFonts w:ascii="Consolas" w:eastAsia="Times New Roman" w:hAnsi="Consolas" w:cs="Times New Roman"/>
                <w:color w:val="000000"/>
                <w:sz w:val="21"/>
                <w:szCs w:val="21"/>
              </w:rPr>
              <w:t>,</w:t>
            </w:r>
            <w:r w:rsidRPr="00743A6B">
              <w:rPr>
                <w:rFonts w:ascii="Consolas" w:eastAsia="Times New Roman" w:hAnsi="Consolas" w:cs="Times New Roman"/>
                <w:color w:val="0000FF"/>
                <w:sz w:val="21"/>
                <w:szCs w:val="21"/>
              </w:rPr>
              <w:t>Enum</w:t>
            </w:r>
            <w:proofErr w:type="spellEnd"/>
            <w:r w:rsidRPr="00743A6B">
              <w:rPr>
                <w:rFonts w:ascii="Consolas" w:eastAsia="Times New Roman" w:hAnsi="Consolas" w:cs="Times New Roman"/>
                <w:color w:val="000000"/>
                <w:sz w:val="21"/>
                <w:szCs w:val="21"/>
              </w:rPr>
              <w:t>::"Sales Document Type"::Invoice</w:t>
            </w:r>
            <w:r w:rsidRPr="00743A6B">
              <w:rPr>
                <w:rFonts w:ascii="Consolas" w:eastAsia="Times New Roman" w:hAnsi="Consolas" w:cs="Times New Roman"/>
                <w:color w:val="0000FF"/>
                <w:sz w:val="21"/>
                <w:szCs w:val="21"/>
              </w:rPr>
              <w:t>)</w:t>
            </w:r>
            <w:r w:rsidRPr="00743A6B">
              <w:rPr>
                <w:rFonts w:ascii="Consolas" w:eastAsia="Times New Roman" w:hAnsi="Consolas" w:cs="Times New Roman"/>
                <w:color w:val="000000"/>
                <w:sz w:val="21"/>
                <w:szCs w:val="21"/>
              </w:rPr>
              <w:t>;</w:t>
            </w:r>
          </w:p>
          <w:p w14:paraId="68A76B12" w14:textId="5A2C41F7" w:rsidR="00F6077F" w:rsidRDefault="00F6077F" w:rsidP="000B213F">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000000"/>
                <w:sz w:val="21"/>
                <w:szCs w:val="21"/>
              </w:rPr>
              <w:t> </w:t>
            </w:r>
            <w:proofErr w:type="spellStart"/>
            <w:r w:rsidRPr="00743A6B">
              <w:rPr>
                <w:rFonts w:ascii="Consolas" w:eastAsia="Times New Roman" w:hAnsi="Consolas" w:cs="Times New Roman"/>
                <w:color w:val="000000"/>
                <w:sz w:val="21"/>
                <w:szCs w:val="21"/>
              </w:rPr>
              <w:t>SalesHeader</w:t>
            </w:r>
            <w:r w:rsidRPr="00743A6B">
              <w:rPr>
                <w:rFonts w:ascii="Consolas" w:eastAsia="Times New Roman" w:hAnsi="Consolas" w:cs="Times New Roman"/>
                <w:color w:val="0000FF"/>
                <w:sz w:val="21"/>
                <w:szCs w:val="21"/>
              </w:rPr>
              <w:t>.</w:t>
            </w:r>
            <w:r w:rsidRPr="00743A6B">
              <w:rPr>
                <w:rFonts w:ascii="Consolas" w:eastAsia="Times New Roman" w:hAnsi="Consolas" w:cs="Times New Roman"/>
                <w:color w:val="000000"/>
                <w:sz w:val="21"/>
                <w:szCs w:val="21"/>
              </w:rPr>
              <w:t>FindSet</w:t>
            </w:r>
            <w:proofErr w:type="spellEnd"/>
            <w:r w:rsidRPr="00743A6B">
              <w:rPr>
                <w:rFonts w:ascii="Consolas" w:eastAsia="Times New Roman" w:hAnsi="Consolas" w:cs="Times New Roman"/>
                <w:color w:val="0000FF"/>
                <w:sz w:val="21"/>
                <w:szCs w:val="21"/>
              </w:rPr>
              <w:t>(</w:t>
            </w:r>
            <w:proofErr w:type="gramStart"/>
            <w:r w:rsidRPr="00743A6B">
              <w:rPr>
                <w:rFonts w:ascii="Consolas" w:eastAsia="Times New Roman" w:hAnsi="Consolas" w:cs="Times New Roman"/>
                <w:color w:val="0000FF"/>
                <w:sz w:val="21"/>
                <w:szCs w:val="21"/>
              </w:rPr>
              <w:t>)</w:t>
            </w:r>
            <w:r w:rsidRPr="00743A6B">
              <w:rPr>
                <w:rFonts w:ascii="Consolas" w:eastAsia="Times New Roman" w:hAnsi="Consolas" w:cs="Times New Roman"/>
                <w:color w:val="000000"/>
                <w:sz w:val="21"/>
                <w:szCs w:val="21"/>
              </w:rPr>
              <w:t>;</w:t>
            </w:r>
            <w:proofErr w:type="gramEnd"/>
          </w:p>
          <w:p w14:paraId="5DA41B22" w14:textId="04DE62F1" w:rsidR="006013E3" w:rsidRPr="006013E3" w:rsidRDefault="00F6077F" w:rsidP="006013E3">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006013E3" w:rsidRPr="006013E3">
              <w:rPr>
                <w:rFonts w:ascii="Consolas" w:eastAsia="Times New Roman" w:hAnsi="Consolas" w:cs="Times New Roman"/>
                <w:color w:val="AF00DB"/>
                <w:sz w:val="21"/>
                <w:szCs w:val="21"/>
              </w:rPr>
              <w:t>repeat</w:t>
            </w:r>
          </w:p>
          <w:p w14:paraId="7BB1D5CB" w14:textId="6B596070" w:rsidR="006013E3" w:rsidRPr="006013E3" w:rsidRDefault="006013E3" w:rsidP="006013E3">
            <w:pPr>
              <w:shd w:val="clear" w:color="auto" w:fill="FFFFFF"/>
              <w:spacing w:line="285" w:lineRule="atLeast"/>
              <w:jc w:val="left"/>
              <w:rPr>
                <w:rFonts w:ascii="Consolas" w:eastAsia="Times New Roman" w:hAnsi="Consolas" w:cs="Times New Roman"/>
                <w:color w:val="000000"/>
                <w:sz w:val="21"/>
                <w:szCs w:val="21"/>
              </w:rPr>
            </w:pPr>
            <w:r w:rsidRPr="006013E3">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w:t>
            </w:r>
            <w:r w:rsidRPr="006013E3">
              <w:rPr>
                <w:rFonts w:ascii="Consolas" w:eastAsia="Times New Roman" w:hAnsi="Consolas" w:cs="Times New Roman"/>
                <w:color w:val="000000"/>
                <w:sz w:val="21"/>
                <w:szCs w:val="21"/>
              </w:rPr>
              <w:t xml:space="preserve">   </w:t>
            </w:r>
          </w:p>
          <w:p w14:paraId="7063C2E8" w14:textId="628664BB" w:rsidR="006013E3" w:rsidRPr="006013E3" w:rsidRDefault="006013E3" w:rsidP="006013E3">
            <w:pPr>
              <w:shd w:val="clear" w:color="auto" w:fill="FFFFFF"/>
              <w:spacing w:line="285" w:lineRule="atLeast"/>
              <w:jc w:val="left"/>
              <w:rPr>
                <w:rFonts w:ascii="Consolas" w:eastAsia="Times New Roman" w:hAnsi="Consolas" w:cs="Times New Roman"/>
                <w:color w:val="000000"/>
                <w:sz w:val="21"/>
                <w:szCs w:val="21"/>
              </w:rPr>
            </w:pPr>
            <w:r w:rsidRPr="006013E3">
              <w:rPr>
                <w:rFonts w:ascii="Consolas" w:eastAsia="Times New Roman" w:hAnsi="Consolas" w:cs="Times New Roman"/>
                <w:color w:val="000000"/>
                <w:sz w:val="21"/>
                <w:szCs w:val="21"/>
              </w:rPr>
              <w:t> </w:t>
            </w:r>
            <w:r w:rsidRPr="006013E3">
              <w:rPr>
                <w:rFonts w:ascii="Consolas" w:eastAsia="Times New Roman" w:hAnsi="Consolas" w:cs="Times New Roman"/>
                <w:color w:val="AF00DB"/>
                <w:sz w:val="21"/>
                <w:szCs w:val="21"/>
              </w:rPr>
              <w:t>until</w:t>
            </w:r>
            <w:r w:rsidRPr="006013E3">
              <w:rPr>
                <w:rFonts w:ascii="Consolas" w:eastAsia="Times New Roman" w:hAnsi="Consolas" w:cs="Times New Roman"/>
                <w:color w:val="000000"/>
                <w:sz w:val="21"/>
                <w:szCs w:val="21"/>
              </w:rPr>
              <w:t xml:space="preserve"> </w:t>
            </w:r>
            <w:proofErr w:type="spellStart"/>
            <w:r w:rsidRPr="006013E3">
              <w:rPr>
                <w:rFonts w:ascii="Consolas" w:eastAsia="Times New Roman" w:hAnsi="Consolas" w:cs="Times New Roman"/>
                <w:color w:val="000000"/>
                <w:sz w:val="21"/>
                <w:szCs w:val="21"/>
              </w:rPr>
              <w:t>SalesHeader</w:t>
            </w:r>
            <w:r w:rsidRPr="006013E3">
              <w:rPr>
                <w:rFonts w:ascii="Consolas" w:eastAsia="Times New Roman" w:hAnsi="Consolas" w:cs="Times New Roman"/>
                <w:color w:val="0000FF"/>
                <w:sz w:val="21"/>
                <w:szCs w:val="21"/>
              </w:rPr>
              <w:t>.</w:t>
            </w:r>
            <w:r w:rsidRPr="006013E3">
              <w:rPr>
                <w:rFonts w:ascii="Consolas" w:eastAsia="Times New Roman" w:hAnsi="Consolas" w:cs="Times New Roman"/>
                <w:color w:val="000000"/>
                <w:sz w:val="21"/>
                <w:szCs w:val="21"/>
              </w:rPr>
              <w:t>Next</w:t>
            </w:r>
            <w:proofErr w:type="spellEnd"/>
            <w:r w:rsidRPr="006013E3">
              <w:rPr>
                <w:rFonts w:ascii="Consolas" w:eastAsia="Times New Roman" w:hAnsi="Consolas" w:cs="Times New Roman"/>
                <w:color w:val="0000FF"/>
                <w:sz w:val="21"/>
                <w:szCs w:val="21"/>
              </w:rPr>
              <w:t xml:space="preserve">() </w:t>
            </w:r>
            <w:r w:rsidRPr="006013E3">
              <w:rPr>
                <w:rFonts w:ascii="Consolas" w:eastAsia="Times New Roman" w:hAnsi="Consolas" w:cs="Times New Roman"/>
                <w:color w:val="000000"/>
                <w:sz w:val="21"/>
                <w:szCs w:val="21"/>
              </w:rPr>
              <w:t xml:space="preserve">= </w:t>
            </w:r>
            <w:proofErr w:type="gramStart"/>
            <w:r w:rsidRPr="006013E3">
              <w:rPr>
                <w:rFonts w:ascii="Consolas" w:eastAsia="Times New Roman" w:hAnsi="Consolas" w:cs="Times New Roman"/>
                <w:color w:val="098658"/>
                <w:sz w:val="21"/>
                <w:szCs w:val="21"/>
              </w:rPr>
              <w:t>0</w:t>
            </w:r>
            <w:r w:rsidRPr="006013E3">
              <w:rPr>
                <w:rFonts w:ascii="Consolas" w:eastAsia="Times New Roman" w:hAnsi="Consolas" w:cs="Times New Roman"/>
                <w:color w:val="000000"/>
                <w:sz w:val="21"/>
                <w:szCs w:val="21"/>
              </w:rPr>
              <w:t>;</w:t>
            </w:r>
            <w:proofErr w:type="gramEnd"/>
          </w:p>
          <w:p w14:paraId="6EEB73D3" w14:textId="40F3A23F" w:rsidR="00F6077F" w:rsidRPr="00743A6B" w:rsidRDefault="00F6077F" w:rsidP="000B213F">
            <w:pPr>
              <w:shd w:val="clear" w:color="auto" w:fill="FFFFFF"/>
              <w:spacing w:line="285" w:lineRule="atLeast"/>
              <w:jc w:val="left"/>
              <w:rPr>
                <w:rFonts w:ascii="Consolas" w:eastAsia="Times New Roman" w:hAnsi="Consolas" w:cs="Times New Roman"/>
                <w:color w:val="000000"/>
                <w:sz w:val="21"/>
                <w:szCs w:val="21"/>
              </w:rPr>
            </w:pPr>
          </w:p>
          <w:p w14:paraId="79C37843" w14:textId="77777777" w:rsidR="00F6077F" w:rsidRPr="00743A6B" w:rsidRDefault="00F6077F" w:rsidP="000B213F">
            <w:pPr>
              <w:shd w:val="clear" w:color="auto" w:fill="FFFFFF"/>
              <w:spacing w:line="285" w:lineRule="atLeast"/>
              <w:jc w:val="left"/>
              <w:rPr>
                <w:rFonts w:ascii="Consolas" w:eastAsia="Times New Roman" w:hAnsi="Consolas" w:cs="Times New Roman"/>
                <w:color w:val="000000"/>
                <w:sz w:val="21"/>
                <w:szCs w:val="21"/>
              </w:rPr>
            </w:pPr>
            <w:proofErr w:type="gramStart"/>
            <w:r w:rsidRPr="00743A6B">
              <w:rPr>
                <w:rFonts w:ascii="Consolas" w:eastAsia="Times New Roman" w:hAnsi="Consolas" w:cs="Times New Roman"/>
                <w:color w:val="AF00DB"/>
                <w:sz w:val="21"/>
                <w:szCs w:val="21"/>
              </w:rPr>
              <w:t>end</w:t>
            </w:r>
            <w:r w:rsidRPr="00743A6B">
              <w:rPr>
                <w:rFonts w:ascii="Consolas" w:eastAsia="Times New Roman" w:hAnsi="Consolas" w:cs="Times New Roman"/>
                <w:color w:val="000000"/>
                <w:sz w:val="21"/>
                <w:szCs w:val="21"/>
              </w:rPr>
              <w:t>;</w:t>
            </w:r>
            <w:proofErr w:type="gramEnd"/>
          </w:p>
          <w:p w14:paraId="5AE9A3AA" w14:textId="77777777" w:rsidR="00F6077F" w:rsidRDefault="00F6077F" w:rsidP="000B213F">
            <w:pPr>
              <w:pStyle w:val="ListParagraph"/>
              <w:ind w:left="0"/>
              <w:rPr>
                <w:rStyle w:val="Heading3Char"/>
              </w:rPr>
            </w:pPr>
          </w:p>
        </w:tc>
      </w:tr>
    </w:tbl>
    <w:p w14:paraId="2720BF1D" w14:textId="77777777" w:rsidR="00F6077F" w:rsidRDefault="00F6077F" w:rsidP="00F6077F">
      <w:pPr>
        <w:spacing w:line="480" w:lineRule="auto"/>
      </w:pPr>
    </w:p>
    <w:p w14:paraId="2E508724" w14:textId="0EE77C1C" w:rsidR="00F6077F" w:rsidRDefault="00995F1F" w:rsidP="00F6077F">
      <w:pPr>
        <w:spacing w:line="480" w:lineRule="auto"/>
      </w:pPr>
      <w:r>
        <w:t>The a</w:t>
      </w:r>
      <w:r w:rsidR="00F6077F">
        <w:t xml:space="preserve">bove example filters </w:t>
      </w:r>
      <w:r>
        <w:t xml:space="preserve">the </w:t>
      </w:r>
      <w:r w:rsidR="00F6077F">
        <w:t xml:space="preserve">Sales Header table for </w:t>
      </w:r>
      <w:r>
        <w:t xml:space="preserve">a </w:t>
      </w:r>
      <w:r w:rsidR="00F6077F">
        <w:t xml:space="preserve">specific customer where document type is Order </w:t>
      </w:r>
      <w:r w:rsidR="00F6077F" w:rsidRPr="00743A6B">
        <w:t>or</w:t>
      </w:r>
      <w:r w:rsidR="00F6077F">
        <w:t xml:space="preserve"> Invoice </w:t>
      </w:r>
      <w:r w:rsidR="006013E3">
        <w:rPr>
          <w:b/>
        </w:rPr>
        <w:t>and repeat</w:t>
      </w:r>
      <w:r>
        <w:rPr>
          <w:b/>
        </w:rPr>
        <w:t>s</w:t>
      </w:r>
      <w:r w:rsidR="006013E3">
        <w:rPr>
          <w:b/>
        </w:rPr>
        <w:t xml:space="preserve"> operation </w:t>
      </w:r>
      <w:r w:rsidR="00CC394C">
        <w:rPr>
          <w:b/>
        </w:rPr>
        <w:t>between repeat … until for each record found in the set</w:t>
      </w:r>
      <w:r w:rsidR="00F6077F">
        <w:t xml:space="preserve">. </w:t>
      </w:r>
    </w:p>
    <w:p w14:paraId="6809A7A3" w14:textId="0844E31A" w:rsidR="001431B6" w:rsidRDefault="001431B6" w:rsidP="001431B6">
      <w:pPr>
        <w:pStyle w:val="Heading3"/>
      </w:pPr>
      <w:proofErr w:type="gramStart"/>
      <w:r>
        <w:t>Count(</w:t>
      </w:r>
      <w:proofErr w:type="gramEnd"/>
      <w:r>
        <w:t>)</w:t>
      </w:r>
    </w:p>
    <w:p w14:paraId="5570FEB7" w14:textId="176A4F87" w:rsidR="001431B6" w:rsidRDefault="001431B6" w:rsidP="001431B6">
      <w:pPr>
        <w:spacing w:line="480" w:lineRule="auto"/>
      </w:pPr>
      <w:r>
        <w:t xml:space="preserve">The </w:t>
      </w:r>
      <w:proofErr w:type="gramStart"/>
      <w:r>
        <w:rPr>
          <w:b/>
        </w:rPr>
        <w:t>Count</w:t>
      </w:r>
      <w:r w:rsidRPr="0057779B">
        <w:rPr>
          <w:b/>
        </w:rPr>
        <w:t>(</w:t>
      </w:r>
      <w:proofErr w:type="gramEnd"/>
      <w:r w:rsidRPr="0057779B">
        <w:rPr>
          <w:b/>
        </w:rPr>
        <w:t>)</w:t>
      </w:r>
      <w:r>
        <w:t xml:space="preserve"> statement allows you to </w:t>
      </w:r>
      <w:r w:rsidR="00FC6B31">
        <w:t>count records in the applied filters</w:t>
      </w:r>
      <w:r>
        <w:t xml:space="preserve">. </w:t>
      </w:r>
    </w:p>
    <w:tbl>
      <w:tblPr>
        <w:tblStyle w:val="TableGrid"/>
        <w:tblW w:w="0" w:type="auto"/>
        <w:tblInd w:w="360" w:type="dxa"/>
        <w:tblLook w:val="04A0" w:firstRow="1" w:lastRow="0" w:firstColumn="1" w:lastColumn="0" w:noHBand="0" w:noVBand="1"/>
      </w:tblPr>
      <w:tblGrid>
        <w:gridCol w:w="8636"/>
      </w:tblGrid>
      <w:tr w:rsidR="001431B6" w14:paraId="57742054" w14:textId="77777777" w:rsidTr="000B213F">
        <w:tc>
          <w:tcPr>
            <w:tcW w:w="9016" w:type="dxa"/>
            <w:tcBorders>
              <w:top w:val="double" w:sz="4" w:space="0" w:color="auto"/>
              <w:left w:val="double" w:sz="4" w:space="0" w:color="auto"/>
              <w:bottom w:val="double" w:sz="4" w:space="0" w:color="auto"/>
              <w:right w:val="double" w:sz="4" w:space="0" w:color="auto"/>
            </w:tcBorders>
          </w:tcPr>
          <w:p w14:paraId="6AE89EE6" w14:textId="77777777" w:rsidR="001431B6" w:rsidRDefault="001431B6" w:rsidP="000B213F">
            <w:pPr>
              <w:shd w:val="clear" w:color="auto" w:fill="FFFFFF"/>
              <w:spacing w:line="285" w:lineRule="atLeast"/>
              <w:jc w:val="left"/>
              <w:rPr>
                <w:rFonts w:ascii="Consolas" w:eastAsia="Times New Roman" w:hAnsi="Consolas" w:cs="Times New Roman"/>
                <w:color w:val="0000FF"/>
                <w:sz w:val="21"/>
                <w:szCs w:val="21"/>
              </w:rPr>
            </w:pPr>
          </w:p>
          <w:p w14:paraId="7924D763" w14:textId="77777777" w:rsidR="001431B6" w:rsidRPr="007667A9" w:rsidRDefault="001431B6"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var</w:t>
            </w:r>
          </w:p>
          <w:p w14:paraId="1567D84B" w14:textId="77777777" w:rsidR="001431B6" w:rsidRPr="007667A9" w:rsidRDefault="001431B6"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Customer: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w:t>
            </w:r>
            <w:proofErr w:type="gramStart"/>
            <w:r w:rsidRPr="007667A9">
              <w:rPr>
                <w:rFonts w:ascii="Consolas" w:eastAsia="Times New Roman" w:hAnsi="Consolas" w:cs="Times New Roman"/>
                <w:color w:val="000000"/>
                <w:sz w:val="21"/>
                <w:szCs w:val="21"/>
              </w:rPr>
              <w:t>Customer;</w:t>
            </w:r>
            <w:proofErr w:type="gramEnd"/>
          </w:p>
          <w:p w14:paraId="4BE17B4E" w14:textId="285C7D3E" w:rsidR="001431B6" w:rsidRDefault="001431B6"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w:t>
            </w:r>
            <w:proofErr w:type="spellStart"/>
            <w:r w:rsidRPr="007667A9">
              <w:rPr>
                <w:rFonts w:ascii="Consolas" w:eastAsia="Times New Roman" w:hAnsi="Consolas" w:cs="Times New Roman"/>
                <w:color w:val="000000"/>
                <w:sz w:val="21"/>
                <w:szCs w:val="21"/>
              </w:rPr>
              <w:t>SalesHeader</w:t>
            </w:r>
            <w:proofErr w:type="spellEnd"/>
            <w:r w:rsidRPr="007667A9">
              <w:rPr>
                <w:rFonts w:ascii="Consolas" w:eastAsia="Times New Roman" w:hAnsi="Consolas" w:cs="Times New Roman"/>
                <w:color w:val="000000"/>
                <w:sz w:val="21"/>
                <w:szCs w:val="21"/>
              </w:rPr>
              <w:t xml:space="preserve">: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"Sales Header</w:t>
            </w:r>
            <w:proofErr w:type="gramStart"/>
            <w:r w:rsidRPr="007667A9">
              <w:rPr>
                <w:rFonts w:ascii="Consolas" w:eastAsia="Times New Roman" w:hAnsi="Consolas" w:cs="Times New Roman"/>
                <w:color w:val="000000"/>
                <w:sz w:val="21"/>
                <w:szCs w:val="21"/>
              </w:rPr>
              <w:t>";</w:t>
            </w:r>
            <w:proofErr w:type="gramEnd"/>
          </w:p>
          <w:p w14:paraId="7F3D7648" w14:textId="6E4CB1F1" w:rsidR="00E32A33" w:rsidRPr="007667A9" w:rsidRDefault="00E32A33"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spellStart"/>
            <w:r w:rsidRPr="00E32A33">
              <w:rPr>
                <w:rFonts w:ascii="Consolas" w:eastAsia="Times New Roman" w:hAnsi="Consolas" w:cs="Times New Roman"/>
                <w:color w:val="000000"/>
                <w:sz w:val="21"/>
                <w:szCs w:val="21"/>
              </w:rPr>
              <w:t>NoOfRecords</w:t>
            </w:r>
            <w:proofErr w:type="spellEnd"/>
            <w:r w:rsidRPr="00E32A33">
              <w:rPr>
                <w:rFonts w:ascii="Consolas" w:eastAsia="Times New Roman" w:hAnsi="Consolas" w:cs="Times New Roman"/>
                <w:color w:val="000000"/>
                <w:sz w:val="21"/>
                <w:szCs w:val="21"/>
              </w:rPr>
              <w:t xml:space="preserve">: </w:t>
            </w:r>
            <w:proofErr w:type="gramStart"/>
            <w:r w:rsidRPr="00E32A33">
              <w:rPr>
                <w:rFonts w:ascii="Consolas" w:eastAsia="Times New Roman" w:hAnsi="Consolas" w:cs="Times New Roman"/>
                <w:color w:val="0000FF"/>
                <w:sz w:val="21"/>
                <w:szCs w:val="21"/>
              </w:rPr>
              <w:t>Integer</w:t>
            </w:r>
            <w:r w:rsidRPr="00E32A33">
              <w:rPr>
                <w:rFonts w:ascii="Consolas" w:eastAsia="Times New Roman" w:hAnsi="Consolas" w:cs="Times New Roman"/>
                <w:color w:val="000000"/>
                <w:sz w:val="21"/>
                <w:szCs w:val="21"/>
              </w:rPr>
              <w:t>;</w:t>
            </w:r>
            <w:proofErr w:type="gramEnd"/>
          </w:p>
          <w:p w14:paraId="244432CF" w14:textId="77777777" w:rsidR="001431B6" w:rsidRDefault="001431B6" w:rsidP="000B213F">
            <w:pPr>
              <w:shd w:val="clear" w:color="auto" w:fill="FFFFFF"/>
              <w:spacing w:line="285" w:lineRule="atLeast"/>
              <w:jc w:val="left"/>
              <w:rPr>
                <w:rFonts w:ascii="Consolas" w:eastAsia="Times New Roman" w:hAnsi="Consolas" w:cs="Times New Roman"/>
                <w:color w:val="AF00DB"/>
                <w:sz w:val="21"/>
                <w:szCs w:val="21"/>
              </w:rPr>
            </w:pPr>
            <w:r w:rsidRPr="007667A9">
              <w:rPr>
                <w:rFonts w:ascii="Consolas" w:eastAsia="Times New Roman" w:hAnsi="Consolas" w:cs="Times New Roman"/>
                <w:color w:val="AF00DB"/>
                <w:sz w:val="21"/>
                <w:szCs w:val="21"/>
              </w:rPr>
              <w:t>begin</w:t>
            </w:r>
          </w:p>
          <w:p w14:paraId="675DF003" w14:textId="77777777" w:rsidR="001431B6" w:rsidRPr="007667A9" w:rsidRDefault="001431B6"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spellStart"/>
            <w:r w:rsidRPr="00A66C42">
              <w:rPr>
                <w:rFonts w:ascii="Consolas" w:eastAsia="Times New Roman" w:hAnsi="Consolas" w:cs="Times New Roman"/>
                <w:color w:val="000000"/>
                <w:sz w:val="21"/>
                <w:szCs w:val="21"/>
              </w:rPr>
              <w:t>Customer</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Get</w:t>
            </w:r>
            <w:proofErr w:type="spellEnd"/>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A31515"/>
                <w:sz w:val="21"/>
                <w:szCs w:val="21"/>
              </w:rPr>
              <w:t>'10000'</w:t>
            </w:r>
            <w:proofErr w:type="gramStart"/>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w:t>
            </w:r>
            <w:proofErr w:type="gramEnd"/>
          </w:p>
          <w:p w14:paraId="19CD8181" w14:textId="77777777" w:rsidR="001431B6" w:rsidRPr="007667A9" w:rsidRDefault="001431B6"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w:t>
            </w:r>
            <w:proofErr w:type="spellStart"/>
            <w:r w:rsidRPr="007667A9">
              <w:rPr>
                <w:rFonts w:ascii="Consolas" w:eastAsia="Times New Roman" w:hAnsi="Consolas" w:cs="Times New Roman"/>
                <w:color w:val="000000"/>
                <w:sz w:val="21"/>
                <w:szCs w:val="21"/>
              </w:rPr>
              <w:t>SalesHeader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SetRange</w:t>
            </w:r>
            <w:proofErr w:type="spellEnd"/>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 xml:space="preserve">"Sell-to Customer </w:t>
            </w:r>
            <w:proofErr w:type="spellStart"/>
            <w:r w:rsidRPr="007667A9">
              <w:rPr>
                <w:rFonts w:ascii="Consolas" w:eastAsia="Times New Roman" w:hAnsi="Consolas" w:cs="Times New Roman"/>
                <w:color w:val="000000"/>
                <w:sz w:val="21"/>
                <w:szCs w:val="21"/>
              </w:rPr>
              <w:t>No.</w:t>
            </w:r>
            <w:proofErr w:type="gramStart"/>
            <w:r w:rsidRPr="007667A9">
              <w:rPr>
                <w:rFonts w:ascii="Consolas" w:eastAsia="Times New Roman" w:hAnsi="Consolas" w:cs="Times New Roman"/>
                <w:color w:val="000000"/>
                <w:sz w:val="21"/>
                <w:szCs w:val="21"/>
              </w:rPr>
              <w:t>",Customer</w:t>
            </w:r>
            <w:proofErr w:type="gramEnd"/>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"No</w:t>
            </w:r>
            <w:proofErr w:type="spellEnd"/>
            <w:r w:rsidRPr="007667A9">
              <w:rPr>
                <w:rFonts w:ascii="Consolas" w:eastAsia="Times New Roman" w:hAnsi="Consolas" w:cs="Times New Roman"/>
                <w:color w:val="000000"/>
                <w:sz w:val="21"/>
                <w:szCs w:val="21"/>
              </w:rPr>
              <w:t>."</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w:t>
            </w:r>
          </w:p>
          <w:p w14:paraId="7BEDE03E" w14:textId="35139AE9" w:rsidR="001431B6" w:rsidRDefault="001431B6"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w:t>
            </w:r>
            <w:proofErr w:type="spellStart"/>
            <w:r w:rsidRPr="007667A9">
              <w:rPr>
                <w:rFonts w:ascii="Consolas" w:eastAsia="Times New Roman" w:hAnsi="Consolas" w:cs="Times New Roman"/>
                <w:color w:val="000000"/>
                <w:sz w:val="21"/>
                <w:szCs w:val="21"/>
              </w:rPr>
              <w:t>SalesHeader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SetRange</w:t>
            </w:r>
            <w:proofErr w:type="spellEnd"/>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 xml:space="preserve">"Document </w:t>
            </w:r>
            <w:proofErr w:type="spellStart"/>
            <w:r w:rsidRPr="007667A9">
              <w:rPr>
                <w:rFonts w:ascii="Consolas" w:eastAsia="Times New Roman" w:hAnsi="Consolas" w:cs="Times New Roman"/>
                <w:color w:val="000000"/>
                <w:sz w:val="21"/>
                <w:szCs w:val="21"/>
              </w:rPr>
              <w:t>Type</w:t>
            </w:r>
            <w:proofErr w:type="gramStart"/>
            <w:r w:rsidRPr="007667A9">
              <w:rPr>
                <w:rFonts w:ascii="Consolas" w:eastAsia="Times New Roman" w:hAnsi="Consolas" w:cs="Times New Roman"/>
                <w:color w:val="000000"/>
                <w:sz w:val="21"/>
                <w:szCs w:val="21"/>
              </w:rPr>
              <w:t>",</w:t>
            </w:r>
            <w:r w:rsidRPr="007667A9">
              <w:rPr>
                <w:rFonts w:ascii="Consolas" w:eastAsia="Times New Roman" w:hAnsi="Consolas" w:cs="Times New Roman"/>
                <w:color w:val="0000FF"/>
                <w:sz w:val="21"/>
                <w:szCs w:val="21"/>
              </w:rPr>
              <w:t>Enum</w:t>
            </w:r>
            <w:proofErr w:type="spellEnd"/>
            <w:r w:rsidRPr="007667A9">
              <w:rPr>
                <w:rFonts w:ascii="Consolas" w:eastAsia="Times New Roman" w:hAnsi="Consolas" w:cs="Times New Roman"/>
                <w:color w:val="000000"/>
                <w:sz w:val="21"/>
                <w:szCs w:val="21"/>
              </w:rPr>
              <w:t>::</w:t>
            </w:r>
            <w:proofErr w:type="gramEnd"/>
            <w:r w:rsidRPr="007667A9">
              <w:rPr>
                <w:rFonts w:ascii="Consolas" w:eastAsia="Times New Roman" w:hAnsi="Consolas" w:cs="Times New Roman"/>
                <w:color w:val="000000"/>
                <w:sz w:val="21"/>
                <w:szCs w:val="21"/>
              </w:rPr>
              <w:t>"Sales Document Type"::</w:t>
            </w:r>
            <w:r w:rsidRPr="007667A9">
              <w:rPr>
                <w:rFonts w:ascii="Consolas" w:eastAsia="Times New Roman" w:hAnsi="Consolas" w:cs="Times New Roman"/>
                <w:color w:val="0000FF"/>
                <w:sz w:val="21"/>
                <w:szCs w:val="21"/>
              </w:rPr>
              <w:t>Order)</w:t>
            </w:r>
            <w:r w:rsidRPr="007667A9">
              <w:rPr>
                <w:rFonts w:ascii="Consolas" w:eastAsia="Times New Roman" w:hAnsi="Consolas" w:cs="Times New Roman"/>
                <w:color w:val="000000"/>
                <w:sz w:val="21"/>
                <w:szCs w:val="21"/>
              </w:rPr>
              <w:t>;</w:t>
            </w:r>
          </w:p>
          <w:p w14:paraId="4C2AAA7F" w14:textId="429B6D58" w:rsidR="00EE7C45" w:rsidRPr="007667A9" w:rsidRDefault="00EE7C45"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spellStart"/>
            <w:proofErr w:type="gramStart"/>
            <w:r w:rsidRPr="00EE7C45">
              <w:rPr>
                <w:rFonts w:ascii="Consolas" w:eastAsia="Times New Roman" w:hAnsi="Consolas" w:cs="Times New Roman"/>
                <w:color w:val="000000"/>
                <w:sz w:val="21"/>
                <w:szCs w:val="21"/>
              </w:rPr>
              <w:t>NoOfRecords</w:t>
            </w:r>
            <w:proofErr w:type="spellEnd"/>
            <w:r w:rsidRPr="00EE7C45">
              <w:rPr>
                <w:rFonts w:ascii="Consolas" w:eastAsia="Times New Roman" w:hAnsi="Consolas" w:cs="Times New Roman"/>
                <w:color w:val="0000FF"/>
                <w:sz w:val="21"/>
                <w:szCs w:val="21"/>
              </w:rPr>
              <w:t xml:space="preserve"> :</w:t>
            </w:r>
            <w:proofErr w:type="gramEnd"/>
            <w:r w:rsidRPr="00EE7C45">
              <w:rPr>
                <w:rFonts w:ascii="Consolas" w:eastAsia="Times New Roman" w:hAnsi="Consolas" w:cs="Times New Roman"/>
                <w:color w:val="0000FF"/>
                <w:sz w:val="21"/>
                <w:szCs w:val="21"/>
              </w:rPr>
              <w:t xml:space="preserve">= </w:t>
            </w:r>
            <w:proofErr w:type="spellStart"/>
            <w:r w:rsidRPr="00EE7C45">
              <w:rPr>
                <w:rFonts w:ascii="Consolas" w:eastAsia="Times New Roman" w:hAnsi="Consolas" w:cs="Times New Roman"/>
                <w:color w:val="000000"/>
                <w:sz w:val="21"/>
                <w:szCs w:val="21"/>
              </w:rPr>
              <w:t>SalesHeader</w:t>
            </w:r>
            <w:r w:rsidRPr="00EE7C45">
              <w:rPr>
                <w:rFonts w:ascii="Consolas" w:eastAsia="Times New Roman" w:hAnsi="Consolas" w:cs="Times New Roman"/>
                <w:color w:val="0000FF"/>
                <w:sz w:val="21"/>
                <w:szCs w:val="21"/>
              </w:rPr>
              <w:t>.Count</w:t>
            </w:r>
            <w:proofErr w:type="spellEnd"/>
            <w:r w:rsidRPr="00EE7C45">
              <w:rPr>
                <w:rFonts w:ascii="Consolas" w:eastAsia="Times New Roman" w:hAnsi="Consolas" w:cs="Times New Roman"/>
                <w:color w:val="000000"/>
                <w:sz w:val="21"/>
                <w:szCs w:val="21"/>
              </w:rPr>
              <w:t>;</w:t>
            </w:r>
          </w:p>
          <w:p w14:paraId="6FC09512" w14:textId="77777777" w:rsidR="001431B6" w:rsidRPr="007667A9" w:rsidRDefault="001431B6" w:rsidP="000B213F">
            <w:pPr>
              <w:shd w:val="clear" w:color="auto" w:fill="FFFFFF"/>
              <w:spacing w:line="285" w:lineRule="atLeast"/>
              <w:jc w:val="left"/>
              <w:rPr>
                <w:rFonts w:ascii="Consolas" w:eastAsia="Times New Roman" w:hAnsi="Consolas" w:cs="Times New Roman"/>
                <w:color w:val="000000"/>
                <w:sz w:val="21"/>
                <w:szCs w:val="21"/>
              </w:rPr>
            </w:pPr>
            <w:proofErr w:type="gramStart"/>
            <w:r w:rsidRPr="007667A9">
              <w:rPr>
                <w:rFonts w:ascii="Consolas" w:eastAsia="Times New Roman" w:hAnsi="Consolas" w:cs="Times New Roman"/>
                <w:color w:val="AF00DB"/>
                <w:sz w:val="21"/>
                <w:szCs w:val="21"/>
              </w:rPr>
              <w:t>end</w:t>
            </w:r>
            <w:r w:rsidRPr="007667A9">
              <w:rPr>
                <w:rFonts w:ascii="Consolas" w:eastAsia="Times New Roman" w:hAnsi="Consolas" w:cs="Times New Roman"/>
                <w:color w:val="000000"/>
                <w:sz w:val="21"/>
                <w:szCs w:val="21"/>
              </w:rPr>
              <w:t>;</w:t>
            </w:r>
            <w:proofErr w:type="gramEnd"/>
          </w:p>
          <w:p w14:paraId="4A23B8C4" w14:textId="77777777" w:rsidR="001431B6" w:rsidRDefault="001431B6" w:rsidP="000B213F">
            <w:pPr>
              <w:pStyle w:val="ListParagraph"/>
              <w:ind w:left="0"/>
              <w:rPr>
                <w:rStyle w:val="Heading3Char"/>
              </w:rPr>
            </w:pPr>
          </w:p>
        </w:tc>
      </w:tr>
    </w:tbl>
    <w:p w14:paraId="1D090A4A" w14:textId="77777777" w:rsidR="001431B6" w:rsidRDefault="001431B6" w:rsidP="001431B6">
      <w:pPr>
        <w:spacing w:line="480" w:lineRule="auto"/>
      </w:pPr>
    </w:p>
    <w:p w14:paraId="7EDC6F34" w14:textId="39076633" w:rsidR="001431B6" w:rsidRDefault="00995F1F" w:rsidP="001431B6">
      <w:pPr>
        <w:spacing w:line="480" w:lineRule="auto"/>
      </w:pPr>
      <w:r>
        <w:lastRenderedPageBreak/>
        <w:t>The a</w:t>
      </w:r>
      <w:r w:rsidR="001431B6">
        <w:t xml:space="preserve">bove example filters </w:t>
      </w:r>
      <w:r>
        <w:t xml:space="preserve">the </w:t>
      </w:r>
      <w:r w:rsidR="001431B6">
        <w:t xml:space="preserve">Sales Header table for </w:t>
      </w:r>
      <w:r>
        <w:t xml:space="preserve">a </w:t>
      </w:r>
      <w:r w:rsidR="001431B6">
        <w:t>specific customer where document type is Order</w:t>
      </w:r>
      <w:r w:rsidR="00EE7C45">
        <w:t xml:space="preserve"> and </w:t>
      </w:r>
      <w:r w:rsidR="00EE7C45" w:rsidRPr="00EE7C45">
        <w:rPr>
          <w:b/>
        </w:rPr>
        <w:t>assign</w:t>
      </w:r>
      <w:r>
        <w:rPr>
          <w:b/>
        </w:rPr>
        <w:t>s</w:t>
      </w:r>
      <w:r w:rsidR="00EE7C45" w:rsidRPr="00EE7C45">
        <w:rPr>
          <w:b/>
        </w:rPr>
        <w:t xml:space="preserve"> to integer value number of such records</w:t>
      </w:r>
      <w:r w:rsidR="00EE7C45">
        <w:t>.</w:t>
      </w:r>
    </w:p>
    <w:p w14:paraId="03D5C892" w14:textId="68277F4A" w:rsidR="000D7EEE" w:rsidRDefault="000D7EEE" w:rsidP="000D7EEE">
      <w:pPr>
        <w:pStyle w:val="Heading3"/>
      </w:pPr>
      <w:proofErr w:type="spellStart"/>
      <w:proofErr w:type="gramStart"/>
      <w:r>
        <w:t>IsEmpty</w:t>
      </w:r>
      <w:proofErr w:type="spellEnd"/>
      <w:r>
        <w:t>(</w:t>
      </w:r>
      <w:proofErr w:type="gramEnd"/>
      <w:r>
        <w:t>)</w:t>
      </w:r>
    </w:p>
    <w:p w14:paraId="3B7C36F9" w14:textId="1169C9CF" w:rsidR="000D7EEE" w:rsidRDefault="000D7EEE" w:rsidP="000D7EEE">
      <w:pPr>
        <w:spacing w:line="480" w:lineRule="auto"/>
      </w:pPr>
      <w:r>
        <w:t xml:space="preserve">The </w:t>
      </w:r>
      <w:proofErr w:type="spellStart"/>
      <w:proofErr w:type="gramStart"/>
      <w:r>
        <w:rPr>
          <w:b/>
        </w:rPr>
        <w:t>isEmpty</w:t>
      </w:r>
      <w:proofErr w:type="spellEnd"/>
      <w:r w:rsidRPr="0057779B">
        <w:rPr>
          <w:b/>
        </w:rPr>
        <w:t>(</w:t>
      </w:r>
      <w:proofErr w:type="gramEnd"/>
      <w:r w:rsidRPr="0057779B">
        <w:rPr>
          <w:b/>
        </w:rPr>
        <w:t>)</w:t>
      </w:r>
      <w:r>
        <w:t xml:space="preserve"> statement allows you to check if the filter would return zero records. </w:t>
      </w:r>
    </w:p>
    <w:tbl>
      <w:tblPr>
        <w:tblStyle w:val="TableGrid"/>
        <w:tblW w:w="0" w:type="auto"/>
        <w:tblInd w:w="360" w:type="dxa"/>
        <w:tblLook w:val="04A0" w:firstRow="1" w:lastRow="0" w:firstColumn="1" w:lastColumn="0" w:noHBand="0" w:noVBand="1"/>
      </w:tblPr>
      <w:tblGrid>
        <w:gridCol w:w="8636"/>
      </w:tblGrid>
      <w:tr w:rsidR="000D7EEE" w14:paraId="07894E58" w14:textId="77777777" w:rsidTr="000B213F">
        <w:tc>
          <w:tcPr>
            <w:tcW w:w="9016" w:type="dxa"/>
            <w:tcBorders>
              <w:top w:val="double" w:sz="4" w:space="0" w:color="auto"/>
              <w:left w:val="double" w:sz="4" w:space="0" w:color="auto"/>
              <w:bottom w:val="double" w:sz="4" w:space="0" w:color="auto"/>
              <w:right w:val="double" w:sz="4" w:space="0" w:color="auto"/>
            </w:tcBorders>
          </w:tcPr>
          <w:p w14:paraId="2755AF32" w14:textId="77777777" w:rsidR="000D7EEE" w:rsidRDefault="000D7EEE" w:rsidP="000B213F">
            <w:pPr>
              <w:shd w:val="clear" w:color="auto" w:fill="FFFFFF"/>
              <w:spacing w:line="285" w:lineRule="atLeast"/>
              <w:jc w:val="left"/>
              <w:rPr>
                <w:rFonts w:ascii="Consolas" w:eastAsia="Times New Roman" w:hAnsi="Consolas" w:cs="Times New Roman"/>
                <w:color w:val="0000FF"/>
                <w:sz w:val="21"/>
                <w:szCs w:val="21"/>
              </w:rPr>
            </w:pPr>
          </w:p>
          <w:p w14:paraId="1D2EE89C" w14:textId="77777777" w:rsidR="000D7EEE" w:rsidRPr="007667A9" w:rsidRDefault="000D7EEE"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var</w:t>
            </w:r>
          </w:p>
          <w:p w14:paraId="2B9E5B2D" w14:textId="77777777" w:rsidR="000D7EEE" w:rsidRPr="007667A9" w:rsidRDefault="000D7EEE"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Customer: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w:t>
            </w:r>
            <w:proofErr w:type="gramStart"/>
            <w:r w:rsidRPr="007667A9">
              <w:rPr>
                <w:rFonts w:ascii="Consolas" w:eastAsia="Times New Roman" w:hAnsi="Consolas" w:cs="Times New Roman"/>
                <w:color w:val="000000"/>
                <w:sz w:val="21"/>
                <w:szCs w:val="21"/>
              </w:rPr>
              <w:t>Customer;</w:t>
            </w:r>
            <w:proofErr w:type="gramEnd"/>
          </w:p>
          <w:p w14:paraId="751C9128" w14:textId="77777777" w:rsidR="000D7EEE" w:rsidRDefault="000D7EEE"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w:t>
            </w:r>
            <w:proofErr w:type="spellStart"/>
            <w:r w:rsidRPr="007667A9">
              <w:rPr>
                <w:rFonts w:ascii="Consolas" w:eastAsia="Times New Roman" w:hAnsi="Consolas" w:cs="Times New Roman"/>
                <w:color w:val="000000"/>
                <w:sz w:val="21"/>
                <w:szCs w:val="21"/>
              </w:rPr>
              <w:t>SalesHeader</w:t>
            </w:r>
            <w:proofErr w:type="spellEnd"/>
            <w:r w:rsidRPr="007667A9">
              <w:rPr>
                <w:rFonts w:ascii="Consolas" w:eastAsia="Times New Roman" w:hAnsi="Consolas" w:cs="Times New Roman"/>
                <w:color w:val="000000"/>
                <w:sz w:val="21"/>
                <w:szCs w:val="21"/>
              </w:rPr>
              <w:t xml:space="preserve">: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"Sales Header</w:t>
            </w:r>
            <w:proofErr w:type="gramStart"/>
            <w:r w:rsidRPr="007667A9">
              <w:rPr>
                <w:rFonts w:ascii="Consolas" w:eastAsia="Times New Roman" w:hAnsi="Consolas" w:cs="Times New Roman"/>
                <w:color w:val="000000"/>
                <w:sz w:val="21"/>
                <w:szCs w:val="21"/>
              </w:rPr>
              <w:t>";</w:t>
            </w:r>
            <w:proofErr w:type="gramEnd"/>
          </w:p>
          <w:p w14:paraId="63F99421" w14:textId="77777777" w:rsidR="000D7EEE" w:rsidRPr="007667A9" w:rsidRDefault="000D7EEE"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spellStart"/>
            <w:r w:rsidRPr="00E32A33">
              <w:rPr>
                <w:rFonts w:ascii="Consolas" w:eastAsia="Times New Roman" w:hAnsi="Consolas" w:cs="Times New Roman"/>
                <w:color w:val="000000"/>
                <w:sz w:val="21"/>
                <w:szCs w:val="21"/>
              </w:rPr>
              <w:t>NoOfRecords</w:t>
            </w:r>
            <w:proofErr w:type="spellEnd"/>
            <w:r w:rsidRPr="00E32A33">
              <w:rPr>
                <w:rFonts w:ascii="Consolas" w:eastAsia="Times New Roman" w:hAnsi="Consolas" w:cs="Times New Roman"/>
                <w:color w:val="000000"/>
                <w:sz w:val="21"/>
                <w:szCs w:val="21"/>
              </w:rPr>
              <w:t xml:space="preserve">: </w:t>
            </w:r>
            <w:proofErr w:type="gramStart"/>
            <w:r w:rsidRPr="00E32A33">
              <w:rPr>
                <w:rFonts w:ascii="Consolas" w:eastAsia="Times New Roman" w:hAnsi="Consolas" w:cs="Times New Roman"/>
                <w:color w:val="0000FF"/>
                <w:sz w:val="21"/>
                <w:szCs w:val="21"/>
              </w:rPr>
              <w:t>Integer</w:t>
            </w:r>
            <w:r w:rsidRPr="00E32A33">
              <w:rPr>
                <w:rFonts w:ascii="Consolas" w:eastAsia="Times New Roman" w:hAnsi="Consolas" w:cs="Times New Roman"/>
                <w:color w:val="000000"/>
                <w:sz w:val="21"/>
                <w:szCs w:val="21"/>
              </w:rPr>
              <w:t>;</w:t>
            </w:r>
            <w:proofErr w:type="gramEnd"/>
          </w:p>
          <w:p w14:paraId="78B4A5B4" w14:textId="77777777" w:rsidR="000D7EEE" w:rsidRDefault="000D7EEE" w:rsidP="000B213F">
            <w:pPr>
              <w:shd w:val="clear" w:color="auto" w:fill="FFFFFF"/>
              <w:spacing w:line="285" w:lineRule="atLeast"/>
              <w:jc w:val="left"/>
              <w:rPr>
                <w:rFonts w:ascii="Consolas" w:eastAsia="Times New Roman" w:hAnsi="Consolas" w:cs="Times New Roman"/>
                <w:color w:val="AF00DB"/>
                <w:sz w:val="21"/>
                <w:szCs w:val="21"/>
              </w:rPr>
            </w:pPr>
            <w:r w:rsidRPr="007667A9">
              <w:rPr>
                <w:rFonts w:ascii="Consolas" w:eastAsia="Times New Roman" w:hAnsi="Consolas" w:cs="Times New Roman"/>
                <w:color w:val="AF00DB"/>
                <w:sz w:val="21"/>
                <w:szCs w:val="21"/>
              </w:rPr>
              <w:t>begin</w:t>
            </w:r>
          </w:p>
          <w:p w14:paraId="4545E3ED" w14:textId="77777777" w:rsidR="000D7EEE" w:rsidRPr="007667A9" w:rsidRDefault="000D7EEE"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spellStart"/>
            <w:r w:rsidRPr="00A66C42">
              <w:rPr>
                <w:rFonts w:ascii="Consolas" w:eastAsia="Times New Roman" w:hAnsi="Consolas" w:cs="Times New Roman"/>
                <w:color w:val="000000"/>
                <w:sz w:val="21"/>
                <w:szCs w:val="21"/>
              </w:rPr>
              <w:t>Customer</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Get</w:t>
            </w:r>
            <w:proofErr w:type="spellEnd"/>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A31515"/>
                <w:sz w:val="21"/>
                <w:szCs w:val="21"/>
              </w:rPr>
              <w:t>'10000'</w:t>
            </w:r>
            <w:proofErr w:type="gramStart"/>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w:t>
            </w:r>
            <w:proofErr w:type="gramEnd"/>
          </w:p>
          <w:p w14:paraId="2545C68D" w14:textId="77777777" w:rsidR="000D7EEE" w:rsidRPr="007667A9" w:rsidRDefault="000D7EEE"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w:t>
            </w:r>
            <w:proofErr w:type="spellStart"/>
            <w:r w:rsidRPr="007667A9">
              <w:rPr>
                <w:rFonts w:ascii="Consolas" w:eastAsia="Times New Roman" w:hAnsi="Consolas" w:cs="Times New Roman"/>
                <w:color w:val="000000"/>
                <w:sz w:val="21"/>
                <w:szCs w:val="21"/>
              </w:rPr>
              <w:t>SalesHeader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SetRange</w:t>
            </w:r>
            <w:proofErr w:type="spellEnd"/>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 xml:space="preserve">"Sell-to Customer </w:t>
            </w:r>
            <w:proofErr w:type="spellStart"/>
            <w:r w:rsidRPr="007667A9">
              <w:rPr>
                <w:rFonts w:ascii="Consolas" w:eastAsia="Times New Roman" w:hAnsi="Consolas" w:cs="Times New Roman"/>
                <w:color w:val="000000"/>
                <w:sz w:val="21"/>
                <w:szCs w:val="21"/>
              </w:rPr>
              <w:t>No.</w:t>
            </w:r>
            <w:proofErr w:type="gramStart"/>
            <w:r w:rsidRPr="007667A9">
              <w:rPr>
                <w:rFonts w:ascii="Consolas" w:eastAsia="Times New Roman" w:hAnsi="Consolas" w:cs="Times New Roman"/>
                <w:color w:val="000000"/>
                <w:sz w:val="21"/>
                <w:szCs w:val="21"/>
              </w:rPr>
              <w:t>",Customer</w:t>
            </w:r>
            <w:proofErr w:type="gramEnd"/>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"No</w:t>
            </w:r>
            <w:proofErr w:type="spellEnd"/>
            <w:r w:rsidRPr="007667A9">
              <w:rPr>
                <w:rFonts w:ascii="Consolas" w:eastAsia="Times New Roman" w:hAnsi="Consolas" w:cs="Times New Roman"/>
                <w:color w:val="000000"/>
                <w:sz w:val="21"/>
                <w:szCs w:val="21"/>
              </w:rPr>
              <w:t>."</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w:t>
            </w:r>
          </w:p>
          <w:p w14:paraId="00DEE5B2" w14:textId="77777777" w:rsidR="000D7EEE" w:rsidRDefault="000D7EEE"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w:t>
            </w:r>
            <w:proofErr w:type="spellStart"/>
            <w:r w:rsidRPr="007667A9">
              <w:rPr>
                <w:rFonts w:ascii="Consolas" w:eastAsia="Times New Roman" w:hAnsi="Consolas" w:cs="Times New Roman"/>
                <w:color w:val="000000"/>
                <w:sz w:val="21"/>
                <w:szCs w:val="21"/>
              </w:rPr>
              <w:t>SalesHeader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SetRange</w:t>
            </w:r>
            <w:proofErr w:type="spellEnd"/>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 xml:space="preserve">"Document </w:t>
            </w:r>
            <w:proofErr w:type="spellStart"/>
            <w:r w:rsidRPr="007667A9">
              <w:rPr>
                <w:rFonts w:ascii="Consolas" w:eastAsia="Times New Roman" w:hAnsi="Consolas" w:cs="Times New Roman"/>
                <w:color w:val="000000"/>
                <w:sz w:val="21"/>
                <w:szCs w:val="21"/>
              </w:rPr>
              <w:t>Type</w:t>
            </w:r>
            <w:proofErr w:type="gramStart"/>
            <w:r w:rsidRPr="007667A9">
              <w:rPr>
                <w:rFonts w:ascii="Consolas" w:eastAsia="Times New Roman" w:hAnsi="Consolas" w:cs="Times New Roman"/>
                <w:color w:val="000000"/>
                <w:sz w:val="21"/>
                <w:szCs w:val="21"/>
              </w:rPr>
              <w:t>",</w:t>
            </w:r>
            <w:r w:rsidRPr="007667A9">
              <w:rPr>
                <w:rFonts w:ascii="Consolas" w:eastAsia="Times New Roman" w:hAnsi="Consolas" w:cs="Times New Roman"/>
                <w:color w:val="0000FF"/>
                <w:sz w:val="21"/>
                <w:szCs w:val="21"/>
              </w:rPr>
              <w:t>Enum</w:t>
            </w:r>
            <w:proofErr w:type="spellEnd"/>
            <w:r w:rsidRPr="007667A9">
              <w:rPr>
                <w:rFonts w:ascii="Consolas" w:eastAsia="Times New Roman" w:hAnsi="Consolas" w:cs="Times New Roman"/>
                <w:color w:val="000000"/>
                <w:sz w:val="21"/>
                <w:szCs w:val="21"/>
              </w:rPr>
              <w:t>::</w:t>
            </w:r>
            <w:proofErr w:type="gramEnd"/>
            <w:r w:rsidRPr="007667A9">
              <w:rPr>
                <w:rFonts w:ascii="Consolas" w:eastAsia="Times New Roman" w:hAnsi="Consolas" w:cs="Times New Roman"/>
                <w:color w:val="000000"/>
                <w:sz w:val="21"/>
                <w:szCs w:val="21"/>
              </w:rPr>
              <w:t>"Sales Document Type"::</w:t>
            </w:r>
            <w:r w:rsidRPr="007667A9">
              <w:rPr>
                <w:rFonts w:ascii="Consolas" w:eastAsia="Times New Roman" w:hAnsi="Consolas" w:cs="Times New Roman"/>
                <w:color w:val="0000FF"/>
                <w:sz w:val="21"/>
                <w:szCs w:val="21"/>
              </w:rPr>
              <w:t>Order)</w:t>
            </w:r>
            <w:r w:rsidRPr="007667A9">
              <w:rPr>
                <w:rFonts w:ascii="Consolas" w:eastAsia="Times New Roman" w:hAnsi="Consolas" w:cs="Times New Roman"/>
                <w:color w:val="000000"/>
                <w:sz w:val="21"/>
                <w:szCs w:val="21"/>
              </w:rPr>
              <w:t>;</w:t>
            </w:r>
          </w:p>
          <w:p w14:paraId="4D385C0D" w14:textId="77777777" w:rsidR="00712B42" w:rsidRPr="00712B42" w:rsidRDefault="000D7EEE" w:rsidP="00712B42">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00712B42" w:rsidRPr="00712B42">
              <w:rPr>
                <w:rFonts w:ascii="Consolas" w:eastAsia="Times New Roman" w:hAnsi="Consolas" w:cs="Times New Roman"/>
                <w:color w:val="AF00DB"/>
                <w:sz w:val="21"/>
                <w:szCs w:val="21"/>
              </w:rPr>
              <w:t>if</w:t>
            </w:r>
            <w:r w:rsidR="00712B42" w:rsidRPr="00712B42">
              <w:rPr>
                <w:rFonts w:ascii="Consolas" w:eastAsia="Times New Roman" w:hAnsi="Consolas" w:cs="Times New Roman"/>
                <w:color w:val="000000"/>
                <w:sz w:val="21"/>
                <w:szCs w:val="21"/>
              </w:rPr>
              <w:t xml:space="preserve"> </w:t>
            </w:r>
            <w:proofErr w:type="spellStart"/>
            <w:r w:rsidR="00712B42" w:rsidRPr="00712B42">
              <w:rPr>
                <w:rFonts w:ascii="Consolas" w:eastAsia="Times New Roman" w:hAnsi="Consolas" w:cs="Times New Roman"/>
                <w:color w:val="000000"/>
                <w:sz w:val="21"/>
                <w:szCs w:val="21"/>
              </w:rPr>
              <w:t>SalesHeader</w:t>
            </w:r>
            <w:r w:rsidR="00712B42" w:rsidRPr="00712B42">
              <w:rPr>
                <w:rFonts w:ascii="Consolas" w:eastAsia="Times New Roman" w:hAnsi="Consolas" w:cs="Times New Roman"/>
                <w:color w:val="0000FF"/>
                <w:sz w:val="21"/>
                <w:szCs w:val="21"/>
              </w:rPr>
              <w:t>.</w:t>
            </w:r>
            <w:r w:rsidR="00712B42" w:rsidRPr="00712B42">
              <w:rPr>
                <w:rFonts w:ascii="Consolas" w:eastAsia="Times New Roman" w:hAnsi="Consolas" w:cs="Times New Roman"/>
                <w:color w:val="000000"/>
                <w:sz w:val="21"/>
                <w:szCs w:val="21"/>
              </w:rPr>
              <w:t>IsEmpty</w:t>
            </w:r>
            <w:proofErr w:type="spellEnd"/>
            <w:r w:rsidR="00712B42" w:rsidRPr="00712B42">
              <w:rPr>
                <w:rFonts w:ascii="Consolas" w:eastAsia="Times New Roman" w:hAnsi="Consolas" w:cs="Times New Roman"/>
                <w:color w:val="000000"/>
                <w:sz w:val="21"/>
                <w:szCs w:val="21"/>
              </w:rPr>
              <w:t xml:space="preserve"> </w:t>
            </w:r>
            <w:r w:rsidR="00712B42" w:rsidRPr="00712B42">
              <w:rPr>
                <w:rFonts w:ascii="Consolas" w:eastAsia="Times New Roman" w:hAnsi="Consolas" w:cs="Times New Roman"/>
                <w:color w:val="AF00DB"/>
                <w:sz w:val="21"/>
                <w:szCs w:val="21"/>
              </w:rPr>
              <w:t>then</w:t>
            </w:r>
          </w:p>
          <w:p w14:paraId="063036B1" w14:textId="54B6101D" w:rsidR="00712B42" w:rsidRPr="00712B42" w:rsidRDefault="00712B42" w:rsidP="00712B42">
            <w:pPr>
              <w:shd w:val="clear" w:color="auto" w:fill="FFFFFF"/>
              <w:spacing w:line="285" w:lineRule="atLeast"/>
              <w:jc w:val="left"/>
              <w:rPr>
                <w:rFonts w:ascii="Consolas" w:eastAsia="Times New Roman" w:hAnsi="Consolas" w:cs="Times New Roman"/>
                <w:color w:val="000000"/>
                <w:sz w:val="21"/>
                <w:szCs w:val="21"/>
              </w:rPr>
            </w:pPr>
            <w:r w:rsidRPr="00712B42">
              <w:rPr>
                <w:rFonts w:ascii="Consolas" w:eastAsia="Times New Roman" w:hAnsi="Consolas" w:cs="Times New Roman"/>
                <w:color w:val="000000"/>
                <w:sz w:val="21"/>
                <w:szCs w:val="21"/>
              </w:rPr>
              <w:t xml:space="preserve">    </w:t>
            </w:r>
            <w:r w:rsidRPr="00712B42">
              <w:rPr>
                <w:rFonts w:ascii="Consolas" w:eastAsia="Times New Roman" w:hAnsi="Consolas" w:cs="Times New Roman"/>
                <w:color w:val="AF00DB"/>
                <w:sz w:val="21"/>
                <w:szCs w:val="21"/>
              </w:rPr>
              <w:t>begin</w:t>
            </w:r>
          </w:p>
          <w:p w14:paraId="02AEE139" w14:textId="518D5918" w:rsidR="00712B42" w:rsidRPr="00712B42" w:rsidRDefault="00712B42" w:rsidP="00712B42">
            <w:pPr>
              <w:shd w:val="clear" w:color="auto" w:fill="FFFFFF"/>
              <w:spacing w:line="285" w:lineRule="atLeast"/>
              <w:jc w:val="left"/>
              <w:rPr>
                <w:rFonts w:ascii="Consolas" w:eastAsia="Times New Roman" w:hAnsi="Consolas" w:cs="Times New Roman"/>
                <w:color w:val="000000"/>
                <w:sz w:val="21"/>
                <w:szCs w:val="21"/>
              </w:rPr>
            </w:pPr>
            <w:r w:rsidRPr="00712B42">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w:t>
            </w:r>
            <w:r w:rsidRPr="00712B42">
              <w:rPr>
                <w:rFonts w:ascii="Consolas" w:eastAsia="Times New Roman" w:hAnsi="Consolas" w:cs="Times New Roman"/>
                <w:color w:val="000000"/>
                <w:sz w:val="21"/>
                <w:szCs w:val="21"/>
              </w:rPr>
              <w:t xml:space="preserve">      </w:t>
            </w:r>
          </w:p>
          <w:p w14:paraId="0A02EEAC" w14:textId="59605135" w:rsidR="00712B42" w:rsidRPr="00712B42" w:rsidRDefault="00712B42" w:rsidP="00712B42">
            <w:pPr>
              <w:shd w:val="clear" w:color="auto" w:fill="FFFFFF"/>
              <w:spacing w:line="285" w:lineRule="atLeast"/>
              <w:jc w:val="left"/>
              <w:rPr>
                <w:rFonts w:ascii="Consolas" w:eastAsia="Times New Roman" w:hAnsi="Consolas" w:cs="Times New Roman"/>
                <w:color w:val="000000"/>
                <w:sz w:val="21"/>
                <w:szCs w:val="21"/>
              </w:rPr>
            </w:pPr>
            <w:r w:rsidRPr="00712B42">
              <w:rPr>
                <w:rFonts w:ascii="Consolas" w:eastAsia="Times New Roman" w:hAnsi="Consolas" w:cs="Times New Roman"/>
                <w:color w:val="000000"/>
                <w:sz w:val="21"/>
                <w:szCs w:val="21"/>
              </w:rPr>
              <w:t xml:space="preserve">    </w:t>
            </w:r>
            <w:proofErr w:type="gramStart"/>
            <w:r w:rsidRPr="00712B42">
              <w:rPr>
                <w:rFonts w:ascii="Consolas" w:eastAsia="Times New Roman" w:hAnsi="Consolas" w:cs="Times New Roman"/>
                <w:color w:val="AF00DB"/>
                <w:sz w:val="21"/>
                <w:szCs w:val="21"/>
              </w:rPr>
              <w:t>end</w:t>
            </w:r>
            <w:r w:rsidRPr="00712B42">
              <w:rPr>
                <w:rFonts w:ascii="Consolas" w:eastAsia="Times New Roman" w:hAnsi="Consolas" w:cs="Times New Roman"/>
                <w:color w:val="000000"/>
                <w:sz w:val="21"/>
                <w:szCs w:val="21"/>
              </w:rPr>
              <w:t>;</w:t>
            </w:r>
            <w:proofErr w:type="gramEnd"/>
          </w:p>
          <w:p w14:paraId="021E824F" w14:textId="10454A19" w:rsidR="000D7EEE" w:rsidRPr="007667A9" w:rsidRDefault="000D7EEE" w:rsidP="000B213F">
            <w:pPr>
              <w:shd w:val="clear" w:color="auto" w:fill="FFFFFF"/>
              <w:spacing w:line="285" w:lineRule="atLeast"/>
              <w:jc w:val="left"/>
              <w:rPr>
                <w:rFonts w:ascii="Consolas" w:eastAsia="Times New Roman" w:hAnsi="Consolas" w:cs="Times New Roman"/>
                <w:color w:val="000000"/>
                <w:sz w:val="21"/>
                <w:szCs w:val="21"/>
              </w:rPr>
            </w:pPr>
          </w:p>
          <w:p w14:paraId="6779BD5B" w14:textId="77777777" w:rsidR="000D7EEE" w:rsidRPr="007667A9" w:rsidRDefault="000D7EEE" w:rsidP="000B213F">
            <w:pPr>
              <w:shd w:val="clear" w:color="auto" w:fill="FFFFFF"/>
              <w:spacing w:line="285" w:lineRule="atLeast"/>
              <w:jc w:val="left"/>
              <w:rPr>
                <w:rFonts w:ascii="Consolas" w:eastAsia="Times New Roman" w:hAnsi="Consolas" w:cs="Times New Roman"/>
                <w:color w:val="000000"/>
                <w:sz w:val="21"/>
                <w:szCs w:val="21"/>
              </w:rPr>
            </w:pPr>
            <w:proofErr w:type="gramStart"/>
            <w:r w:rsidRPr="007667A9">
              <w:rPr>
                <w:rFonts w:ascii="Consolas" w:eastAsia="Times New Roman" w:hAnsi="Consolas" w:cs="Times New Roman"/>
                <w:color w:val="AF00DB"/>
                <w:sz w:val="21"/>
                <w:szCs w:val="21"/>
              </w:rPr>
              <w:t>end</w:t>
            </w:r>
            <w:r w:rsidRPr="007667A9">
              <w:rPr>
                <w:rFonts w:ascii="Consolas" w:eastAsia="Times New Roman" w:hAnsi="Consolas" w:cs="Times New Roman"/>
                <w:color w:val="000000"/>
                <w:sz w:val="21"/>
                <w:szCs w:val="21"/>
              </w:rPr>
              <w:t>;</w:t>
            </w:r>
            <w:proofErr w:type="gramEnd"/>
          </w:p>
          <w:p w14:paraId="44623B4A" w14:textId="77777777" w:rsidR="000D7EEE" w:rsidRDefault="000D7EEE" w:rsidP="000B213F">
            <w:pPr>
              <w:pStyle w:val="ListParagraph"/>
              <w:ind w:left="0"/>
              <w:rPr>
                <w:rStyle w:val="Heading3Char"/>
              </w:rPr>
            </w:pPr>
          </w:p>
        </w:tc>
      </w:tr>
    </w:tbl>
    <w:p w14:paraId="398F2BE2" w14:textId="77777777" w:rsidR="000D7EEE" w:rsidRDefault="000D7EEE" w:rsidP="000D7EEE">
      <w:pPr>
        <w:spacing w:line="480" w:lineRule="auto"/>
      </w:pPr>
    </w:p>
    <w:p w14:paraId="093598ED" w14:textId="08606D7F" w:rsidR="00995F1F" w:rsidRDefault="00995F1F" w:rsidP="00712B42">
      <w:pPr>
        <w:spacing w:line="480" w:lineRule="auto"/>
      </w:pPr>
      <w:r>
        <w:t>The a</w:t>
      </w:r>
      <w:r w:rsidR="000D7EEE">
        <w:t xml:space="preserve">bove example filters </w:t>
      </w:r>
      <w:r>
        <w:t xml:space="preserve">the </w:t>
      </w:r>
      <w:r w:rsidR="000D7EEE">
        <w:t xml:space="preserve">Sales Header table for </w:t>
      </w:r>
      <w:r>
        <w:t xml:space="preserve">a </w:t>
      </w:r>
      <w:r w:rsidR="000D7EEE">
        <w:t xml:space="preserve">specific customer where </w:t>
      </w:r>
      <w:r>
        <w:t xml:space="preserve">the </w:t>
      </w:r>
      <w:r w:rsidR="000D7EEE">
        <w:t xml:space="preserve">document type is Order and </w:t>
      </w:r>
      <w:r w:rsidR="00712B42">
        <w:rPr>
          <w:b/>
        </w:rPr>
        <w:t>checks if the set of records would be empty (would not be any record in that set)</w:t>
      </w:r>
      <w:r w:rsidR="000D7EEE">
        <w:t>.</w:t>
      </w:r>
      <w:r w:rsidR="00712B42">
        <w:t xml:space="preserve"> </w:t>
      </w:r>
    </w:p>
    <w:tbl>
      <w:tblPr>
        <w:tblStyle w:val="TableGrid"/>
        <w:tblW w:w="0" w:type="auto"/>
        <w:tblInd w:w="360" w:type="dxa"/>
        <w:tblLook w:val="04A0" w:firstRow="1" w:lastRow="0" w:firstColumn="1" w:lastColumn="0" w:noHBand="0" w:noVBand="1"/>
      </w:tblPr>
      <w:tblGrid>
        <w:gridCol w:w="8636"/>
      </w:tblGrid>
      <w:tr w:rsidR="00712B42" w14:paraId="3262B75F" w14:textId="77777777" w:rsidTr="000B213F">
        <w:tc>
          <w:tcPr>
            <w:tcW w:w="9016" w:type="dxa"/>
            <w:tcBorders>
              <w:top w:val="double" w:sz="4" w:space="0" w:color="auto"/>
              <w:left w:val="double" w:sz="4" w:space="0" w:color="auto"/>
              <w:bottom w:val="double" w:sz="4" w:space="0" w:color="auto"/>
              <w:right w:val="double" w:sz="4" w:space="0" w:color="auto"/>
            </w:tcBorders>
          </w:tcPr>
          <w:p w14:paraId="0D391DE1" w14:textId="77777777" w:rsidR="00712B42" w:rsidRDefault="00712B42" w:rsidP="000B213F">
            <w:pPr>
              <w:shd w:val="clear" w:color="auto" w:fill="FFFFFF"/>
              <w:spacing w:line="285" w:lineRule="atLeast"/>
              <w:jc w:val="left"/>
              <w:rPr>
                <w:rFonts w:ascii="Consolas" w:eastAsia="Times New Roman" w:hAnsi="Consolas" w:cs="Times New Roman"/>
                <w:color w:val="0000FF"/>
                <w:sz w:val="21"/>
                <w:szCs w:val="21"/>
              </w:rPr>
            </w:pPr>
          </w:p>
          <w:p w14:paraId="633BFF74" w14:textId="77777777" w:rsidR="00712B42" w:rsidRPr="007667A9" w:rsidRDefault="00712B42"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var</w:t>
            </w:r>
          </w:p>
          <w:p w14:paraId="0FC3E042" w14:textId="77777777" w:rsidR="00712B42" w:rsidRPr="007667A9" w:rsidRDefault="00712B42"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Customer: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w:t>
            </w:r>
            <w:proofErr w:type="gramStart"/>
            <w:r w:rsidRPr="007667A9">
              <w:rPr>
                <w:rFonts w:ascii="Consolas" w:eastAsia="Times New Roman" w:hAnsi="Consolas" w:cs="Times New Roman"/>
                <w:color w:val="000000"/>
                <w:sz w:val="21"/>
                <w:szCs w:val="21"/>
              </w:rPr>
              <w:t>Customer;</w:t>
            </w:r>
            <w:proofErr w:type="gramEnd"/>
          </w:p>
          <w:p w14:paraId="687EF2A8" w14:textId="77777777" w:rsidR="00712B42" w:rsidRDefault="00712B42"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w:t>
            </w:r>
            <w:proofErr w:type="spellStart"/>
            <w:r w:rsidRPr="007667A9">
              <w:rPr>
                <w:rFonts w:ascii="Consolas" w:eastAsia="Times New Roman" w:hAnsi="Consolas" w:cs="Times New Roman"/>
                <w:color w:val="000000"/>
                <w:sz w:val="21"/>
                <w:szCs w:val="21"/>
              </w:rPr>
              <w:t>SalesHeader</w:t>
            </w:r>
            <w:proofErr w:type="spellEnd"/>
            <w:r w:rsidRPr="007667A9">
              <w:rPr>
                <w:rFonts w:ascii="Consolas" w:eastAsia="Times New Roman" w:hAnsi="Consolas" w:cs="Times New Roman"/>
                <w:color w:val="000000"/>
                <w:sz w:val="21"/>
                <w:szCs w:val="21"/>
              </w:rPr>
              <w:t xml:space="preserve">: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"Sales Header</w:t>
            </w:r>
            <w:proofErr w:type="gramStart"/>
            <w:r w:rsidRPr="007667A9">
              <w:rPr>
                <w:rFonts w:ascii="Consolas" w:eastAsia="Times New Roman" w:hAnsi="Consolas" w:cs="Times New Roman"/>
                <w:color w:val="000000"/>
                <w:sz w:val="21"/>
                <w:szCs w:val="21"/>
              </w:rPr>
              <w:t>";</w:t>
            </w:r>
            <w:proofErr w:type="gramEnd"/>
          </w:p>
          <w:p w14:paraId="692FF716" w14:textId="77777777" w:rsidR="00712B42" w:rsidRPr="007667A9" w:rsidRDefault="00712B42"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spellStart"/>
            <w:r w:rsidRPr="00E32A33">
              <w:rPr>
                <w:rFonts w:ascii="Consolas" w:eastAsia="Times New Roman" w:hAnsi="Consolas" w:cs="Times New Roman"/>
                <w:color w:val="000000"/>
                <w:sz w:val="21"/>
                <w:szCs w:val="21"/>
              </w:rPr>
              <w:t>NoOfRecords</w:t>
            </w:r>
            <w:proofErr w:type="spellEnd"/>
            <w:r w:rsidRPr="00E32A33">
              <w:rPr>
                <w:rFonts w:ascii="Consolas" w:eastAsia="Times New Roman" w:hAnsi="Consolas" w:cs="Times New Roman"/>
                <w:color w:val="000000"/>
                <w:sz w:val="21"/>
                <w:szCs w:val="21"/>
              </w:rPr>
              <w:t xml:space="preserve">: </w:t>
            </w:r>
            <w:proofErr w:type="gramStart"/>
            <w:r w:rsidRPr="00E32A33">
              <w:rPr>
                <w:rFonts w:ascii="Consolas" w:eastAsia="Times New Roman" w:hAnsi="Consolas" w:cs="Times New Roman"/>
                <w:color w:val="0000FF"/>
                <w:sz w:val="21"/>
                <w:szCs w:val="21"/>
              </w:rPr>
              <w:t>Integer</w:t>
            </w:r>
            <w:r w:rsidRPr="00E32A33">
              <w:rPr>
                <w:rFonts w:ascii="Consolas" w:eastAsia="Times New Roman" w:hAnsi="Consolas" w:cs="Times New Roman"/>
                <w:color w:val="000000"/>
                <w:sz w:val="21"/>
                <w:szCs w:val="21"/>
              </w:rPr>
              <w:t>;</w:t>
            </w:r>
            <w:proofErr w:type="gramEnd"/>
          </w:p>
          <w:p w14:paraId="702701F2" w14:textId="77777777" w:rsidR="00712B42" w:rsidRDefault="00712B42" w:rsidP="000B213F">
            <w:pPr>
              <w:shd w:val="clear" w:color="auto" w:fill="FFFFFF"/>
              <w:spacing w:line="285" w:lineRule="atLeast"/>
              <w:jc w:val="left"/>
              <w:rPr>
                <w:rFonts w:ascii="Consolas" w:eastAsia="Times New Roman" w:hAnsi="Consolas" w:cs="Times New Roman"/>
                <w:color w:val="AF00DB"/>
                <w:sz w:val="21"/>
                <w:szCs w:val="21"/>
              </w:rPr>
            </w:pPr>
            <w:r w:rsidRPr="007667A9">
              <w:rPr>
                <w:rFonts w:ascii="Consolas" w:eastAsia="Times New Roman" w:hAnsi="Consolas" w:cs="Times New Roman"/>
                <w:color w:val="AF00DB"/>
                <w:sz w:val="21"/>
                <w:szCs w:val="21"/>
              </w:rPr>
              <w:t>begin</w:t>
            </w:r>
          </w:p>
          <w:p w14:paraId="2382A3E4" w14:textId="77777777" w:rsidR="00712B42" w:rsidRPr="007667A9" w:rsidRDefault="00712B42"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spellStart"/>
            <w:r w:rsidRPr="00A66C42">
              <w:rPr>
                <w:rFonts w:ascii="Consolas" w:eastAsia="Times New Roman" w:hAnsi="Consolas" w:cs="Times New Roman"/>
                <w:color w:val="000000"/>
                <w:sz w:val="21"/>
                <w:szCs w:val="21"/>
              </w:rPr>
              <w:t>Customer</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Get</w:t>
            </w:r>
            <w:proofErr w:type="spellEnd"/>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A31515"/>
                <w:sz w:val="21"/>
                <w:szCs w:val="21"/>
              </w:rPr>
              <w:t>'10000'</w:t>
            </w:r>
            <w:proofErr w:type="gramStart"/>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w:t>
            </w:r>
            <w:proofErr w:type="gramEnd"/>
          </w:p>
          <w:p w14:paraId="65D628C9" w14:textId="77777777" w:rsidR="00712B42" w:rsidRPr="007667A9" w:rsidRDefault="00712B42"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w:t>
            </w:r>
            <w:proofErr w:type="spellStart"/>
            <w:r w:rsidRPr="007667A9">
              <w:rPr>
                <w:rFonts w:ascii="Consolas" w:eastAsia="Times New Roman" w:hAnsi="Consolas" w:cs="Times New Roman"/>
                <w:color w:val="000000"/>
                <w:sz w:val="21"/>
                <w:szCs w:val="21"/>
              </w:rPr>
              <w:t>SalesHeader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SetRange</w:t>
            </w:r>
            <w:proofErr w:type="spellEnd"/>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 xml:space="preserve">"Sell-to Customer </w:t>
            </w:r>
            <w:proofErr w:type="spellStart"/>
            <w:r w:rsidRPr="007667A9">
              <w:rPr>
                <w:rFonts w:ascii="Consolas" w:eastAsia="Times New Roman" w:hAnsi="Consolas" w:cs="Times New Roman"/>
                <w:color w:val="000000"/>
                <w:sz w:val="21"/>
                <w:szCs w:val="21"/>
              </w:rPr>
              <w:t>No.</w:t>
            </w:r>
            <w:proofErr w:type="gramStart"/>
            <w:r w:rsidRPr="007667A9">
              <w:rPr>
                <w:rFonts w:ascii="Consolas" w:eastAsia="Times New Roman" w:hAnsi="Consolas" w:cs="Times New Roman"/>
                <w:color w:val="000000"/>
                <w:sz w:val="21"/>
                <w:szCs w:val="21"/>
              </w:rPr>
              <w:t>",Customer</w:t>
            </w:r>
            <w:proofErr w:type="gramEnd"/>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"No</w:t>
            </w:r>
            <w:proofErr w:type="spellEnd"/>
            <w:r w:rsidRPr="007667A9">
              <w:rPr>
                <w:rFonts w:ascii="Consolas" w:eastAsia="Times New Roman" w:hAnsi="Consolas" w:cs="Times New Roman"/>
                <w:color w:val="000000"/>
                <w:sz w:val="21"/>
                <w:szCs w:val="21"/>
              </w:rPr>
              <w:t>."</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w:t>
            </w:r>
          </w:p>
          <w:p w14:paraId="63E78162" w14:textId="77777777" w:rsidR="00712B42" w:rsidRDefault="00712B42"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w:t>
            </w:r>
            <w:proofErr w:type="spellStart"/>
            <w:r w:rsidRPr="007667A9">
              <w:rPr>
                <w:rFonts w:ascii="Consolas" w:eastAsia="Times New Roman" w:hAnsi="Consolas" w:cs="Times New Roman"/>
                <w:color w:val="000000"/>
                <w:sz w:val="21"/>
                <w:szCs w:val="21"/>
              </w:rPr>
              <w:t>SalesHeader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SetRange</w:t>
            </w:r>
            <w:proofErr w:type="spellEnd"/>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 xml:space="preserve">"Document </w:t>
            </w:r>
            <w:proofErr w:type="spellStart"/>
            <w:r w:rsidRPr="007667A9">
              <w:rPr>
                <w:rFonts w:ascii="Consolas" w:eastAsia="Times New Roman" w:hAnsi="Consolas" w:cs="Times New Roman"/>
                <w:color w:val="000000"/>
                <w:sz w:val="21"/>
                <w:szCs w:val="21"/>
              </w:rPr>
              <w:t>Type</w:t>
            </w:r>
            <w:proofErr w:type="gramStart"/>
            <w:r w:rsidRPr="007667A9">
              <w:rPr>
                <w:rFonts w:ascii="Consolas" w:eastAsia="Times New Roman" w:hAnsi="Consolas" w:cs="Times New Roman"/>
                <w:color w:val="000000"/>
                <w:sz w:val="21"/>
                <w:szCs w:val="21"/>
              </w:rPr>
              <w:t>",</w:t>
            </w:r>
            <w:r w:rsidRPr="007667A9">
              <w:rPr>
                <w:rFonts w:ascii="Consolas" w:eastAsia="Times New Roman" w:hAnsi="Consolas" w:cs="Times New Roman"/>
                <w:color w:val="0000FF"/>
                <w:sz w:val="21"/>
                <w:szCs w:val="21"/>
              </w:rPr>
              <w:t>Enum</w:t>
            </w:r>
            <w:proofErr w:type="spellEnd"/>
            <w:r w:rsidRPr="007667A9">
              <w:rPr>
                <w:rFonts w:ascii="Consolas" w:eastAsia="Times New Roman" w:hAnsi="Consolas" w:cs="Times New Roman"/>
                <w:color w:val="000000"/>
                <w:sz w:val="21"/>
                <w:szCs w:val="21"/>
              </w:rPr>
              <w:t>::</w:t>
            </w:r>
            <w:proofErr w:type="gramEnd"/>
            <w:r w:rsidRPr="007667A9">
              <w:rPr>
                <w:rFonts w:ascii="Consolas" w:eastAsia="Times New Roman" w:hAnsi="Consolas" w:cs="Times New Roman"/>
                <w:color w:val="000000"/>
                <w:sz w:val="21"/>
                <w:szCs w:val="21"/>
              </w:rPr>
              <w:t>"Sales Document Type"::</w:t>
            </w:r>
            <w:r w:rsidRPr="007667A9">
              <w:rPr>
                <w:rFonts w:ascii="Consolas" w:eastAsia="Times New Roman" w:hAnsi="Consolas" w:cs="Times New Roman"/>
                <w:color w:val="0000FF"/>
                <w:sz w:val="21"/>
                <w:szCs w:val="21"/>
              </w:rPr>
              <w:t>Order)</w:t>
            </w:r>
            <w:r w:rsidRPr="007667A9">
              <w:rPr>
                <w:rFonts w:ascii="Consolas" w:eastAsia="Times New Roman" w:hAnsi="Consolas" w:cs="Times New Roman"/>
                <w:color w:val="000000"/>
                <w:sz w:val="21"/>
                <w:szCs w:val="21"/>
              </w:rPr>
              <w:t>;</w:t>
            </w:r>
          </w:p>
          <w:p w14:paraId="435B68B0" w14:textId="38D9F275" w:rsidR="00712B42" w:rsidRPr="00712B42" w:rsidRDefault="00712B42"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712B42">
              <w:rPr>
                <w:rFonts w:ascii="Consolas" w:eastAsia="Times New Roman" w:hAnsi="Consolas" w:cs="Times New Roman"/>
                <w:color w:val="AF00DB"/>
                <w:sz w:val="21"/>
                <w:szCs w:val="21"/>
              </w:rPr>
              <w:t>if</w:t>
            </w:r>
            <w:r w:rsidRPr="00712B42">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 xml:space="preserve">not </w:t>
            </w:r>
            <w:proofErr w:type="spellStart"/>
            <w:r w:rsidRPr="00712B42">
              <w:rPr>
                <w:rFonts w:ascii="Consolas" w:eastAsia="Times New Roman" w:hAnsi="Consolas" w:cs="Times New Roman"/>
                <w:color w:val="000000"/>
                <w:sz w:val="21"/>
                <w:szCs w:val="21"/>
              </w:rPr>
              <w:t>SalesHeader</w:t>
            </w:r>
            <w:r w:rsidRPr="00712B42">
              <w:rPr>
                <w:rFonts w:ascii="Consolas" w:eastAsia="Times New Roman" w:hAnsi="Consolas" w:cs="Times New Roman"/>
                <w:color w:val="0000FF"/>
                <w:sz w:val="21"/>
                <w:szCs w:val="21"/>
              </w:rPr>
              <w:t>.</w:t>
            </w:r>
            <w:r w:rsidRPr="00712B42">
              <w:rPr>
                <w:rFonts w:ascii="Consolas" w:eastAsia="Times New Roman" w:hAnsi="Consolas" w:cs="Times New Roman"/>
                <w:color w:val="000000"/>
                <w:sz w:val="21"/>
                <w:szCs w:val="21"/>
              </w:rPr>
              <w:t>IsEmpty</w:t>
            </w:r>
            <w:proofErr w:type="spellEnd"/>
            <w:r w:rsidRPr="00712B42">
              <w:rPr>
                <w:rFonts w:ascii="Consolas" w:eastAsia="Times New Roman" w:hAnsi="Consolas" w:cs="Times New Roman"/>
                <w:color w:val="000000"/>
                <w:sz w:val="21"/>
                <w:szCs w:val="21"/>
              </w:rPr>
              <w:t xml:space="preserve"> </w:t>
            </w:r>
            <w:r w:rsidRPr="00712B42">
              <w:rPr>
                <w:rFonts w:ascii="Consolas" w:eastAsia="Times New Roman" w:hAnsi="Consolas" w:cs="Times New Roman"/>
                <w:color w:val="AF00DB"/>
                <w:sz w:val="21"/>
                <w:szCs w:val="21"/>
              </w:rPr>
              <w:t>then</w:t>
            </w:r>
          </w:p>
          <w:p w14:paraId="24CC0AD8" w14:textId="77777777" w:rsidR="00712B42" w:rsidRPr="00712B42" w:rsidRDefault="00712B42" w:rsidP="000B213F">
            <w:pPr>
              <w:shd w:val="clear" w:color="auto" w:fill="FFFFFF"/>
              <w:spacing w:line="285" w:lineRule="atLeast"/>
              <w:jc w:val="left"/>
              <w:rPr>
                <w:rFonts w:ascii="Consolas" w:eastAsia="Times New Roman" w:hAnsi="Consolas" w:cs="Times New Roman"/>
                <w:color w:val="000000"/>
                <w:sz w:val="21"/>
                <w:szCs w:val="21"/>
              </w:rPr>
            </w:pPr>
            <w:r w:rsidRPr="00712B42">
              <w:rPr>
                <w:rFonts w:ascii="Consolas" w:eastAsia="Times New Roman" w:hAnsi="Consolas" w:cs="Times New Roman"/>
                <w:color w:val="000000"/>
                <w:sz w:val="21"/>
                <w:szCs w:val="21"/>
              </w:rPr>
              <w:t xml:space="preserve">    </w:t>
            </w:r>
            <w:r w:rsidRPr="00712B42">
              <w:rPr>
                <w:rFonts w:ascii="Consolas" w:eastAsia="Times New Roman" w:hAnsi="Consolas" w:cs="Times New Roman"/>
                <w:color w:val="AF00DB"/>
                <w:sz w:val="21"/>
                <w:szCs w:val="21"/>
              </w:rPr>
              <w:t>begin</w:t>
            </w:r>
          </w:p>
          <w:p w14:paraId="42C8D151" w14:textId="77777777" w:rsidR="00712B42" w:rsidRPr="00712B42" w:rsidRDefault="00712B42" w:rsidP="000B213F">
            <w:pPr>
              <w:shd w:val="clear" w:color="auto" w:fill="FFFFFF"/>
              <w:spacing w:line="285" w:lineRule="atLeast"/>
              <w:jc w:val="left"/>
              <w:rPr>
                <w:rFonts w:ascii="Consolas" w:eastAsia="Times New Roman" w:hAnsi="Consolas" w:cs="Times New Roman"/>
                <w:color w:val="000000"/>
                <w:sz w:val="21"/>
                <w:szCs w:val="21"/>
              </w:rPr>
            </w:pPr>
            <w:r w:rsidRPr="00712B42">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w:t>
            </w:r>
            <w:r w:rsidRPr="00712B42">
              <w:rPr>
                <w:rFonts w:ascii="Consolas" w:eastAsia="Times New Roman" w:hAnsi="Consolas" w:cs="Times New Roman"/>
                <w:color w:val="000000"/>
                <w:sz w:val="21"/>
                <w:szCs w:val="21"/>
              </w:rPr>
              <w:t xml:space="preserve">      </w:t>
            </w:r>
          </w:p>
          <w:p w14:paraId="2D12E9E4" w14:textId="77777777" w:rsidR="00712B42" w:rsidRPr="00712B42" w:rsidRDefault="00712B42" w:rsidP="000B213F">
            <w:pPr>
              <w:shd w:val="clear" w:color="auto" w:fill="FFFFFF"/>
              <w:spacing w:line="285" w:lineRule="atLeast"/>
              <w:jc w:val="left"/>
              <w:rPr>
                <w:rFonts w:ascii="Consolas" w:eastAsia="Times New Roman" w:hAnsi="Consolas" w:cs="Times New Roman"/>
                <w:color w:val="000000"/>
                <w:sz w:val="21"/>
                <w:szCs w:val="21"/>
              </w:rPr>
            </w:pPr>
            <w:r w:rsidRPr="00712B42">
              <w:rPr>
                <w:rFonts w:ascii="Consolas" w:eastAsia="Times New Roman" w:hAnsi="Consolas" w:cs="Times New Roman"/>
                <w:color w:val="000000"/>
                <w:sz w:val="21"/>
                <w:szCs w:val="21"/>
              </w:rPr>
              <w:t xml:space="preserve">    </w:t>
            </w:r>
            <w:proofErr w:type="gramStart"/>
            <w:r w:rsidRPr="00712B42">
              <w:rPr>
                <w:rFonts w:ascii="Consolas" w:eastAsia="Times New Roman" w:hAnsi="Consolas" w:cs="Times New Roman"/>
                <w:color w:val="AF00DB"/>
                <w:sz w:val="21"/>
                <w:szCs w:val="21"/>
              </w:rPr>
              <w:t>end</w:t>
            </w:r>
            <w:r w:rsidRPr="00712B42">
              <w:rPr>
                <w:rFonts w:ascii="Consolas" w:eastAsia="Times New Roman" w:hAnsi="Consolas" w:cs="Times New Roman"/>
                <w:color w:val="000000"/>
                <w:sz w:val="21"/>
                <w:szCs w:val="21"/>
              </w:rPr>
              <w:t>;</w:t>
            </w:r>
            <w:proofErr w:type="gramEnd"/>
          </w:p>
          <w:p w14:paraId="49A3A505" w14:textId="77777777" w:rsidR="00712B42" w:rsidRPr="007667A9" w:rsidRDefault="00712B42" w:rsidP="000B213F">
            <w:pPr>
              <w:shd w:val="clear" w:color="auto" w:fill="FFFFFF"/>
              <w:spacing w:line="285" w:lineRule="atLeast"/>
              <w:jc w:val="left"/>
              <w:rPr>
                <w:rFonts w:ascii="Consolas" w:eastAsia="Times New Roman" w:hAnsi="Consolas" w:cs="Times New Roman"/>
                <w:color w:val="000000"/>
                <w:sz w:val="21"/>
                <w:szCs w:val="21"/>
              </w:rPr>
            </w:pPr>
          </w:p>
          <w:p w14:paraId="25FE9ED0" w14:textId="77777777" w:rsidR="00712B42" w:rsidRPr="007667A9" w:rsidRDefault="00712B42" w:rsidP="000B213F">
            <w:pPr>
              <w:shd w:val="clear" w:color="auto" w:fill="FFFFFF"/>
              <w:spacing w:line="285" w:lineRule="atLeast"/>
              <w:jc w:val="left"/>
              <w:rPr>
                <w:rFonts w:ascii="Consolas" w:eastAsia="Times New Roman" w:hAnsi="Consolas" w:cs="Times New Roman"/>
                <w:color w:val="000000"/>
                <w:sz w:val="21"/>
                <w:szCs w:val="21"/>
              </w:rPr>
            </w:pPr>
            <w:proofErr w:type="gramStart"/>
            <w:r w:rsidRPr="007667A9">
              <w:rPr>
                <w:rFonts w:ascii="Consolas" w:eastAsia="Times New Roman" w:hAnsi="Consolas" w:cs="Times New Roman"/>
                <w:color w:val="AF00DB"/>
                <w:sz w:val="21"/>
                <w:szCs w:val="21"/>
              </w:rPr>
              <w:t>end</w:t>
            </w:r>
            <w:r w:rsidRPr="007667A9">
              <w:rPr>
                <w:rFonts w:ascii="Consolas" w:eastAsia="Times New Roman" w:hAnsi="Consolas" w:cs="Times New Roman"/>
                <w:color w:val="000000"/>
                <w:sz w:val="21"/>
                <w:szCs w:val="21"/>
              </w:rPr>
              <w:t>;</w:t>
            </w:r>
            <w:proofErr w:type="gramEnd"/>
          </w:p>
          <w:p w14:paraId="341F5DEA" w14:textId="77777777" w:rsidR="00712B42" w:rsidRDefault="00712B42" w:rsidP="000B213F">
            <w:pPr>
              <w:pStyle w:val="ListParagraph"/>
              <w:ind w:left="0"/>
              <w:rPr>
                <w:rStyle w:val="Heading3Char"/>
              </w:rPr>
            </w:pPr>
          </w:p>
        </w:tc>
      </w:tr>
    </w:tbl>
    <w:p w14:paraId="2CD012DE" w14:textId="0DF4BA9D" w:rsidR="00712B42" w:rsidRDefault="00712B42" w:rsidP="000D7EEE">
      <w:pPr>
        <w:spacing w:line="480" w:lineRule="auto"/>
      </w:pPr>
    </w:p>
    <w:p w14:paraId="00A7CE77" w14:textId="7D4ED03F" w:rsidR="00712B42" w:rsidRDefault="00995F1F" w:rsidP="000D7EEE">
      <w:pPr>
        <w:spacing w:line="480" w:lineRule="auto"/>
      </w:pPr>
      <w:r>
        <w:t>The a</w:t>
      </w:r>
      <w:r w:rsidR="00712B42">
        <w:t xml:space="preserve">bove example filters </w:t>
      </w:r>
      <w:r>
        <w:t xml:space="preserve">the </w:t>
      </w:r>
      <w:r w:rsidR="00712B42">
        <w:t xml:space="preserve">Sales Header table for </w:t>
      </w:r>
      <w:r>
        <w:t xml:space="preserve">a </w:t>
      </w:r>
      <w:r w:rsidR="00712B42">
        <w:t xml:space="preserve">specific customer where </w:t>
      </w:r>
      <w:r>
        <w:t xml:space="preserve">the </w:t>
      </w:r>
      <w:r w:rsidR="00712B42">
        <w:t xml:space="preserve">document type is Order and </w:t>
      </w:r>
      <w:r w:rsidR="00712B42">
        <w:rPr>
          <w:b/>
        </w:rPr>
        <w:t xml:space="preserve">checks if the set of records would be </w:t>
      </w:r>
      <w:r w:rsidR="00712B42" w:rsidRPr="00712B42">
        <w:rPr>
          <w:b/>
          <w:u w:val="single"/>
        </w:rPr>
        <w:t>not</w:t>
      </w:r>
      <w:r w:rsidR="00712B42">
        <w:rPr>
          <w:b/>
        </w:rPr>
        <w:t xml:space="preserve"> empty (would find any records in the set)</w:t>
      </w:r>
      <w:r w:rsidR="00712B42">
        <w:t xml:space="preserve">. </w:t>
      </w:r>
    </w:p>
    <w:p w14:paraId="643BEB02" w14:textId="2DAAF080" w:rsidR="00C658CE" w:rsidRPr="00C658CE" w:rsidRDefault="000D7EEE" w:rsidP="00C658CE">
      <w:pPr>
        <w:spacing w:line="480" w:lineRule="auto"/>
        <w:rPr>
          <w:i/>
          <w:sz w:val="20"/>
        </w:rPr>
      </w:pPr>
      <w:r w:rsidRPr="00E016E8">
        <w:rPr>
          <w:rStyle w:val="Heading3Char"/>
          <w:noProof/>
        </w:rPr>
        <w:drawing>
          <wp:inline distT="0" distB="0" distL="0" distR="0" wp14:anchorId="7B1ECBE9" wp14:editId="6781ABB8">
            <wp:extent cx="252412" cy="252412"/>
            <wp:effectExtent l="0" t="0" r="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Pr="00C658CE">
        <w:rPr>
          <w:b/>
          <w:i/>
          <w:sz w:val="20"/>
          <w:u w:val="single"/>
        </w:rPr>
        <w:t xml:space="preserve">if not </w:t>
      </w:r>
      <w:proofErr w:type="spellStart"/>
      <w:r w:rsidRPr="00C658CE">
        <w:rPr>
          <w:b/>
          <w:i/>
          <w:sz w:val="20"/>
          <w:u w:val="single"/>
        </w:rPr>
        <w:t>isEmpty</w:t>
      </w:r>
      <w:proofErr w:type="spellEnd"/>
      <w:r w:rsidR="00A452B5" w:rsidRPr="00C658CE">
        <w:rPr>
          <w:b/>
          <w:i/>
          <w:sz w:val="20"/>
          <w:u w:val="single"/>
        </w:rPr>
        <w:t xml:space="preserve"> then</w:t>
      </w:r>
      <w:r w:rsidRPr="00C658CE">
        <w:rPr>
          <w:i/>
          <w:sz w:val="20"/>
        </w:rPr>
        <w:t xml:space="preserve"> does not return values in the record</w:t>
      </w:r>
      <w:r w:rsidR="00712B42" w:rsidRPr="00C658CE">
        <w:rPr>
          <w:i/>
          <w:sz w:val="20"/>
        </w:rPr>
        <w:t xml:space="preserve">. It means if </w:t>
      </w:r>
      <w:r w:rsidR="00C3391E" w:rsidRPr="00C658CE">
        <w:rPr>
          <w:i/>
          <w:sz w:val="20"/>
        </w:rPr>
        <w:t xml:space="preserve">the record </w:t>
      </w:r>
      <w:proofErr w:type="gramStart"/>
      <w:r w:rsidR="00C3391E" w:rsidRPr="00C658CE">
        <w:rPr>
          <w:i/>
          <w:sz w:val="20"/>
        </w:rPr>
        <w:t>would exist</w:t>
      </w:r>
      <w:proofErr w:type="gramEnd"/>
      <w:r w:rsidR="00C3391E" w:rsidRPr="00C658CE">
        <w:rPr>
          <w:i/>
          <w:sz w:val="20"/>
        </w:rPr>
        <w:t xml:space="preserve"> you will not know what </w:t>
      </w:r>
      <w:proofErr w:type="gramStart"/>
      <w:r w:rsidR="00C3391E" w:rsidRPr="00C658CE">
        <w:rPr>
          <w:i/>
          <w:sz w:val="20"/>
        </w:rPr>
        <w:t>are the values of it</w:t>
      </w:r>
      <w:proofErr w:type="gramEnd"/>
      <w:r w:rsidR="00C3391E" w:rsidRPr="00C658CE">
        <w:rPr>
          <w:i/>
          <w:sz w:val="20"/>
        </w:rPr>
        <w:t>. In other words</w:t>
      </w:r>
      <w:r w:rsidR="00995F1F" w:rsidRPr="00C658CE">
        <w:rPr>
          <w:i/>
          <w:sz w:val="20"/>
        </w:rPr>
        <w:t>,</w:t>
      </w:r>
      <w:r w:rsidR="00C3391E" w:rsidRPr="00C658CE">
        <w:rPr>
          <w:i/>
          <w:sz w:val="20"/>
        </w:rPr>
        <w:t xml:space="preserve"> it returns values </w:t>
      </w:r>
      <w:r w:rsidR="00995F1F" w:rsidRPr="00C658CE">
        <w:rPr>
          <w:i/>
          <w:sz w:val="20"/>
        </w:rPr>
        <w:t xml:space="preserve">of </w:t>
      </w:r>
      <w:r w:rsidR="00C3391E" w:rsidRPr="00C658CE">
        <w:rPr>
          <w:i/>
          <w:sz w:val="20"/>
        </w:rPr>
        <w:t>yes or no.</w:t>
      </w:r>
      <w:r w:rsidRPr="00C658CE">
        <w:rPr>
          <w:i/>
          <w:sz w:val="20"/>
        </w:rPr>
        <w:t xml:space="preserve"> </w:t>
      </w:r>
    </w:p>
    <w:p w14:paraId="06231F90" w14:textId="1969E18F" w:rsidR="00D06E55" w:rsidRPr="001A244F" w:rsidRDefault="002F5130" w:rsidP="00D06E55">
      <w:pPr>
        <w:pStyle w:val="Heading2"/>
      </w:pPr>
      <w:r>
        <w:t>Show Messages and Errors</w:t>
      </w:r>
    </w:p>
    <w:p w14:paraId="03E9BA70" w14:textId="2D48A809" w:rsidR="006A4C06" w:rsidRDefault="006A4C06" w:rsidP="006A4C06">
      <w:pPr>
        <w:spacing w:line="480" w:lineRule="auto"/>
      </w:pPr>
      <w:r>
        <w:t xml:space="preserve">If you can show a message to the user, you can use </w:t>
      </w:r>
      <w:r w:rsidR="00995F1F">
        <w:t xml:space="preserve">the </w:t>
      </w:r>
      <w:r>
        <w:t xml:space="preserve">method </w:t>
      </w:r>
      <w:proofErr w:type="gramStart"/>
      <w:r w:rsidRPr="006A4C06">
        <w:rPr>
          <w:b/>
        </w:rPr>
        <w:t>Message(</w:t>
      </w:r>
      <w:proofErr w:type="gramEnd"/>
      <w:r w:rsidRPr="006A4C06">
        <w:rPr>
          <w:b/>
        </w:rPr>
        <w:t>)</w:t>
      </w:r>
      <w:r>
        <w:t xml:space="preserve">. You can also show an error on the screen. For that, you can use </w:t>
      </w:r>
      <w:r w:rsidR="00995F1F">
        <w:t xml:space="preserve">the </w:t>
      </w:r>
      <w:r>
        <w:t xml:space="preserve">method </w:t>
      </w:r>
      <w:proofErr w:type="gramStart"/>
      <w:r w:rsidRPr="006A4C06">
        <w:rPr>
          <w:b/>
        </w:rPr>
        <w:t>Error(</w:t>
      </w:r>
      <w:proofErr w:type="gramEnd"/>
      <w:r w:rsidRPr="006A4C06">
        <w:rPr>
          <w:b/>
        </w:rPr>
        <w:t>)</w:t>
      </w:r>
      <w:r>
        <w:t xml:space="preserve">. When you use the </w:t>
      </w:r>
      <w:proofErr w:type="gramStart"/>
      <w:r w:rsidRPr="006A4C06">
        <w:rPr>
          <w:b/>
        </w:rPr>
        <w:t>Error(</w:t>
      </w:r>
      <w:proofErr w:type="gramEnd"/>
      <w:r w:rsidRPr="006A4C06">
        <w:rPr>
          <w:b/>
        </w:rPr>
        <w:t>)</w:t>
      </w:r>
      <w:r>
        <w:t xml:space="preserve"> method then the transaction will be stopped and rollback.</w:t>
      </w:r>
    </w:p>
    <w:p w14:paraId="3B5F7A6E" w14:textId="4E979227" w:rsidR="006A4C06" w:rsidRDefault="006A4C06" w:rsidP="006A4C06">
      <w:pPr>
        <w:spacing w:line="480" w:lineRule="auto"/>
      </w:pPr>
      <w:r>
        <w:t xml:space="preserve">In both methods, you can use the word replacement as %1, %2, etc. </w:t>
      </w:r>
      <w:r w:rsidR="00415261">
        <w:t xml:space="preserve">When you do so add the comment what </w:t>
      </w:r>
      <w:r w:rsidR="003968F2">
        <w:t>%1 or %2 means.</w:t>
      </w:r>
    </w:p>
    <w:p w14:paraId="71BC26A8" w14:textId="51F170C9" w:rsidR="006A4C06" w:rsidRDefault="006A4C06" w:rsidP="006A4C06">
      <w:pPr>
        <w:spacing w:line="480" w:lineRule="auto"/>
      </w:pPr>
      <w:r>
        <w:t xml:space="preserve">You </w:t>
      </w:r>
      <w:proofErr w:type="gramStart"/>
      <w:r>
        <w:t>never should</w:t>
      </w:r>
      <w:proofErr w:type="gramEnd"/>
      <w:r>
        <w:t xml:space="preserve"> hardcode the message shown on the screen. All text values should be stored in the variables in the object. You should create a </w:t>
      </w:r>
      <w:r w:rsidRPr="006A4C06">
        <w:rPr>
          <w:b/>
        </w:rPr>
        <w:t>Label</w:t>
      </w:r>
      <w:r>
        <w:t xml:space="preserve"> variable and assign the message or error text to it.</w:t>
      </w:r>
    </w:p>
    <w:p w14:paraId="45ECD7D1" w14:textId="4FC26C84" w:rsidR="00415261" w:rsidRDefault="006A4C06" w:rsidP="00415261">
      <w:pPr>
        <w:spacing w:line="480" w:lineRule="auto"/>
      </w:pPr>
      <w:r>
        <w:t>Examples you can find below.</w:t>
      </w:r>
    </w:p>
    <w:tbl>
      <w:tblPr>
        <w:tblStyle w:val="TableGrid"/>
        <w:tblW w:w="0" w:type="auto"/>
        <w:tblInd w:w="360" w:type="dxa"/>
        <w:tblLook w:val="04A0" w:firstRow="1" w:lastRow="0" w:firstColumn="1" w:lastColumn="0" w:noHBand="0" w:noVBand="1"/>
      </w:tblPr>
      <w:tblGrid>
        <w:gridCol w:w="8636"/>
      </w:tblGrid>
      <w:tr w:rsidR="00415261" w14:paraId="0249D65D" w14:textId="77777777" w:rsidTr="000B213F">
        <w:tc>
          <w:tcPr>
            <w:tcW w:w="9016" w:type="dxa"/>
            <w:tcBorders>
              <w:top w:val="double" w:sz="4" w:space="0" w:color="auto"/>
              <w:left w:val="double" w:sz="4" w:space="0" w:color="auto"/>
              <w:bottom w:val="double" w:sz="4" w:space="0" w:color="auto"/>
              <w:right w:val="double" w:sz="4" w:space="0" w:color="auto"/>
            </w:tcBorders>
          </w:tcPr>
          <w:p w14:paraId="392CA3DB" w14:textId="77777777" w:rsidR="005F1C6F" w:rsidRPr="005F1C6F" w:rsidRDefault="005F1C6F" w:rsidP="005F1C6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AF00DB"/>
                <w:sz w:val="21"/>
                <w:szCs w:val="21"/>
              </w:rPr>
              <w:t>var</w:t>
            </w:r>
          </w:p>
          <w:p w14:paraId="0096DBE2" w14:textId="2C436B0D" w:rsidR="005F1C6F" w:rsidRPr="005F1C6F" w:rsidRDefault="005F1C6F" w:rsidP="005F1C6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000000"/>
                <w:sz w:val="21"/>
                <w:szCs w:val="21"/>
              </w:rPr>
              <w:t xml:space="preserve"> Customer: </w:t>
            </w:r>
            <w:r w:rsidRPr="005F1C6F">
              <w:rPr>
                <w:rFonts w:ascii="Consolas" w:eastAsia="Times New Roman" w:hAnsi="Consolas" w:cs="Times New Roman"/>
                <w:color w:val="0000FF"/>
                <w:sz w:val="21"/>
                <w:szCs w:val="21"/>
              </w:rPr>
              <w:t>Record</w:t>
            </w:r>
            <w:r w:rsidRPr="005F1C6F">
              <w:rPr>
                <w:rFonts w:ascii="Consolas" w:eastAsia="Times New Roman" w:hAnsi="Consolas" w:cs="Times New Roman"/>
                <w:color w:val="000000"/>
                <w:sz w:val="21"/>
                <w:szCs w:val="21"/>
              </w:rPr>
              <w:t xml:space="preserve"> </w:t>
            </w:r>
            <w:proofErr w:type="gramStart"/>
            <w:r w:rsidRPr="005F1C6F">
              <w:rPr>
                <w:rFonts w:ascii="Consolas" w:eastAsia="Times New Roman" w:hAnsi="Consolas" w:cs="Times New Roman"/>
                <w:color w:val="000000"/>
                <w:sz w:val="21"/>
                <w:szCs w:val="21"/>
              </w:rPr>
              <w:t>Customer;</w:t>
            </w:r>
            <w:proofErr w:type="gramEnd"/>
          </w:p>
          <w:p w14:paraId="027F63D6" w14:textId="741D9C70" w:rsidR="00F52B1F" w:rsidRPr="00F52B1F" w:rsidRDefault="005F1C6F" w:rsidP="00F52B1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000000"/>
                <w:sz w:val="21"/>
                <w:szCs w:val="21"/>
              </w:rPr>
              <w:t> </w:t>
            </w:r>
            <w:proofErr w:type="spellStart"/>
            <w:r w:rsidRPr="005F1C6F">
              <w:rPr>
                <w:rFonts w:ascii="Consolas" w:eastAsia="Times New Roman" w:hAnsi="Consolas" w:cs="Times New Roman"/>
                <w:color w:val="000000"/>
                <w:sz w:val="21"/>
                <w:szCs w:val="21"/>
              </w:rPr>
              <w:t>CustomerNameMsg</w:t>
            </w:r>
            <w:proofErr w:type="spellEnd"/>
            <w:r w:rsidRPr="005F1C6F">
              <w:rPr>
                <w:rFonts w:ascii="Consolas" w:eastAsia="Times New Roman" w:hAnsi="Consolas" w:cs="Times New Roman"/>
                <w:color w:val="000000"/>
                <w:sz w:val="21"/>
                <w:szCs w:val="21"/>
              </w:rPr>
              <w:t xml:space="preserve">: </w:t>
            </w:r>
            <w:r w:rsidRPr="005F1C6F">
              <w:rPr>
                <w:rFonts w:ascii="Consolas" w:eastAsia="Times New Roman" w:hAnsi="Consolas" w:cs="Times New Roman"/>
                <w:color w:val="0000FF"/>
                <w:sz w:val="21"/>
                <w:szCs w:val="21"/>
              </w:rPr>
              <w:t>Label</w:t>
            </w:r>
            <w:r w:rsidRPr="005F1C6F">
              <w:rPr>
                <w:rFonts w:ascii="Consolas" w:eastAsia="Times New Roman" w:hAnsi="Consolas" w:cs="Times New Roman"/>
                <w:color w:val="000000"/>
                <w:sz w:val="21"/>
                <w:szCs w:val="21"/>
              </w:rPr>
              <w:t xml:space="preserve"> </w:t>
            </w:r>
            <w:r w:rsidRPr="005F1C6F">
              <w:rPr>
                <w:rFonts w:ascii="Consolas" w:eastAsia="Times New Roman" w:hAnsi="Consolas" w:cs="Times New Roman"/>
                <w:color w:val="A31515"/>
                <w:sz w:val="21"/>
                <w:szCs w:val="21"/>
              </w:rPr>
              <w:t>'Customer Name is %1.'</w:t>
            </w:r>
            <w:r w:rsidRPr="005F1C6F">
              <w:rPr>
                <w:rFonts w:ascii="Consolas" w:eastAsia="Times New Roman" w:hAnsi="Consolas" w:cs="Times New Roman"/>
                <w:color w:val="000000"/>
                <w:sz w:val="21"/>
                <w:szCs w:val="21"/>
              </w:rPr>
              <w:t xml:space="preserve">, Comment = </w:t>
            </w:r>
            <w:r w:rsidRPr="005F1C6F">
              <w:rPr>
                <w:rFonts w:ascii="Consolas" w:eastAsia="Times New Roman" w:hAnsi="Consolas" w:cs="Times New Roman"/>
                <w:color w:val="A31515"/>
                <w:sz w:val="21"/>
                <w:szCs w:val="21"/>
              </w:rPr>
              <w:t>'%1 - customer name</w:t>
            </w:r>
            <w:proofErr w:type="gramStart"/>
            <w:r w:rsidRPr="005F1C6F">
              <w:rPr>
                <w:rFonts w:ascii="Consolas" w:eastAsia="Times New Roman" w:hAnsi="Consolas" w:cs="Times New Roman"/>
                <w:color w:val="A31515"/>
                <w:sz w:val="21"/>
                <w:szCs w:val="21"/>
              </w:rPr>
              <w:t>'</w:t>
            </w:r>
            <w:r w:rsidR="00F52B1F" w:rsidRPr="00F52B1F">
              <w:rPr>
                <w:rFonts w:ascii="Consolas" w:eastAsia="Times New Roman" w:hAnsi="Consolas" w:cs="Times New Roman"/>
                <w:color w:val="000000"/>
                <w:sz w:val="21"/>
                <w:szCs w:val="21"/>
              </w:rPr>
              <w:t>;</w:t>
            </w:r>
            <w:proofErr w:type="gramEnd"/>
          </w:p>
          <w:p w14:paraId="1F9DA07A" w14:textId="5EE3673F" w:rsidR="005F1C6F" w:rsidRPr="005F1C6F" w:rsidRDefault="005F1C6F" w:rsidP="005F1C6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AF00DB"/>
                <w:sz w:val="21"/>
                <w:szCs w:val="21"/>
              </w:rPr>
              <w:t>begin</w:t>
            </w:r>
          </w:p>
          <w:p w14:paraId="7D22216A" w14:textId="54FCD38C" w:rsidR="005F1C6F" w:rsidRPr="005F1C6F" w:rsidRDefault="005F1C6F" w:rsidP="005F1C6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000000"/>
                <w:sz w:val="21"/>
                <w:szCs w:val="21"/>
              </w:rPr>
              <w:t> </w:t>
            </w:r>
            <w:proofErr w:type="spellStart"/>
            <w:r w:rsidRPr="005F1C6F">
              <w:rPr>
                <w:rFonts w:ascii="Consolas" w:eastAsia="Times New Roman" w:hAnsi="Consolas" w:cs="Times New Roman"/>
                <w:color w:val="000000"/>
                <w:sz w:val="21"/>
                <w:szCs w:val="21"/>
              </w:rPr>
              <w:t>Customer</w:t>
            </w:r>
            <w:r w:rsidRPr="005F1C6F">
              <w:rPr>
                <w:rFonts w:ascii="Consolas" w:eastAsia="Times New Roman" w:hAnsi="Consolas" w:cs="Times New Roman"/>
                <w:color w:val="0000FF"/>
                <w:sz w:val="21"/>
                <w:szCs w:val="21"/>
              </w:rPr>
              <w:t>.</w:t>
            </w:r>
            <w:r w:rsidRPr="005F1C6F">
              <w:rPr>
                <w:rFonts w:ascii="Consolas" w:eastAsia="Times New Roman" w:hAnsi="Consolas" w:cs="Times New Roman"/>
                <w:color w:val="000000"/>
                <w:sz w:val="21"/>
                <w:szCs w:val="21"/>
              </w:rPr>
              <w:t>Get</w:t>
            </w:r>
            <w:proofErr w:type="spellEnd"/>
            <w:r w:rsidRPr="005F1C6F">
              <w:rPr>
                <w:rFonts w:ascii="Consolas" w:eastAsia="Times New Roman" w:hAnsi="Consolas" w:cs="Times New Roman"/>
                <w:color w:val="0000FF"/>
                <w:sz w:val="21"/>
                <w:szCs w:val="21"/>
              </w:rPr>
              <w:t>(</w:t>
            </w:r>
            <w:r w:rsidRPr="005F1C6F">
              <w:rPr>
                <w:rFonts w:ascii="Consolas" w:eastAsia="Times New Roman" w:hAnsi="Consolas" w:cs="Times New Roman"/>
                <w:color w:val="A31515"/>
                <w:sz w:val="21"/>
                <w:szCs w:val="21"/>
              </w:rPr>
              <w:t>'10000'</w:t>
            </w:r>
            <w:proofErr w:type="gramStart"/>
            <w:r w:rsidRPr="005F1C6F">
              <w:rPr>
                <w:rFonts w:ascii="Consolas" w:eastAsia="Times New Roman" w:hAnsi="Consolas" w:cs="Times New Roman"/>
                <w:color w:val="0000FF"/>
                <w:sz w:val="21"/>
                <w:szCs w:val="21"/>
              </w:rPr>
              <w:t>)</w:t>
            </w:r>
            <w:r w:rsidRPr="005F1C6F">
              <w:rPr>
                <w:rFonts w:ascii="Consolas" w:eastAsia="Times New Roman" w:hAnsi="Consolas" w:cs="Times New Roman"/>
                <w:color w:val="000000"/>
                <w:sz w:val="21"/>
                <w:szCs w:val="21"/>
              </w:rPr>
              <w:t>;</w:t>
            </w:r>
            <w:proofErr w:type="gramEnd"/>
          </w:p>
          <w:p w14:paraId="2168C915" w14:textId="024C7EC6" w:rsidR="005F1C6F" w:rsidRPr="005F1C6F" w:rsidRDefault="005F1C6F" w:rsidP="005F1C6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000000"/>
                <w:sz w:val="21"/>
                <w:szCs w:val="21"/>
              </w:rPr>
              <w:t> </w:t>
            </w:r>
            <w:proofErr w:type="gramStart"/>
            <w:r w:rsidRPr="005F1C6F">
              <w:rPr>
                <w:rFonts w:ascii="Consolas" w:eastAsia="Times New Roman" w:hAnsi="Consolas" w:cs="Times New Roman"/>
                <w:color w:val="000000"/>
                <w:sz w:val="21"/>
                <w:szCs w:val="21"/>
              </w:rPr>
              <w:t>Message</w:t>
            </w:r>
            <w:r w:rsidRPr="005F1C6F">
              <w:rPr>
                <w:rFonts w:ascii="Consolas" w:eastAsia="Times New Roman" w:hAnsi="Consolas" w:cs="Times New Roman"/>
                <w:color w:val="0000FF"/>
                <w:sz w:val="21"/>
                <w:szCs w:val="21"/>
              </w:rPr>
              <w:t>(</w:t>
            </w:r>
            <w:proofErr w:type="spellStart"/>
            <w:proofErr w:type="gramEnd"/>
            <w:r w:rsidRPr="005F1C6F">
              <w:rPr>
                <w:rFonts w:ascii="Consolas" w:eastAsia="Times New Roman" w:hAnsi="Consolas" w:cs="Times New Roman"/>
                <w:color w:val="000000"/>
                <w:sz w:val="21"/>
                <w:szCs w:val="21"/>
              </w:rPr>
              <w:t>CustomerNameMsg,Customer</w:t>
            </w:r>
            <w:r w:rsidRPr="005F1C6F">
              <w:rPr>
                <w:rFonts w:ascii="Consolas" w:eastAsia="Times New Roman" w:hAnsi="Consolas" w:cs="Times New Roman"/>
                <w:color w:val="0000FF"/>
                <w:sz w:val="21"/>
                <w:szCs w:val="21"/>
              </w:rPr>
              <w:t>.</w:t>
            </w:r>
            <w:r w:rsidRPr="005F1C6F">
              <w:rPr>
                <w:rFonts w:ascii="Consolas" w:eastAsia="Times New Roman" w:hAnsi="Consolas" w:cs="Times New Roman"/>
                <w:color w:val="000000"/>
                <w:sz w:val="21"/>
                <w:szCs w:val="21"/>
              </w:rPr>
              <w:t>Name</w:t>
            </w:r>
            <w:proofErr w:type="spellEnd"/>
            <w:r w:rsidRPr="005F1C6F">
              <w:rPr>
                <w:rFonts w:ascii="Consolas" w:eastAsia="Times New Roman" w:hAnsi="Consolas" w:cs="Times New Roman"/>
                <w:color w:val="0000FF"/>
                <w:sz w:val="21"/>
                <w:szCs w:val="21"/>
              </w:rPr>
              <w:t>)</w:t>
            </w:r>
            <w:r w:rsidRPr="005F1C6F">
              <w:rPr>
                <w:rFonts w:ascii="Consolas" w:eastAsia="Times New Roman" w:hAnsi="Consolas" w:cs="Times New Roman"/>
                <w:color w:val="000000"/>
                <w:sz w:val="21"/>
                <w:szCs w:val="21"/>
              </w:rPr>
              <w:t>;</w:t>
            </w:r>
          </w:p>
          <w:p w14:paraId="4BF701EC" w14:textId="4BA82E65" w:rsidR="005F1C6F" w:rsidRPr="005F1C6F" w:rsidRDefault="005F1C6F" w:rsidP="005F1C6F">
            <w:pPr>
              <w:shd w:val="clear" w:color="auto" w:fill="FFFFFF"/>
              <w:spacing w:line="285" w:lineRule="atLeast"/>
              <w:jc w:val="left"/>
              <w:rPr>
                <w:rFonts w:ascii="Consolas" w:eastAsia="Times New Roman" w:hAnsi="Consolas" w:cs="Times New Roman"/>
                <w:color w:val="000000"/>
                <w:sz w:val="21"/>
                <w:szCs w:val="21"/>
              </w:rPr>
            </w:pPr>
            <w:proofErr w:type="gramStart"/>
            <w:r w:rsidRPr="005F1C6F">
              <w:rPr>
                <w:rFonts w:ascii="Consolas" w:eastAsia="Times New Roman" w:hAnsi="Consolas" w:cs="Times New Roman"/>
                <w:color w:val="AF00DB"/>
                <w:sz w:val="21"/>
                <w:szCs w:val="21"/>
              </w:rPr>
              <w:t>end</w:t>
            </w:r>
            <w:r w:rsidRPr="005F1C6F">
              <w:rPr>
                <w:rFonts w:ascii="Consolas" w:eastAsia="Times New Roman" w:hAnsi="Consolas" w:cs="Times New Roman"/>
                <w:color w:val="000000"/>
                <w:sz w:val="21"/>
                <w:szCs w:val="21"/>
              </w:rPr>
              <w:t>;</w:t>
            </w:r>
            <w:proofErr w:type="gramEnd"/>
          </w:p>
          <w:p w14:paraId="2797B6BA" w14:textId="77777777" w:rsidR="00415261" w:rsidRDefault="00415261" w:rsidP="000B213F">
            <w:pPr>
              <w:pStyle w:val="ListParagraph"/>
              <w:ind w:left="0"/>
              <w:rPr>
                <w:rStyle w:val="Heading3Char"/>
              </w:rPr>
            </w:pPr>
          </w:p>
        </w:tc>
      </w:tr>
    </w:tbl>
    <w:p w14:paraId="56867A81" w14:textId="42799A28" w:rsidR="00415261" w:rsidRDefault="00415261" w:rsidP="006A4C06">
      <w:pPr>
        <w:spacing w:line="480" w:lineRule="auto"/>
      </w:pPr>
    </w:p>
    <w:p w14:paraId="4E1BD875" w14:textId="0790BFE0" w:rsidR="00F52B1F" w:rsidRDefault="00995F1F" w:rsidP="006A4C06">
      <w:pPr>
        <w:spacing w:line="480" w:lineRule="auto"/>
      </w:pPr>
      <w:r>
        <w:lastRenderedPageBreak/>
        <w:t>The a</w:t>
      </w:r>
      <w:r w:rsidR="00F52B1F">
        <w:t xml:space="preserve">bove example shows </w:t>
      </w:r>
      <w:r>
        <w:t xml:space="preserve">a </w:t>
      </w:r>
      <w:r w:rsidR="00F52B1F" w:rsidRPr="00F52B1F">
        <w:rPr>
          <w:b/>
        </w:rPr>
        <w:t>message</w:t>
      </w:r>
      <w:r w:rsidR="00F52B1F">
        <w:t xml:space="preserve"> with </w:t>
      </w:r>
      <w:r>
        <w:t xml:space="preserve">the </w:t>
      </w:r>
      <w:r w:rsidR="00F52B1F">
        <w:t>customer</w:t>
      </w:r>
      <w:r>
        <w:t>'s</w:t>
      </w:r>
      <w:r w:rsidR="00F52B1F">
        <w:t xml:space="preserve"> name.</w:t>
      </w:r>
    </w:p>
    <w:tbl>
      <w:tblPr>
        <w:tblStyle w:val="TableGrid"/>
        <w:tblW w:w="0" w:type="auto"/>
        <w:tblInd w:w="360" w:type="dxa"/>
        <w:tblLook w:val="04A0" w:firstRow="1" w:lastRow="0" w:firstColumn="1" w:lastColumn="0" w:noHBand="0" w:noVBand="1"/>
      </w:tblPr>
      <w:tblGrid>
        <w:gridCol w:w="8636"/>
      </w:tblGrid>
      <w:tr w:rsidR="00F52B1F" w14:paraId="6549F5A5" w14:textId="77777777" w:rsidTr="000B213F">
        <w:tc>
          <w:tcPr>
            <w:tcW w:w="9016" w:type="dxa"/>
            <w:tcBorders>
              <w:top w:val="double" w:sz="4" w:space="0" w:color="auto"/>
              <w:left w:val="double" w:sz="4" w:space="0" w:color="auto"/>
              <w:bottom w:val="double" w:sz="4" w:space="0" w:color="auto"/>
              <w:right w:val="double" w:sz="4" w:space="0" w:color="auto"/>
            </w:tcBorders>
          </w:tcPr>
          <w:p w14:paraId="57CCA048" w14:textId="77777777" w:rsidR="00F52B1F" w:rsidRPr="005F1C6F" w:rsidRDefault="00F52B1F" w:rsidP="000B213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AF00DB"/>
                <w:sz w:val="21"/>
                <w:szCs w:val="21"/>
              </w:rPr>
              <w:t>var</w:t>
            </w:r>
          </w:p>
          <w:p w14:paraId="602DBDED" w14:textId="77777777" w:rsidR="00F52B1F" w:rsidRPr="005F1C6F" w:rsidRDefault="00F52B1F" w:rsidP="000B213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000000"/>
                <w:sz w:val="21"/>
                <w:szCs w:val="21"/>
              </w:rPr>
              <w:t xml:space="preserve"> Customer: </w:t>
            </w:r>
            <w:r w:rsidRPr="005F1C6F">
              <w:rPr>
                <w:rFonts w:ascii="Consolas" w:eastAsia="Times New Roman" w:hAnsi="Consolas" w:cs="Times New Roman"/>
                <w:color w:val="0000FF"/>
                <w:sz w:val="21"/>
                <w:szCs w:val="21"/>
              </w:rPr>
              <w:t>Record</w:t>
            </w:r>
            <w:r w:rsidRPr="005F1C6F">
              <w:rPr>
                <w:rFonts w:ascii="Consolas" w:eastAsia="Times New Roman" w:hAnsi="Consolas" w:cs="Times New Roman"/>
                <w:color w:val="000000"/>
                <w:sz w:val="21"/>
                <w:szCs w:val="21"/>
              </w:rPr>
              <w:t xml:space="preserve"> </w:t>
            </w:r>
            <w:proofErr w:type="gramStart"/>
            <w:r w:rsidRPr="005F1C6F">
              <w:rPr>
                <w:rFonts w:ascii="Consolas" w:eastAsia="Times New Roman" w:hAnsi="Consolas" w:cs="Times New Roman"/>
                <w:color w:val="000000"/>
                <w:sz w:val="21"/>
                <w:szCs w:val="21"/>
              </w:rPr>
              <w:t>Customer;</w:t>
            </w:r>
            <w:proofErr w:type="gramEnd"/>
          </w:p>
          <w:p w14:paraId="55DC09C8" w14:textId="26B4A440" w:rsidR="00F52B1F" w:rsidRPr="00F52B1F" w:rsidRDefault="00F52B1F" w:rsidP="000B213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000000"/>
                <w:sz w:val="21"/>
                <w:szCs w:val="21"/>
              </w:rPr>
              <w:t> </w:t>
            </w:r>
            <w:proofErr w:type="spellStart"/>
            <w:r w:rsidRPr="005F1C6F">
              <w:rPr>
                <w:rFonts w:ascii="Consolas" w:eastAsia="Times New Roman" w:hAnsi="Consolas" w:cs="Times New Roman"/>
                <w:color w:val="000000"/>
                <w:sz w:val="21"/>
                <w:szCs w:val="21"/>
              </w:rPr>
              <w:t>CustomerName</w:t>
            </w:r>
            <w:r>
              <w:rPr>
                <w:rFonts w:ascii="Consolas" w:eastAsia="Times New Roman" w:hAnsi="Consolas" w:cs="Times New Roman"/>
                <w:color w:val="000000"/>
                <w:sz w:val="21"/>
                <w:szCs w:val="21"/>
              </w:rPr>
              <w:t>Err</w:t>
            </w:r>
            <w:proofErr w:type="spellEnd"/>
            <w:r w:rsidRPr="005F1C6F">
              <w:rPr>
                <w:rFonts w:ascii="Consolas" w:eastAsia="Times New Roman" w:hAnsi="Consolas" w:cs="Times New Roman"/>
                <w:color w:val="000000"/>
                <w:sz w:val="21"/>
                <w:szCs w:val="21"/>
              </w:rPr>
              <w:t xml:space="preserve">: </w:t>
            </w:r>
            <w:r w:rsidRPr="005F1C6F">
              <w:rPr>
                <w:rFonts w:ascii="Consolas" w:eastAsia="Times New Roman" w:hAnsi="Consolas" w:cs="Times New Roman"/>
                <w:color w:val="0000FF"/>
                <w:sz w:val="21"/>
                <w:szCs w:val="21"/>
              </w:rPr>
              <w:t>Label</w:t>
            </w:r>
            <w:r w:rsidRPr="005F1C6F">
              <w:rPr>
                <w:rFonts w:ascii="Consolas" w:eastAsia="Times New Roman" w:hAnsi="Consolas" w:cs="Times New Roman"/>
                <w:color w:val="000000"/>
                <w:sz w:val="21"/>
                <w:szCs w:val="21"/>
              </w:rPr>
              <w:t xml:space="preserve"> </w:t>
            </w:r>
            <w:r w:rsidRPr="005F1C6F">
              <w:rPr>
                <w:rFonts w:ascii="Consolas" w:eastAsia="Times New Roman" w:hAnsi="Consolas" w:cs="Times New Roman"/>
                <w:color w:val="A31515"/>
                <w:sz w:val="21"/>
                <w:szCs w:val="21"/>
              </w:rPr>
              <w:t>'Customer Name is %1.'</w:t>
            </w:r>
            <w:r w:rsidRPr="005F1C6F">
              <w:rPr>
                <w:rFonts w:ascii="Consolas" w:eastAsia="Times New Roman" w:hAnsi="Consolas" w:cs="Times New Roman"/>
                <w:color w:val="000000"/>
                <w:sz w:val="21"/>
                <w:szCs w:val="21"/>
              </w:rPr>
              <w:t xml:space="preserve">, Comment = </w:t>
            </w:r>
            <w:r w:rsidRPr="005F1C6F">
              <w:rPr>
                <w:rFonts w:ascii="Consolas" w:eastAsia="Times New Roman" w:hAnsi="Consolas" w:cs="Times New Roman"/>
                <w:color w:val="A31515"/>
                <w:sz w:val="21"/>
                <w:szCs w:val="21"/>
              </w:rPr>
              <w:t>'%1 - customer name</w:t>
            </w:r>
            <w:proofErr w:type="gramStart"/>
            <w:r w:rsidRPr="005F1C6F">
              <w:rPr>
                <w:rFonts w:ascii="Consolas" w:eastAsia="Times New Roman" w:hAnsi="Consolas" w:cs="Times New Roman"/>
                <w:color w:val="A31515"/>
                <w:sz w:val="21"/>
                <w:szCs w:val="21"/>
              </w:rPr>
              <w:t>'</w:t>
            </w:r>
            <w:r w:rsidRPr="00F52B1F">
              <w:rPr>
                <w:rFonts w:ascii="Consolas" w:eastAsia="Times New Roman" w:hAnsi="Consolas" w:cs="Times New Roman"/>
                <w:color w:val="000000"/>
                <w:sz w:val="21"/>
                <w:szCs w:val="21"/>
              </w:rPr>
              <w:t>;</w:t>
            </w:r>
            <w:proofErr w:type="gramEnd"/>
          </w:p>
          <w:p w14:paraId="757031F1" w14:textId="77777777" w:rsidR="00F52B1F" w:rsidRPr="005F1C6F" w:rsidRDefault="00F52B1F" w:rsidP="000B213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AF00DB"/>
                <w:sz w:val="21"/>
                <w:szCs w:val="21"/>
              </w:rPr>
              <w:t>begin</w:t>
            </w:r>
          </w:p>
          <w:p w14:paraId="6C38E727" w14:textId="77777777" w:rsidR="00F52B1F" w:rsidRPr="005F1C6F" w:rsidRDefault="00F52B1F" w:rsidP="000B213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000000"/>
                <w:sz w:val="21"/>
                <w:szCs w:val="21"/>
              </w:rPr>
              <w:t> </w:t>
            </w:r>
            <w:proofErr w:type="spellStart"/>
            <w:r w:rsidRPr="005F1C6F">
              <w:rPr>
                <w:rFonts w:ascii="Consolas" w:eastAsia="Times New Roman" w:hAnsi="Consolas" w:cs="Times New Roman"/>
                <w:color w:val="000000"/>
                <w:sz w:val="21"/>
                <w:szCs w:val="21"/>
              </w:rPr>
              <w:t>Customer</w:t>
            </w:r>
            <w:r w:rsidRPr="005F1C6F">
              <w:rPr>
                <w:rFonts w:ascii="Consolas" w:eastAsia="Times New Roman" w:hAnsi="Consolas" w:cs="Times New Roman"/>
                <w:color w:val="0000FF"/>
                <w:sz w:val="21"/>
                <w:szCs w:val="21"/>
              </w:rPr>
              <w:t>.</w:t>
            </w:r>
            <w:r w:rsidRPr="005F1C6F">
              <w:rPr>
                <w:rFonts w:ascii="Consolas" w:eastAsia="Times New Roman" w:hAnsi="Consolas" w:cs="Times New Roman"/>
                <w:color w:val="000000"/>
                <w:sz w:val="21"/>
                <w:szCs w:val="21"/>
              </w:rPr>
              <w:t>Get</w:t>
            </w:r>
            <w:proofErr w:type="spellEnd"/>
            <w:r w:rsidRPr="005F1C6F">
              <w:rPr>
                <w:rFonts w:ascii="Consolas" w:eastAsia="Times New Roman" w:hAnsi="Consolas" w:cs="Times New Roman"/>
                <w:color w:val="0000FF"/>
                <w:sz w:val="21"/>
                <w:szCs w:val="21"/>
              </w:rPr>
              <w:t>(</w:t>
            </w:r>
            <w:r w:rsidRPr="005F1C6F">
              <w:rPr>
                <w:rFonts w:ascii="Consolas" w:eastAsia="Times New Roman" w:hAnsi="Consolas" w:cs="Times New Roman"/>
                <w:color w:val="A31515"/>
                <w:sz w:val="21"/>
                <w:szCs w:val="21"/>
              </w:rPr>
              <w:t>'10000'</w:t>
            </w:r>
            <w:proofErr w:type="gramStart"/>
            <w:r w:rsidRPr="005F1C6F">
              <w:rPr>
                <w:rFonts w:ascii="Consolas" w:eastAsia="Times New Roman" w:hAnsi="Consolas" w:cs="Times New Roman"/>
                <w:color w:val="0000FF"/>
                <w:sz w:val="21"/>
                <w:szCs w:val="21"/>
              </w:rPr>
              <w:t>)</w:t>
            </w:r>
            <w:r w:rsidRPr="005F1C6F">
              <w:rPr>
                <w:rFonts w:ascii="Consolas" w:eastAsia="Times New Roman" w:hAnsi="Consolas" w:cs="Times New Roman"/>
                <w:color w:val="000000"/>
                <w:sz w:val="21"/>
                <w:szCs w:val="21"/>
              </w:rPr>
              <w:t>;</w:t>
            </w:r>
            <w:proofErr w:type="gramEnd"/>
          </w:p>
          <w:p w14:paraId="5E08C611" w14:textId="7CD31204" w:rsidR="00F52B1F" w:rsidRPr="005F1C6F" w:rsidRDefault="00F52B1F" w:rsidP="000B213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000000"/>
                <w:sz w:val="21"/>
                <w:szCs w:val="21"/>
              </w:rPr>
              <w:t> </w:t>
            </w:r>
            <w:proofErr w:type="gramStart"/>
            <w:r>
              <w:rPr>
                <w:rFonts w:ascii="Consolas" w:eastAsia="Times New Roman" w:hAnsi="Consolas" w:cs="Times New Roman"/>
                <w:color w:val="000000"/>
                <w:sz w:val="21"/>
                <w:szCs w:val="21"/>
              </w:rPr>
              <w:t>Error</w:t>
            </w:r>
            <w:r w:rsidRPr="005F1C6F">
              <w:rPr>
                <w:rFonts w:ascii="Consolas" w:eastAsia="Times New Roman" w:hAnsi="Consolas" w:cs="Times New Roman"/>
                <w:color w:val="0000FF"/>
                <w:sz w:val="21"/>
                <w:szCs w:val="21"/>
              </w:rPr>
              <w:t>(</w:t>
            </w:r>
            <w:proofErr w:type="spellStart"/>
            <w:proofErr w:type="gramEnd"/>
            <w:r w:rsidRPr="005F1C6F">
              <w:rPr>
                <w:rFonts w:ascii="Consolas" w:eastAsia="Times New Roman" w:hAnsi="Consolas" w:cs="Times New Roman"/>
                <w:color w:val="000000"/>
                <w:sz w:val="21"/>
                <w:szCs w:val="21"/>
              </w:rPr>
              <w:t>CustomerNameMsg,Customer</w:t>
            </w:r>
            <w:r w:rsidRPr="005F1C6F">
              <w:rPr>
                <w:rFonts w:ascii="Consolas" w:eastAsia="Times New Roman" w:hAnsi="Consolas" w:cs="Times New Roman"/>
                <w:color w:val="0000FF"/>
                <w:sz w:val="21"/>
                <w:szCs w:val="21"/>
              </w:rPr>
              <w:t>.</w:t>
            </w:r>
            <w:r w:rsidRPr="005F1C6F">
              <w:rPr>
                <w:rFonts w:ascii="Consolas" w:eastAsia="Times New Roman" w:hAnsi="Consolas" w:cs="Times New Roman"/>
                <w:color w:val="000000"/>
                <w:sz w:val="21"/>
                <w:szCs w:val="21"/>
              </w:rPr>
              <w:t>Name</w:t>
            </w:r>
            <w:proofErr w:type="spellEnd"/>
            <w:r w:rsidRPr="005F1C6F">
              <w:rPr>
                <w:rFonts w:ascii="Consolas" w:eastAsia="Times New Roman" w:hAnsi="Consolas" w:cs="Times New Roman"/>
                <w:color w:val="0000FF"/>
                <w:sz w:val="21"/>
                <w:szCs w:val="21"/>
              </w:rPr>
              <w:t>)</w:t>
            </w:r>
            <w:r w:rsidRPr="005F1C6F">
              <w:rPr>
                <w:rFonts w:ascii="Consolas" w:eastAsia="Times New Roman" w:hAnsi="Consolas" w:cs="Times New Roman"/>
                <w:color w:val="000000"/>
                <w:sz w:val="21"/>
                <w:szCs w:val="21"/>
              </w:rPr>
              <w:t>;</w:t>
            </w:r>
          </w:p>
          <w:p w14:paraId="11A3609B" w14:textId="77777777" w:rsidR="00F52B1F" w:rsidRPr="005F1C6F" w:rsidRDefault="00F52B1F" w:rsidP="000B213F">
            <w:pPr>
              <w:shd w:val="clear" w:color="auto" w:fill="FFFFFF"/>
              <w:spacing w:line="285" w:lineRule="atLeast"/>
              <w:jc w:val="left"/>
              <w:rPr>
                <w:rFonts w:ascii="Consolas" w:eastAsia="Times New Roman" w:hAnsi="Consolas" w:cs="Times New Roman"/>
                <w:color w:val="000000"/>
                <w:sz w:val="21"/>
                <w:szCs w:val="21"/>
              </w:rPr>
            </w:pPr>
            <w:proofErr w:type="gramStart"/>
            <w:r w:rsidRPr="005F1C6F">
              <w:rPr>
                <w:rFonts w:ascii="Consolas" w:eastAsia="Times New Roman" w:hAnsi="Consolas" w:cs="Times New Roman"/>
                <w:color w:val="AF00DB"/>
                <w:sz w:val="21"/>
                <w:szCs w:val="21"/>
              </w:rPr>
              <w:t>end</w:t>
            </w:r>
            <w:r w:rsidRPr="005F1C6F">
              <w:rPr>
                <w:rFonts w:ascii="Consolas" w:eastAsia="Times New Roman" w:hAnsi="Consolas" w:cs="Times New Roman"/>
                <w:color w:val="000000"/>
                <w:sz w:val="21"/>
                <w:szCs w:val="21"/>
              </w:rPr>
              <w:t>;</w:t>
            </w:r>
            <w:proofErr w:type="gramEnd"/>
          </w:p>
          <w:p w14:paraId="43BDD966" w14:textId="77777777" w:rsidR="00F52B1F" w:rsidRDefault="00F52B1F" w:rsidP="000B213F">
            <w:pPr>
              <w:pStyle w:val="ListParagraph"/>
              <w:ind w:left="0"/>
              <w:rPr>
                <w:rStyle w:val="Heading3Char"/>
              </w:rPr>
            </w:pPr>
          </w:p>
        </w:tc>
      </w:tr>
    </w:tbl>
    <w:p w14:paraId="6161A1BE" w14:textId="77777777" w:rsidR="00F52B1F" w:rsidRDefault="00F52B1F" w:rsidP="00F52B1F">
      <w:pPr>
        <w:spacing w:line="480" w:lineRule="auto"/>
      </w:pPr>
    </w:p>
    <w:p w14:paraId="16BFD149" w14:textId="1BF2300A" w:rsidR="00F52B1F" w:rsidRDefault="00995F1F" w:rsidP="006A4C06">
      <w:pPr>
        <w:spacing w:line="480" w:lineRule="auto"/>
      </w:pPr>
      <w:r>
        <w:t>The a</w:t>
      </w:r>
      <w:r w:rsidR="00F52B1F">
        <w:t xml:space="preserve">bove example shows </w:t>
      </w:r>
      <w:r>
        <w:t xml:space="preserve">an </w:t>
      </w:r>
      <w:r w:rsidR="00F52B1F" w:rsidRPr="00F52B1F">
        <w:rPr>
          <w:b/>
        </w:rPr>
        <w:t>error</w:t>
      </w:r>
      <w:r w:rsidR="00F52B1F">
        <w:t xml:space="preserve"> with </w:t>
      </w:r>
      <w:r>
        <w:t xml:space="preserve">the </w:t>
      </w:r>
      <w:proofErr w:type="gramStart"/>
      <w:r w:rsidR="00F52B1F">
        <w:t>customer</w:t>
      </w:r>
      <w:proofErr w:type="gramEnd"/>
      <w:r w:rsidR="00F52B1F">
        <w:t xml:space="preserve"> name.</w:t>
      </w:r>
    </w:p>
    <w:p w14:paraId="02EC00D3" w14:textId="77777777" w:rsidR="00F52B1F" w:rsidRPr="00C658CE" w:rsidRDefault="00F52B1F" w:rsidP="00C658CE">
      <w:pPr>
        <w:spacing w:line="480" w:lineRule="auto"/>
        <w:rPr>
          <w:i/>
          <w:sz w:val="20"/>
        </w:rPr>
      </w:pPr>
      <w:r w:rsidRPr="00E016E8">
        <w:rPr>
          <w:rStyle w:val="Heading3Char"/>
          <w:noProof/>
        </w:rPr>
        <w:drawing>
          <wp:inline distT="0" distB="0" distL="0" distR="0" wp14:anchorId="7CF9084F" wp14:editId="78C0B070">
            <wp:extent cx="252412" cy="252412"/>
            <wp:effectExtent l="0" t="0" r="0" b="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Pr="00C658CE">
        <w:rPr>
          <w:i/>
          <w:sz w:val="20"/>
        </w:rPr>
        <w:t xml:space="preserve">Variables with messages and errors can be stored locally or globally. </w:t>
      </w:r>
    </w:p>
    <w:p w14:paraId="24BCE063" w14:textId="3529BCA9" w:rsidR="00F52B1F" w:rsidRPr="00C658CE" w:rsidRDefault="00F52B1F" w:rsidP="00C658CE">
      <w:pPr>
        <w:spacing w:line="480" w:lineRule="auto"/>
        <w:rPr>
          <w:i/>
          <w:sz w:val="20"/>
        </w:rPr>
      </w:pPr>
      <w:r w:rsidRPr="00C658CE">
        <w:rPr>
          <w:i/>
          <w:sz w:val="20"/>
        </w:rPr>
        <w:t xml:space="preserve">Never hardcode the text in the code. It would have </w:t>
      </w:r>
      <w:r w:rsidR="00995F1F" w:rsidRPr="00C658CE">
        <w:rPr>
          <w:i/>
          <w:sz w:val="20"/>
        </w:rPr>
        <w:t xml:space="preserve">an </w:t>
      </w:r>
      <w:r w:rsidRPr="00C658CE">
        <w:rPr>
          <w:i/>
          <w:sz w:val="20"/>
        </w:rPr>
        <w:t>impact on translations and other features such as telemetry.</w:t>
      </w:r>
    </w:p>
    <w:p w14:paraId="054923D6" w14:textId="70684277" w:rsidR="00F52B1F" w:rsidRPr="00C658CE" w:rsidRDefault="00F52B1F" w:rsidP="00C658CE">
      <w:pPr>
        <w:spacing w:line="480" w:lineRule="auto"/>
        <w:rPr>
          <w:i/>
          <w:sz w:val="20"/>
        </w:rPr>
      </w:pPr>
      <w:r w:rsidRPr="00C658CE">
        <w:rPr>
          <w:i/>
          <w:sz w:val="20"/>
        </w:rPr>
        <w:t xml:space="preserve">Add proper suffix to the variable name. For messages finish the name with </w:t>
      </w:r>
      <w:r w:rsidRPr="00C658CE">
        <w:rPr>
          <w:b/>
          <w:i/>
          <w:sz w:val="20"/>
        </w:rPr>
        <w:t>Msg</w:t>
      </w:r>
      <w:r w:rsidRPr="00C658CE">
        <w:rPr>
          <w:i/>
          <w:sz w:val="20"/>
        </w:rPr>
        <w:t xml:space="preserve">, for errors finish the name with </w:t>
      </w:r>
      <w:r w:rsidRPr="00C658CE">
        <w:rPr>
          <w:b/>
          <w:i/>
          <w:sz w:val="20"/>
        </w:rPr>
        <w:t>Err</w:t>
      </w:r>
      <w:r w:rsidR="00E12364" w:rsidRPr="00C658CE">
        <w:rPr>
          <w:i/>
          <w:sz w:val="20"/>
        </w:rPr>
        <w:t>.</w:t>
      </w:r>
    </w:p>
    <w:p w14:paraId="55651516" w14:textId="77777777" w:rsidR="00B06208" w:rsidRDefault="00B06208" w:rsidP="00B06208">
      <w:pPr>
        <w:pStyle w:val="Heading2"/>
        <w:rPr>
          <w:rStyle w:val="BalloonTextChar"/>
          <w:rFonts w:asciiTheme="minorHAnsi" w:eastAsiaTheme="minorHAnsi" w:hAnsiTheme="minorHAnsi" w:cstheme="minorBidi"/>
          <w:smallCaps w:val="0"/>
          <w:noProof/>
          <w:spacing w:val="0"/>
          <w:sz w:val="22"/>
          <w:szCs w:val="22"/>
        </w:rPr>
      </w:pPr>
    </w:p>
    <w:p w14:paraId="21E6CCC1" w14:textId="26B952A2" w:rsidR="00B06208" w:rsidRPr="001A244F" w:rsidRDefault="00B06208" w:rsidP="00B06208">
      <w:pPr>
        <w:pStyle w:val="Heading2"/>
      </w:pPr>
      <w:r w:rsidRPr="00E016E8">
        <w:rPr>
          <w:rStyle w:val="BalloonTextChar"/>
          <w:noProof/>
        </w:rPr>
        <w:drawing>
          <wp:inline distT="0" distB="0" distL="0" distR="0" wp14:anchorId="05219D80" wp14:editId="75A3F41D">
            <wp:extent cx="267618" cy="267618"/>
            <wp:effectExtent l="0" t="0" r="0" b="0"/>
            <wp:docPr id="133" name="Graphic 133"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w:t>
      </w:r>
      <w:r w:rsidR="009C1F2A">
        <w:t xml:space="preserve">Block </w:t>
      </w:r>
      <w:r w:rsidR="00B20BDE">
        <w:t>d</w:t>
      </w:r>
      <w:r w:rsidR="009C1F2A">
        <w:t xml:space="preserve">eleting the </w:t>
      </w:r>
      <w:r w:rsidR="00B20BDE">
        <w:t>c</w:t>
      </w:r>
      <w:r w:rsidR="009C1F2A">
        <w:t>ustomer when at least one bonus exists</w:t>
      </w:r>
      <w:r>
        <w:t xml:space="preserve"> </w:t>
      </w:r>
    </w:p>
    <w:p w14:paraId="707ECBBE" w14:textId="08B03833" w:rsidR="00B06208" w:rsidRDefault="00B06208" w:rsidP="00B20BDE">
      <w:pPr>
        <w:spacing w:line="480" w:lineRule="auto"/>
      </w:pPr>
      <w:r>
        <w:t>It turns out that you can delete the customer when</w:t>
      </w:r>
      <w:r w:rsidR="00B20BDE">
        <w:t xml:space="preserve"> any bonus exists for the customer. </w:t>
      </w:r>
      <w:r w:rsidR="002F54BB">
        <w:t>Your</w:t>
      </w:r>
      <w:r w:rsidR="00B20BDE">
        <w:t xml:space="preserve"> system architect would like to block it.</w:t>
      </w:r>
    </w:p>
    <w:p w14:paraId="4B5B19CE" w14:textId="75314B80" w:rsidR="00B06208" w:rsidRPr="007940A7" w:rsidRDefault="00B20BDE" w:rsidP="004C6005">
      <w:pPr>
        <w:pStyle w:val="ListParagraph"/>
        <w:numPr>
          <w:ilvl w:val="0"/>
          <w:numId w:val="26"/>
        </w:numPr>
      </w:pPr>
      <w:r>
        <w:t>Open file</w:t>
      </w:r>
      <w:r w:rsidR="00B06208">
        <w:t xml:space="preserve"> </w:t>
      </w:r>
      <w:r w:rsidR="00B06208" w:rsidRPr="00D55CEC">
        <w:rPr>
          <w:b/>
        </w:rPr>
        <w:t>Customer.TableExt.al</w:t>
      </w:r>
      <w:r w:rsidR="00B06208">
        <w:t xml:space="preserve"> and </w:t>
      </w:r>
      <w:r w:rsidR="007940A7">
        <w:t xml:space="preserve">add </w:t>
      </w:r>
      <w:r>
        <w:t xml:space="preserve">new trigger </w:t>
      </w:r>
      <w:proofErr w:type="spellStart"/>
      <w:proofErr w:type="gramStart"/>
      <w:r w:rsidRPr="00B20BDE">
        <w:rPr>
          <w:b/>
        </w:rPr>
        <w:t>OnBeforeDelete</w:t>
      </w:r>
      <w:proofErr w:type="spellEnd"/>
      <w:r w:rsidRPr="00B20BDE">
        <w:rPr>
          <w:b/>
        </w:rPr>
        <w:t>(</w:t>
      </w:r>
      <w:proofErr w:type="gramEnd"/>
      <w:r w:rsidRPr="00B20BDE">
        <w:rPr>
          <w:b/>
        </w:rPr>
        <w:t>)</w:t>
      </w:r>
    </w:p>
    <w:p w14:paraId="7F2A6801" w14:textId="2CF1D6CF" w:rsidR="007940A7" w:rsidRDefault="007940A7" w:rsidP="004C6005">
      <w:pPr>
        <w:pStyle w:val="ListParagraph"/>
        <w:numPr>
          <w:ilvl w:val="0"/>
          <w:numId w:val="26"/>
        </w:numPr>
      </w:pPr>
      <w:r w:rsidRPr="007940A7">
        <w:t xml:space="preserve">Create a new local procedure </w:t>
      </w:r>
      <w:proofErr w:type="spellStart"/>
      <w:r w:rsidRPr="007940A7">
        <w:rPr>
          <w:b/>
        </w:rPr>
        <w:t>TestIfBonusExists</w:t>
      </w:r>
      <w:proofErr w:type="spellEnd"/>
    </w:p>
    <w:p w14:paraId="12C88CB7" w14:textId="32819012" w:rsidR="00F957C9" w:rsidRPr="00C658CE" w:rsidRDefault="00F957C9" w:rsidP="00C658CE">
      <w:pPr>
        <w:spacing w:line="480" w:lineRule="auto"/>
        <w:ind w:left="720"/>
        <w:rPr>
          <w:i/>
          <w:sz w:val="20"/>
        </w:rPr>
      </w:pPr>
      <w:r w:rsidRPr="00E016E8">
        <w:rPr>
          <w:rStyle w:val="Heading3Char"/>
          <w:noProof/>
        </w:rPr>
        <w:drawing>
          <wp:inline distT="0" distB="0" distL="0" distR="0" wp14:anchorId="32CAFEF4" wp14:editId="30A3B281">
            <wp:extent cx="252412" cy="252412"/>
            <wp:effectExtent l="0" t="0" r="0" b="0"/>
            <wp:docPr id="148" name="Graphic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Pr="00C658CE">
        <w:rPr>
          <w:i/>
          <w:sz w:val="20"/>
        </w:rPr>
        <w:t xml:space="preserve">To create </w:t>
      </w:r>
      <w:r w:rsidR="00995F1F" w:rsidRPr="00C658CE">
        <w:rPr>
          <w:i/>
          <w:sz w:val="20"/>
        </w:rPr>
        <w:t xml:space="preserve">a </w:t>
      </w:r>
      <w:r w:rsidRPr="00C658CE">
        <w:rPr>
          <w:i/>
          <w:sz w:val="20"/>
        </w:rPr>
        <w:t xml:space="preserve">procedure, you can use </w:t>
      </w:r>
      <w:r w:rsidR="00995F1F" w:rsidRPr="00C658CE">
        <w:rPr>
          <w:i/>
          <w:sz w:val="20"/>
        </w:rPr>
        <w:t xml:space="preserve">the </w:t>
      </w:r>
      <w:r w:rsidRPr="00C658CE">
        <w:rPr>
          <w:i/>
          <w:sz w:val="20"/>
        </w:rPr>
        <w:t xml:space="preserve">snippet </w:t>
      </w:r>
      <w:r w:rsidRPr="00C658CE">
        <w:rPr>
          <w:b/>
          <w:i/>
          <w:sz w:val="20"/>
        </w:rPr>
        <w:t>procedure</w:t>
      </w:r>
      <w:r w:rsidRPr="00C658CE">
        <w:rPr>
          <w:i/>
          <w:sz w:val="20"/>
        </w:rPr>
        <w:t xml:space="preserve">. </w:t>
      </w:r>
    </w:p>
    <w:p w14:paraId="1A74ED83" w14:textId="77777777" w:rsidR="00F957C9" w:rsidRPr="007940A7" w:rsidRDefault="00F957C9" w:rsidP="00F957C9">
      <w:pPr>
        <w:pStyle w:val="ListParagraph"/>
        <w:ind w:left="1080"/>
      </w:pPr>
    </w:p>
    <w:p w14:paraId="00F9CF54" w14:textId="2F80BE2F" w:rsidR="00B06208" w:rsidRDefault="00B20BDE" w:rsidP="004C6005">
      <w:pPr>
        <w:pStyle w:val="ListParagraph"/>
        <w:numPr>
          <w:ilvl w:val="0"/>
          <w:numId w:val="26"/>
        </w:numPr>
      </w:pPr>
      <w:r>
        <w:lastRenderedPageBreak/>
        <w:t>Filter Bon</w:t>
      </w:r>
      <w:r w:rsidR="003F4DF3">
        <w:t>us</w:t>
      </w:r>
      <w:r>
        <w:t xml:space="preserve"> Header Table where </w:t>
      </w:r>
      <w:r w:rsidR="00995F1F">
        <w:t xml:space="preserve">the </w:t>
      </w:r>
      <w:r>
        <w:t xml:space="preserve">customer is used and show </w:t>
      </w:r>
      <w:r w:rsidR="00995F1F">
        <w:t xml:space="preserve">an </w:t>
      </w:r>
      <w:r>
        <w:t>error message if any record exists</w:t>
      </w:r>
    </w:p>
    <w:p w14:paraId="6D196AAA" w14:textId="790CDB06" w:rsidR="003F4DF3" w:rsidRDefault="003F4DF3" w:rsidP="004C6005">
      <w:pPr>
        <w:pStyle w:val="ListParagraph"/>
        <w:numPr>
          <w:ilvl w:val="0"/>
          <w:numId w:val="26"/>
        </w:numPr>
      </w:pPr>
      <w:r>
        <w:t>Add the procedure to the created trigger</w:t>
      </w:r>
    </w:p>
    <w:p w14:paraId="01F55509" w14:textId="7D3B8018" w:rsidR="003017F4" w:rsidRDefault="003017F4" w:rsidP="004C6005">
      <w:pPr>
        <w:pStyle w:val="ListParagraph"/>
        <w:numPr>
          <w:ilvl w:val="0"/>
          <w:numId w:val="26"/>
        </w:numPr>
      </w:pPr>
      <w:r>
        <w:t xml:space="preserve">Publish your code, create </w:t>
      </w:r>
      <w:r w:rsidR="00995F1F">
        <w:t xml:space="preserve">a </w:t>
      </w:r>
      <w:r>
        <w:t xml:space="preserve">Bonus for the customer and try to delete </w:t>
      </w:r>
      <w:r w:rsidR="00995F1F">
        <w:t xml:space="preserve">the </w:t>
      </w:r>
      <w:r>
        <w:t>customer after</w:t>
      </w:r>
    </w:p>
    <w:p w14:paraId="7F0BC79A" w14:textId="77777777" w:rsidR="003017F4" w:rsidRDefault="003017F4" w:rsidP="003017F4">
      <w:pPr>
        <w:pStyle w:val="ListParagraph"/>
        <w:ind w:left="1080"/>
      </w:pPr>
    </w:p>
    <w:p w14:paraId="6DE357F0" w14:textId="77777777" w:rsidR="00B06208" w:rsidRDefault="00B06208" w:rsidP="00C658CE">
      <w:pPr>
        <w:rPr>
          <w:rStyle w:val="Heading3Char"/>
        </w:rPr>
      </w:pPr>
      <w:r w:rsidRPr="00E016E8">
        <w:rPr>
          <w:rStyle w:val="BalloonTextChar"/>
          <w:noProof/>
        </w:rPr>
        <w:drawing>
          <wp:inline distT="0" distB="0" distL="0" distR="0" wp14:anchorId="2DD8FAB7" wp14:editId="781713D2">
            <wp:extent cx="267618" cy="267618"/>
            <wp:effectExtent l="0" t="0" r="0" b="0"/>
            <wp:docPr id="137" name="Graphic 137"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B06208" w14:paraId="4AE2CC72" w14:textId="77777777" w:rsidTr="000B213F">
        <w:tc>
          <w:tcPr>
            <w:tcW w:w="9016" w:type="dxa"/>
            <w:tcBorders>
              <w:top w:val="double" w:sz="4" w:space="0" w:color="auto"/>
              <w:left w:val="double" w:sz="4" w:space="0" w:color="auto"/>
              <w:bottom w:val="double" w:sz="4" w:space="0" w:color="auto"/>
              <w:right w:val="double" w:sz="4" w:space="0" w:color="auto"/>
            </w:tcBorders>
          </w:tcPr>
          <w:p w14:paraId="45B1922A" w14:textId="77777777" w:rsidR="00B06208" w:rsidRDefault="00B06208" w:rsidP="000B213F">
            <w:pPr>
              <w:shd w:val="clear" w:color="auto" w:fill="FFFFFF"/>
              <w:spacing w:line="285" w:lineRule="atLeast"/>
              <w:jc w:val="left"/>
              <w:rPr>
                <w:rFonts w:ascii="Consolas" w:eastAsia="Times New Roman" w:hAnsi="Consolas" w:cs="Times New Roman"/>
                <w:color w:val="0000FF"/>
                <w:sz w:val="21"/>
                <w:szCs w:val="21"/>
              </w:rPr>
            </w:pPr>
          </w:p>
          <w:p w14:paraId="238E6DBF" w14:textId="5477A3A1"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AF00DB"/>
                <w:sz w:val="21"/>
                <w:szCs w:val="21"/>
              </w:rPr>
              <w:t>trigger</w:t>
            </w:r>
            <w:r w:rsidRPr="003D17C1">
              <w:rPr>
                <w:rFonts w:ascii="Consolas" w:eastAsia="Times New Roman" w:hAnsi="Consolas" w:cs="Times New Roman"/>
                <w:color w:val="000000"/>
                <w:sz w:val="21"/>
                <w:szCs w:val="21"/>
              </w:rPr>
              <w:t xml:space="preserve"> </w:t>
            </w:r>
            <w:proofErr w:type="spellStart"/>
            <w:proofErr w:type="gramStart"/>
            <w:r w:rsidRPr="003D17C1">
              <w:rPr>
                <w:rFonts w:ascii="Consolas" w:eastAsia="Times New Roman" w:hAnsi="Consolas" w:cs="Times New Roman"/>
                <w:color w:val="000000"/>
                <w:sz w:val="21"/>
                <w:szCs w:val="21"/>
              </w:rPr>
              <w:t>OnBeforeDelete</w:t>
            </w:r>
            <w:proofErr w:type="spellEnd"/>
            <w:r w:rsidRPr="003D17C1">
              <w:rPr>
                <w:rFonts w:ascii="Consolas" w:eastAsia="Times New Roman" w:hAnsi="Consolas" w:cs="Times New Roman"/>
                <w:color w:val="0000FF"/>
                <w:sz w:val="21"/>
                <w:szCs w:val="21"/>
              </w:rPr>
              <w:t>(</w:t>
            </w:r>
            <w:proofErr w:type="gramEnd"/>
            <w:r w:rsidRPr="003D17C1">
              <w:rPr>
                <w:rFonts w:ascii="Consolas" w:eastAsia="Times New Roman" w:hAnsi="Consolas" w:cs="Times New Roman"/>
                <w:color w:val="0000FF"/>
                <w:sz w:val="21"/>
                <w:szCs w:val="21"/>
              </w:rPr>
              <w:t>)</w:t>
            </w:r>
          </w:p>
          <w:p w14:paraId="2A150E55" w14:textId="284D4DC0"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AF00DB"/>
                <w:sz w:val="21"/>
                <w:szCs w:val="21"/>
              </w:rPr>
              <w:t>begin</w:t>
            </w:r>
          </w:p>
          <w:p w14:paraId="04D39379" w14:textId="669B2353"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proofErr w:type="gramStart"/>
            <w:r w:rsidRPr="003D17C1">
              <w:rPr>
                <w:rFonts w:ascii="Consolas" w:eastAsia="Times New Roman" w:hAnsi="Consolas" w:cs="Times New Roman"/>
                <w:color w:val="000000"/>
                <w:sz w:val="21"/>
                <w:szCs w:val="21"/>
              </w:rPr>
              <w:t>TestIfBonusExists</w:t>
            </w:r>
            <w:proofErr w:type="spellEnd"/>
            <w:r w:rsidRPr="003D17C1">
              <w:rPr>
                <w:rFonts w:ascii="Consolas" w:eastAsia="Times New Roman" w:hAnsi="Consolas" w:cs="Times New Roman"/>
                <w:color w:val="0000FF"/>
                <w:sz w:val="21"/>
                <w:szCs w:val="21"/>
              </w:rPr>
              <w:t>(</w:t>
            </w:r>
            <w:proofErr w:type="gramEnd"/>
            <w:r w:rsidRPr="003D17C1">
              <w:rPr>
                <w:rFonts w:ascii="Consolas" w:eastAsia="Times New Roman" w:hAnsi="Consolas" w:cs="Times New Roman"/>
                <w:color w:val="0000FF"/>
                <w:sz w:val="21"/>
                <w:szCs w:val="21"/>
              </w:rPr>
              <w:t>)</w:t>
            </w:r>
            <w:r w:rsidRPr="003D17C1">
              <w:rPr>
                <w:rFonts w:ascii="Consolas" w:eastAsia="Times New Roman" w:hAnsi="Consolas" w:cs="Times New Roman"/>
                <w:color w:val="000000"/>
                <w:sz w:val="21"/>
                <w:szCs w:val="21"/>
              </w:rPr>
              <w:t>;</w:t>
            </w:r>
          </w:p>
          <w:p w14:paraId="43CD2C19" w14:textId="4EA095F7"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proofErr w:type="gramStart"/>
            <w:r w:rsidRPr="003D17C1">
              <w:rPr>
                <w:rFonts w:ascii="Consolas" w:eastAsia="Times New Roman" w:hAnsi="Consolas" w:cs="Times New Roman"/>
                <w:color w:val="AF00DB"/>
                <w:sz w:val="21"/>
                <w:szCs w:val="21"/>
              </w:rPr>
              <w:t>end</w:t>
            </w:r>
            <w:r w:rsidRPr="003D17C1">
              <w:rPr>
                <w:rFonts w:ascii="Consolas" w:eastAsia="Times New Roman" w:hAnsi="Consolas" w:cs="Times New Roman"/>
                <w:color w:val="000000"/>
                <w:sz w:val="21"/>
                <w:szCs w:val="21"/>
              </w:rPr>
              <w:t>;</w:t>
            </w:r>
            <w:proofErr w:type="gramEnd"/>
          </w:p>
          <w:p w14:paraId="31219C31" w14:textId="77777777"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p>
          <w:p w14:paraId="7171C6DC" w14:textId="08E0B417"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AF00DB"/>
                <w:sz w:val="21"/>
                <w:szCs w:val="21"/>
              </w:rPr>
              <w:t>var</w:t>
            </w:r>
          </w:p>
          <w:p w14:paraId="34E6D591" w14:textId="6A340B0F"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000000"/>
                <w:sz w:val="21"/>
                <w:szCs w:val="21"/>
              </w:rPr>
              <w:t xml:space="preserve">  </w:t>
            </w:r>
            <w:proofErr w:type="spellStart"/>
            <w:r w:rsidRPr="003D17C1">
              <w:rPr>
                <w:rFonts w:ascii="Consolas" w:eastAsia="Times New Roman" w:hAnsi="Consolas" w:cs="Times New Roman"/>
                <w:color w:val="000000"/>
                <w:sz w:val="21"/>
                <w:szCs w:val="21"/>
              </w:rPr>
              <w:t>AtLeastOneBonusForCustomerExistsErr</w:t>
            </w:r>
            <w:proofErr w:type="spellEnd"/>
            <w:r w:rsidRPr="003D17C1">
              <w:rPr>
                <w:rFonts w:ascii="Consolas" w:eastAsia="Times New Roman" w:hAnsi="Consolas" w:cs="Times New Roman"/>
                <w:color w:val="000000"/>
                <w:sz w:val="21"/>
                <w:szCs w:val="21"/>
              </w:rPr>
              <w:t xml:space="preserve">: </w:t>
            </w:r>
            <w:r w:rsidRPr="003D17C1">
              <w:rPr>
                <w:rFonts w:ascii="Consolas" w:eastAsia="Times New Roman" w:hAnsi="Consolas" w:cs="Times New Roman"/>
                <w:color w:val="0000FF"/>
                <w:sz w:val="21"/>
                <w:szCs w:val="21"/>
              </w:rPr>
              <w:t>Label</w:t>
            </w:r>
            <w:r w:rsidRPr="003D17C1">
              <w:rPr>
                <w:rFonts w:ascii="Consolas" w:eastAsia="Times New Roman" w:hAnsi="Consolas" w:cs="Times New Roman"/>
                <w:color w:val="000000"/>
                <w:sz w:val="21"/>
                <w:szCs w:val="21"/>
              </w:rPr>
              <w:t xml:space="preserve"> </w:t>
            </w:r>
            <w:r w:rsidRPr="003D17C1">
              <w:rPr>
                <w:rFonts w:ascii="Consolas" w:eastAsia="Times New Roman" w:hAnsi="Consolas" w:cs="Times New Roman"/>
                <w:color w:val="A31515"/>
                <w:sz w:val="21"/>
                <w:szCs w:val="21"/>
              </w:rPr>
              <w:t>'At least one bonus for customer %1 exists.'</w:t>
            </w:r>
            <w:r w:rsidRPr="003D17C1">
              <w:rPr>
                <w:rFonts w:ascii="Consolas" w:eastAsia="Times New Roman" w:hAnsi="Consolas" w:cs="Times New Roman"/>
                <w:color w:val="000000"/>
                <w:sz w:val="21"/>
                <w:szCs w:val="21"/>
              </w:rPr>
              <w:t xml:space="preserve">, Comment = </w:t>
            </w:r>
            <w:r w:rsidRPr="003D17C1">
              <w:rPr>
                <w:rFonts w:ascii="Consolas" w:eastAsia="Times New Roman" w:hAnsi="Consolas" w:cs="Times New Roman"/>
                <w:color w:val="A31515"/>
                <w:sz w:val="21"/>
                <w:szCs w:val="21"/>
              </w:rPr>
              <w:t>'%1 - customer name</w:t>
            </w:r>
            <w:proofErr w:type="gramStart"/>
            <w:r w:rsidRPr="003D17C1">
              <w:rPr>
                <w:rFonts w:ascii="Consolas" w:eastAsia="Times New Roman" w:hAnsi="Consolas" w:cs="Times New Roman"/>
                <w:color w:val="A31515"/>
                <w:sz w:val="21"/>
                <w:szCs w:val="21"/>
              </w:rPr>
              <w:t>'</w:t>
            </w:r>
            <w:r w:rsidRPr="003D17C1">
              <w:rPr>
                <w:rFonts w:ascii="Consolas" w:eastAsia="Times New Roman" w:hAnsi="Consolas" w:cs="Times New Roman"/>
                <w:color w:val="000000"/>
                <w:sz w:val="21"/>
                <w:szCs w:val="21"/>
              </w:rPr>
              <w:t>;</w:t>
            </w:r>
            <w:proofErr w:type="gramEnd"/>
          </w:p>
          <w:p w14:paraId="169BE808" w14:textId="77777777"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p>
          <w:p w14:paraId="762131E7" w14:textId="5A24D965"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AF00DB"/>
                <w:sz w:val="21"/>
                <w:szCs w:val="21"/>
              </w:rPr>
              <w:t>local</w:t>
            </w:r>
            <w:r w:rsidRPr="003D17C1">
              <w:rPr>
                <w:rFonts w:ascii="Consolas" w:eastAsia="Times New Roman" w:hAnsi="Consolas" w:cs="Times New Roman"/>
                <w:color w:val="000000"/>
                <w:sz w:val="21"/>
                <w:szCs w:val="21"/>
              </w:rPr>
              <w:t xml:space="preserve"> </w:t>
            </w:r>
            <w:r w:rsidRPr="003D17C1">
              <w:rPr>
                <w:rFonts w:ascii="Consolas" w:eastAsia="Times New Roman" w:hAnsi="Consolas" w:cs="Times New Roman"/>
                <w:color w:val="AF00DB"/>
                <w:sz w:val="21"/>
                <w:szCs w:val="21"/>
              </w:rPr>
              <w:t>procedure</w:t>
            </w:r>
            <w:r w:rsidRPr="003D17C1">
              <w:rPr>
                <w:rFonts w:ascii="Consolas" w:eastAsia="Times New Roman" w:hAnsi="Consolas" w:cs="Times New Roman"/>
                <w:color w:val="000000"/>
                <w:sz w:val="21"/>
                <w:szCs w:val="21"/>
              </w:rPr>
              <w:t xml:space="preserve"> </w:t>
            </w:r>
            <w:proofErr w:type="spellStart"/>
            <w:proofErr w:type="gramStart"/>
            <w:r w:rsidRPr="003D17C1">
              <w:rPr>
                <w:rFonts w:ascii="Consolas" w:eastAsia="Times New Roman" w:hAnsi="Consolas" w:cs="Times New Roman"/>
                <w:color w:val="000000"/>
                <w:sz w:val="21"/>
                <w:szCs w:val="21"/>
              </w:rPr>
              <w:t>TestIfBonusExists</w:t>
            </w:r>
            <w:proofErr w:type="spellEnd"/>
            <w:r w:rsidRPr="003D17C1">
              <w:rPr>
                <w:rFonts w:ascii="Consolas" w:eastAsia="Times New Roman" w:hAnsi="Consolas" w:cs="Times New Roman"/>
                <w:color w:val="0000FF"/>
                <w:sz w:val="21"/>
                <w:szCs w:val="21"/>
              </w:rPr>
              <w:t>(</w:t>
            </w:r>
            <w:proofErr w:type="gramEnd"/>
            <w:r w:rsidRPr="003D17C1">
              <w:rPr>
                <w:rFonts w:ascii="Consolas" w:eastAsia="Times New Roman" w:hAnsi="Consolas" w:cs="Times New Roman"/>
                <w:color w:val="0000FF"/>
                <w:sz w:val="21"/>
                <w:szCs w:val="21"/>
              </w:rPr>
              <w:t>)</w:t>
            </w:r>
          </w:p>
          <w:p w14:paraId="72845131" w14:textId="3A77017D"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AF00DB"/>
                <w:sz w:val="21"/>
                <w:szCs w:val="21"/>
              </w:rPr>
              <w:t>var</w:t>
            </w:r>
          </w:p>
          <w:p w14:paraId="592BC2C1" w14:textId="68A70F13"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000000"/>
                <w:sz w:val="21"/>
                <w:szCs w:val="21"/>
              </w:rPr>
              <w:t> </w:t>
            </w:r>
            <w:proofErr w:type="spellStart"/>
            <w:r w:rsidRPr="003D17C1">
              <w:rPr>
                <w:rFonts w:ascii="Consolas" w:eastAsia="Times New Roman" w:hAnsi="Consolas" w:cs="Times New Roman"/>
                <w:color w:val="000000"/>
                <w:sz w:val="21"/>
                <w:szCs w:val="21"/>
              </w:rPr>
              <w:t>BonusHeader</w:t>
            </w:r>
            <w:proofErr w:type="spellEnd"/>
            <w:r w:rsidRPr="003D17C1">
              <w:rPr>
                <w:rFonts w:ascii="Consolas" w:eastAsia="Times New Roman" w:hAnsi="Consolas" w:cs="Times New Roman"/>
                <w:color w:val="000000"/>
                <w:sz w:val="21"/>
                <w:szCs w:val="21"/>
              </w:rPr>
              <w:t xml:space="preserve">: </w:t>
            </w:r>
            <w:r w:rsidRPr="003D17C1">
              <w:rPr>
                <w:rFonts w:ascii="Consolas" w:eastAsia="Times New Roman" w:hAnsi="Consolas" w:cs="Times New Roman"/>
                <w:color w:val="0000FF"/>
                <w:sz w:val="21"/>
                <w:szCs w:val="21"/>
              </w:rPr>
              <w:t>Record</w:t>
            </w:r>
            <w:r w:rsidRPr="003D17C1">
              <w:rPr>
                <w:rFonts w:ascii="Consolas" w:eastAsia="Times New Roman" w:hAnsi="Consolas" w:cs="Times New Roman"/>
                <w:color w:val="000000"/>
                <w:sz w:val="21"/>
                <w:szCs w:val="21"/>
              </w:rPr>
              <w:t xml:space="preserve"> "MNB Bonus Header</w:t>
            </w:r>
            <w:proofErr w:type="gramStart"/>
            <w:r w:rsidRPr="003D17C1">
              <w:rPr>
                <w:rFonts w:ascii="Consolas" w:eastAsia="Times New Roman" w:hAnsi="Consolas" w:cs="Times New Roman"/>
                <w:color w:val="000000"/>
                <w:sz w:val="21"/>
                <w:szCs w:val="21"/>
              </w:rPr>
              <w:t>";</w:t>
            </w:r>
            <w:proofErr w:type="gramEnd"/>
          </w:p>
          <w:p w14:paraId="7EDB4CFC" w14:textId="6BFA49A1"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AF00DB"/>
                <w:sz w:val="21"/>
                <w:szCs w:val="21"/>
              </w:rPr>
              <w:t>begin</w:t>
            </w:r>
          </w:p>
          <w:p w14:paraId="3E256ECF" w14:textId="7BE79DBF"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000000"/>
                <w:sz w:val="21"/>
                <w:szCs w:val="21"/>
              </w:rPr>
              <w:t> </w:t>
            </w:r>
            <w:proofErr w:type="spellStart"/>
            <w:r w:rsidRPr="003D17C1">
              <w:rPr>
                <w:rFonts w:ascii="Consolas" w:eastAsia="Times New Roman" w:hAnsi="Consolas" w:cs="Times New Roman"/>
                <w:color w:val="000000"/>
                <w:sz w:val="21"/>
                <w:szCs w:val="21"/>
              </w:rPr>
              <w:t>BonusHeader</w:t>
            </w:r>
            <w:r w:rsidRPr="003D17C1">
              <w:rPr>
                <w:rFonts w:ascii="Consolas" w:eastAsia="Times New Roman" w:hAnsi="Consolas" w:cs="Times New Roman"/>
                <w:color w:val="0000FF"/>
                <w:sz w:val="21"/>
                <w:szCs w:val="21"/>
              </w:rPr>
              <w:t>.</w:t>
            </w:r>
            <w:r w:rsidRPr="003D17C1">
              <w:rPr>
                <w:rFonts w:ascii="Consolas" w:eastAsia="Times New Roman" w:hAnsi="Consolas" w:cs="Times New Roman"/>
                <w:color w:val="000000"/>
                <w:sz w:val="21"/>
                <w:szCs w:val="21"/>
              </w:rPr>
              <w:t>SetRange</w:t>
            </w:r>
            <w:proofErr w:type="spellEnd"/>
            <w:r w:rsidRPr="003D17C1">
              <w:rPr>
                <w:rFonts w:ascii="Consolas" w:eastAsia="Times New Roman" w:hAnsi="Consolas" w:cs="Times New Roman"/>
                <w:color w:val="0000FF"/>
                <w:sz w:val="21"/>
                <w:szCs w:val="21"/>
              </w:rPr>
              <w:t>(</w:t>
            </w:r>
            <w:r w:rsidRPr="003D17C1">
              <w:rPr>
                <w:rFonts w:ascii="Consolas" w:eastAsia="Times New Roman" w:hAnsi="Consolas" w:cs="Times New Roman"/>
                <w:color w:val="000000"/>
                <w:sz w:val="21"/>
                <w:szCs w:val="21"/>
              </w:rPr>
              <w:t xml:space="preserve">"Customer No.", </w:t>
            </w:r>
            <w:proofErr w:type="spellStart"/>
            <w:r w:rsidRPr="003D17C1">
              <w:rPr>
                <w:rFonts w:ascii="Consolas" w:eastAsia="Times New Roman" w:hAnsi="Consolas" w:cs="Times New Roman"/>
                <w:color w:val="000000"/>
                <w:sz w:val="21"/>
                <w:szCs w:val="21"/>
              </w:rPr>
              <w:t>Rec</w:t>
            </w:r>
            <w:r w:rsidRPr="003D17C1">
              <w:rPr>
                <w:rFonts w:ascii="Consolas" w:eastAsia="Times New Roman" w:hAnsi="Consolas" w:cs="Times New Roman"/>
                <w:color w:val="0000FF"/>
                <w:sz w:val="21"/>
                <w:szCs w:val="21"/>
              </w:rPr>
              <w:t>.</w:t>
            </w:r>
            <w:r w:rsidRPr="003D17C1">
              <w:rPr>
                <w:rFonts w:ascii="Consolas" w:eastAsia="Times New Roman" w:hAnsi="Consolas" w:cs="Times New Roman"/>
                <w:color w:val="000000"/>
                <w:sz w:val="21"/>
                <w:szCs w:val="21"/>
              </w:rPr>
              <w:t>"No</w:t>
            </w:r>
            <w:proofErr w:type="spellEnd"/>
            <w:r w:rsidRPr="003D17C1">
              <w:rPr>
                <w:rFonts w:ascii="Consolas" w:eastAsia="Times New Roman" w:hAnsi="Consolas" w:cs="Times New Roman"/>
                <w:color w:val="000000"/>
                <w:sz w:val="21"/>
                <w:szCs w:val="21"/>
              </w:rPr>
              <w:t>."</w:t>
            </w:r>
            <w:proofErr w:type="gramStart"/>
            <w:r w:rsidRPr="003D17C1">
              <w:rPr>
                <w:rFonts w:ascii="Consolas" w:eastAsia="Times New Roman" w:hAnsi="Consolas" w:cs="Times New Roman"/>
                <w:color w:val="0000FF"/>
                <w:sz w:val="21"/>
                <w:szCs w:val="21"/>
              </w:rPr>
              <w:t>)</w:t>
            </w:r>
            <w:r w:rsidRPr="003D17C1">
              <w:rPr>
                <w:rFonts w:ascii="Consolas" w:eastAsia="Times New Roman" w:hAnsi="Consolas" w:cs="Times New Roman"/>
                <w:color w:val="000000"/>
                <w:sz w:val="21"/>
                <w:szCs w:val="21"/>
              </w:rPr>
              <w:t>;</w:t>
            </w:r>
            <w:proofErr w:type="gramEnd"/>
          </w:p>
          <w:p w14:paraId="3D18E06E" w14:textId="7F9B96C1"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000000"/>
                <w:sz w:val="21"/>
                <w:szCs w:val="21"/>
              </w:rPr>
              <w:t> </w:t>
            </w:r>
            <w:r w:rsidRPr="003D17C1">
              <w:rPr>
                <w:rFonts w:ascii="Consolas" w:eastAsia="Times New Roman" w:hAnsi="Consolas" w:cs="Times New Roman"/>
                <w:color w:val="AF00DB"/>
                <w:sz w:val="21"/>
                <w:szCs w:val="21"/>
              </w:rPr>
              <w:t>if</w:t>
            </w:r>
            <w:r w:rsidRPr="003D17C1">
              <w:rPr>
                <w:rFonts w:ascii="Consolas" w:eastAsia="Times New Roman" w:hAnsi="Consolas" w:cs="Times New Roman"/>
                <w:color w:val="000000"/>
                <w:sz w:val="21"/>
                <w:szCs w:val="21"/>
              </w:rPr>
              <w:t xml:space="preserve"> </w:t>
            </w:r>
            <w:r w:rsidRPr="003D17C1">
              <w:rPr>
                <w:rFonts w:ascii="Consolas" w:eastAsia="Times New Roman" w:hAnsi="Consolas" w:cs="Times New Roman"/>
                <w:color w:val="0000FF"/>
                <w:sz w:val="21"/>
                <w:szCs w:val="21"/>
              </w:rPr>
              <w:t>not</w:t>
            </w:r>
            <w:r w:rsidRPr="003D17C1">
              <w:rPr>
                <w:rFonts w:ascii="Consolas" w:eastAsia="Times New Roman" w:hAnsi="Consolas" w:cs="Times New Roman"/>
                <w:color w:val="000000"/>
                <w:sz w:val="21"/>
                <w:szCs w:val="21"/>
              </w:rPr>
              <w:t xml:space="preserve"> </w:t>
            </w:r>
            <w:proofErr w:type="spellStart"/>
            <w:r w:rsidRPr="003D17C1">
              <w:rPr>
                <w:rFonts w:ascii="Consolas" w:eastAsia="Times New Roman" w:hAnsi="Consolas" w:cs="Times New Roman"/>
                <w:color w:val="000000"/>
                <w:sz w:val="21"/>
                <w:szCs w:val="21"/>
              </w:rPr>
              <w:t>BonusHeader</w:t>
            </w:r>
            <w:r w:rsidRPr="003D17C1">
              <w:rPr>
                <w:rFonts w:ascii="Consolas" w:eastAsia="Times New Roman" w:hAnsi="Consolas" w:cs="Times New Roman"/>
                <w:color w:val="0000FF"/>
                <w:sz w:val="21"/>
                <w:szCs w:val="21"/>
              </w:rPr>
              <w:t>.</w:t>
            </w:r>
            <w:r w:rsidRPr="003D17C1">
              <w:rPr>
                <w:rFonts w:ascii="Consolas" w:eastAsia="Times New Roman" w:hAnsi="Consolas" w:cs="Times New Roman"/>
                <w:color w:val="000000"/>
                <w:sz w:val="21"/>
                <w:szCs w:val="21"/>
              </w:rPr>
              <w:t>IsEmpty</w:t>
            </w:r>
            <w:proofErr w:type="spellEnd"/>
            <w:r w:rsidRPr="003D17C1">
              <w:rPr>
                <w:rFonts w:ascii="Consolas" w:eastAsia="Times New Roman" w:hAnsi="Consolas" w:cs="Times New Roman"/>
                <w:color w:val="000000"/>
                <w:sz w:val="21"/>
                <w:szCs w:val="21"/>
              </w:rPr>
              <w:t xml:space="preserve"> </w:t>
            </w:r>
            <w:r w:rsidRPr="003D17C1">
              <w:rPr>
                <w:rFonts w:ascii="Consolas" w:eastAsia="Times New Roman" w:hAnsi="Consolas" w:cs="Times New Roman"/>
                <w:color w:val="AF00DB"/>
                <w:sz w:val="21"/>
                <w:szCs w:val="21"/>
              </w:rPr>
              <w:t>then</w:t>
            </w:r>
          </w:p>
          <w:p w14:paraId="7E669EA5" w14:textId="55B9380D"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gramStart"/>
            <w:r w:rsidRPr="003D17C1">
              <w:rPr>
                <w:rFonts w:ascii="Consolas" w:eastAsia="Times New Roman" w:hAnsi="Consolas" w:cs="Times New Roman"/>
                <w:color w:val="000000"/>
                <w:sz w:val="21"/>
                <w:szCs w:val="21"/>
              </w:rPr>
              <w:t>Error</w:t>
            </w:r>
            <w:r w:rsidRPr="003D17C1">
              <w:rPr>
                <w:rFonts w:ascii="Consolas" w:eastAsia="Times New Roman" w:hAnsi="Consolas" w:cs="Times New Roman"/>
                <w:color w:val="0000FF"/>
                <w:sz w:val="21"/>
                <w:szCs w:val="21"/>
              </w:rPr>
              <w:t>(</w:t>
            </w:r>
            <w:proofErr w:type="spellStart"/>
            <w:proofErr w:type="gramEnd"/>
            <w:r w:rsidRPr="003D17C1">
              <w:rPr>
                <w:rFonts w:ascii="Consolas" w:eastAsia="Times New Roman" w:hAnsi="Consolas" w:cs="Times New Roman"/>
                <w:color w:val="000000"/>
                <w:sz w:val="21"/>
                <w:szCs w:val="21"/>
              </w:rPr>
              <w:t>AtLeastOneBonusForCustomerExistsErr</w:t>
            </w:r>
            <w:proofErr w:type="spellEnd"/>
            <w:r w:rsidRPr="003D17C1">
              <w:rPr>
                <w:rFonts w:ascii="Consolas" w:eastAsia="Times New Roman" w:hAnsi="Consolas" w:cs="Times New Roman"/>
                <w:color w:val="000000"/>
                <w:sz w:val="21"/>
                <w:szCs w:val="21"/>
              </w:rPr>
              <w:t xml:space="preserve">, </w:t>
            </w:r>
            <w:proofErr w:type="spellStart"/>
            <w:r w:rsidRPr="003D17C1">
              <w:rPr>
                <w:rFonts w:ascii="Consolas" w:eastAsia="Times New Roman" w:hAnsi="Consolas" w:cs="Times New Roman"/>
                <w:color w:val="000000"/>
                <w:sz w:val="21"/>
                <w:szCs w:val="21"/>
              </w:rPr>
              <w:t>Rec</w:t>
            </w:r>
            <w:r w:rsidRPr="003D17C1">
              <w:rPr>
                <w:rFonts w:ascii="Consolas" w:eastAsia="Times New Roman" w:hAnsi="Consolas" w:cs="Times New Roman"/>
                <w:color w:val="0000FF"/>
                <w:sz w:val="21"/>
                <w:szCs w:val="21"/>
              </w:rPr>
              <w:t>.</w:t>
            </w:r>
            <w:r w:rsidRPr="003D17C1">
              <w:rPr>
                <w:rFonts w:ascii="Consolas" w:eastAsia="Times New Roman" w:hAnsi="Consolas" w:cs="Times New Roman"/>
                <w:color w:val="000000"/>
                <w:sz w:val="21"/>
                <w:szCs w:val="21"/>
              </w:rPr>
              <w:t>Name</w:t>
            </w:r>
            <w:proofErr w:type="spellEnd"/>
            <w:r w:rsidRPr="003D17C1">
              <w:rPr>
                <w:rFonts w:ascii="Consolas" w:eastAsia="Times New Roman" w:hAnsi="Consolas" w:cs="Times New Roman"/>
                <w:color w:val="0000FF"/>
                <w:sz w:val="21"/>
                <w:szCs w:val="21"/>
              </w:rPr>
              <w:t>)</w:t>
            </w:r>
            <w:r w:rsidRPr="003D17C1">
              <w:rPr>
                <w:rFonts w:ascii="Consolas" w:eastAsia="Times New Roman" w:hAnsi="Consolas" w:cs="Times New Roman"/>
                <w:color w:val="000000"/>
                <w:sz w:val="21"/>
                <w:szCs w:val="21"/>
              </w:rPr>
              <w:t>;</w:t>
            </w:r>
          </w:p>
          <w:p w14:paraId="41E1131B" w14:textId="3DA83340"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000000"/>
                <w:sz w:val="21"/>
                <w:szCs w:val="21"/>
              </w:rPr>
              <w:t> </w:t>
            </w:r>
            <w:proofErr w:type="gramStart"/>
            <w:r w:rsidRPr="003D17C1">
              <w:rPr>
                <w:rFonts w:ascii="Consolas" w:eastAsia="Times New Roman" w:hAnsi="Consolas" w:cs="Times New Roman"/>
                <w:color w:val="AF00DB"/>
                <w:sz w:val="21"/>
                <w:szCs w:val="21"/>
              </w:rPr>
              <w:t>end</w:t>
            </w:r>
            <w:r w:rsidRPr="003D17C1">
              <w:rPr>
                <w:rFonts w:ascii="Consolas" w:eastAsia="Times New Roman" w:hAnsi="Consolas" w:cs="Times New Roman"/>
                <w:color w:val="000000"/>
                <w:sz w:val="21"/>
                <w:szCs w:val="21"/>
              </w:rPr>
              <w:t>;</w:t>
            </w:r>
            <w:proofErr w:type="gramEnd"/>
          </w:p>
          <w:p w14:paraId="2212EB8A" w14:textId="77777777" w:rsidR="00B06208" w:rsidRDefault="00B06208" w:rsidP="000B213F">
            <w:pPr>
              <w:pStyle w:val="ListParagraph"/>
              <w:ind w:left="0"/>
              <w:rPr>
                <w:rStyle w:val="Heading3Char"/>
              </w:rPr>
            </w:pPr>
            <w:r>
              <w:rPr>
                <w:rStyle w:val="Heading3Char"/>
              </w:rPr>
              <w:t xml:space="preserve"> </w:t>
            </w:r>
          </w:p>
        </w:tc>
      </w:tr>
    </w:tbl>
    <w:p w14:paraId="79CA1DE8" w14:textId="77777777" w:rsidR="00B06208" w:rsidRDefault="00B06208" w:rsidP="00B06208"/>
    <w:p w14:paraId="1CA29863" w14:textId="35B59E20" w:rsidR="00F52B1F" w:rsidRDefault="006D6C64" w:rsidP="006D6C64">
      <w:pPr>
        <w:spacing w:line="480" w:lineRule="auto"/>
        <w:jc w:val="right"/>
      </w:pPr>
      <w:r w:rsidRPr="006D6C64">
        <w:rPr>
          <w:noProof/>
        </w:rPr>
        <w:drawing>
          <wp:inline distT="0" distB="0" distL="0" distR="0" wp14:anchorId="04F1CB97" wp14:editId="391FB244">
            <wp:extent cx="4621847" cy="2209024"/>
            <wp:effectExtent l="0" t="0" r="762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5793" cy="2215689"/>
                    </a:xfrm>
                    <a:prstGeom prst="rect">
                      <a:avLst/>
                    </a:prstGeom>
                  </pic:spPr>
                </pic:pic>
              </a:graphicData>
            </a:graphic>
          </wp:inline>
        </w:drawing>
      </w:r>
    </w:p>
    <w:p w14:paraId="13800553" w14:textId="3158F082" w:rsidR="007D3783" w:rsidRDefault="007D3783" w:rsidP="006D6C64">
      <w:pPr>
        <w:spacing w:line="480" w:lineRule="auto"/>
        <w:jc w:val="right"/>
      </w:pPr>
    </w:p>
    <w:p w14:paraId="3945BC4C" w14:textId="3FA51492" w:rsidR="007D3783" w:rsidRPr="001A244F" w:rsidRDefault="007D3783" w:rsidP="007D3783">
      <w:pPr>
        <w:pStyle w:val="Heading2"/>
      </w:pPr>
      <w:r w:rsidRPr="00E016E8">
        <w:rPr>
          <w:rStyle w:val="BalloonTextChar"/>
          <w:noProof/>
        </w:rPr>
        <w:lastRenderedPageBreak/>
        <w:drawing>
          <wp:inline distT="0" distB="0" distL="0" distR="0" wp14:anchorId="6BF5A24C" wp14:editId="496031D3">
            <wp:extent cx="267618" cy="267618"/>
            <wp:effectExtent l="0" t="0" r="0" b="0"/>
            <wp:docPr id="142" name="Graphic 142"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w:t>
      </w:r>
      <w:r w:rsidR="00823036">
        <w:t>Che</w:t>
      </w:r>
      <w:r w:rsidR="002F54BB">
        <w:t>ck if starting and ending date</w:t>
      </w:r>
      <w:r w:rsidR="00995F1F">
        <w:t>s</w:t>
      </w:r>
      <w:r w:rsidR="002F54BB">
        <w:t xml:space="preserve"> are in </w:t>
      </w:r>
      <w:r w:rsidR="00995F1F">
        <w:t xml:space="preserve">the </w:t>
      </w:r>
      <w:r w:rsidR="002F54BB">
        <w:t xml:space="preserve">correct order </w:t>
      </w:r>
      <w:r>
        <w:t xml:space="preserve"> </w:t>
      </w:r>
    </w:p>
    <w:p w14:paraId="43558F98" w14:textId="373C4065" w:rsidR="007D3783" w:rsidRDefault="002F54BB" w:rsidP="007D3783">
      <w:pPr>
        <w:spacing w:line="480" w:lineRule="auto"/>
      </w:pPr>
      <w:r>
        <w:t>During testing</w:t>
      </w:r>
      <w:r w:rsidR="00995F1F">
        <w:t>,</w:t>
      </w:r>
      <w:r>
        <w:t xml:space="preserve"> it turns out that </w:t>
      </w:r>
      <w:r w:rsidR="00DE27F7">
        <w:t>when creat</w:t>
      </w:r>
      <w:r w:rsidR="00995F1F">
        <w:t>ing</w:t>
      </w:r>
      <w:r w:rsidR="00DE27F7">
        <w:t xml:space="preserve"> </w:t>
      </w:r>
      <w:r w:rsidR="00995F1F">
        <w:t xml:space="preserve">the </w:t>
      </w:r>
      <w:r w:rsidR="00DE27F7">
        <w:t xml:space="preserve">Bonus Card Starting Date can be later than </w:t>
      </w:r>
      <w:r w:rsidR="00995F1F">
        <w:t xml:space="preserve">the </w:t>
      </w:r>
      <w:r w:rsidR="00DE27F7">
        <w:t>Ending Date. This is not correct.</w:t>
      </w:r>
    </w:p>
    <w:p w14:paraId="7891C4CD" w14:textId="1D7F332B" w:rsidR="00277679" w:rsidRDefault="008A4552" w:rsidP="00814FB3">
      <w:pPr>
        <w:pStyle w:val="ListParagraph"/>
        <w:numPr>
          <w:ilvl w:val="0"/>
          <w:numId w:val="4"/>
        </w:numPr>
        <w:spacing w:line="480" w:lineRule="auto"/>
        <w:jc w:val="left"/>
      </w:pPr>
      <w:r>
        <w:t xml:space="preserve">Make sure that </w:t>
      </w:r>
      <w:r w:rsidR="00995F1F">
        <w:t xml:space="preserve">the </w:t>
      </w:r>
      <w:r>
        <w:t>Ending date is automatically filled when is before starting date (also if is em</w:t>
      </w:r>
      <w:r w:rsidR="00D63076">
        <w:t>pty</w:t>
      </w:r>
      <w:r>
        <w:t>)</w:t>
      </w:r>
    </w:p>
    <w:p w14:paraId="439E3107" w14:textId="33DAAF3F" w:rsidR="00D63076" w:rsidRDefault="00D63076" w:rsidP="00814FB3">
      <w:pPr>
        <w:pStyle w:val="ListParagraph"/>
        <w:numPr>
          <w:ilvl w:val="0"/>
          <w:numId w:val="4"/>
        </w:numPr>
        <w:spacing w:line="480" w:lineRule="auto"/>
        <w:jc w:val="left"/>
      </w:pPr>
      <w:r>
        <w:t xml:space="preserve">Make sure that </w:t>
      </w:r>
      <w:proofErr w:type="gramStart"/>
      <w:r>
        <w:t>Starting</w:t>
      </w:r>
      <w:proofErr w:type="gramEnd"/>
      <w:r>
        <w:t xml:space="preserve"> Date and Ending Date are in </w:t>
      </w:r>
      <w:r w:rsidR="00995F1F">
        <w:t xml:space="preserve">the </w:t>
      </w:r>
      <w:r>
        <w:t>correct order</w:t>
      </w:r>
      <w:r w:rsidR="00CB7A17">
        <w:t>.</w:t>
      </w:r>
    </w:p>
    <w:p w14:paraId="257AF77E" w14:textId="77777777" w:rsidR="00CB7A17" w:rsidRDefault="00CB7A17" w:rsidP="00CB7A17">
      <w:pPr>
        <w:pStyle w:val="ListParagraph"/>
        <w:spacing w:line="480" w:lineRule="auto"/>
        <w:jc w:val="left"/>
      </w:pPr>
    </w:p>
    <w:p w14:paraId="447287D8" w14:textId="6EAE0FED" w:rsidR="007D3783" w:rsidRPr="007940A7" w:rsidRDefault="007D3783" w:rsidP="004C6005">
      <w:pPr>
        <w:pStyle w:val="ListParagraph"/>
        <w:numPr>
          <w:ilvl w:val="0"/>
          <w:numId w:val="27"/>
        </w:numPr>
      </w:pPr>
      <w:r>
        <w:t xml:space="preserve">Open file </w:t>
      </w:r>
      <w:r w:rsidR="00D63076">
        <w:rPr>
          <w:b/>
        </w:rPr>
        <w:t>BonusHeader</w:t>
      </w:r>
      <w:r w:rsidRPr="00D55CEC">
        <w:rPr>
          <w:b/>
        </w:rPr>
        <w:t>.Table.al</w:t>
      </w:r>
      <w:r>
        <w:t xml:space="preserve"> and add new trigger</w:t>
      </w:r>
      <w:r w:rsidR="00D63076">
        <w:t>s</w:t>
      </w:r>
      <w:r>
        <w:t xml:space="preserve"> </w:t>
      </w:r>
      <w:proofErr w:type="spellStart"/>
      <w:proofErr w:type="gramStart"/>
      <w:r w:rsidR="00D63076">
        <w:rPr>
          <w:b/>
        </w:rPr>
        <w:t>OnValidate</w:t>
      </w:r>
      <w:proofErr w:type="spellEnd"/>
      <w:r w:rsidRPr="00B20BDE">
        <w:rPr>
          <w:b/>
        </w:rPr>
        <w:t>(</w:t>
      </w:r>
      <w:proofErr w:type="gramEnd"/>
      <w:r w:rsidRPr="00B20BDE">
        <w:rPr>
          <w:b/>
        </w:rPr>
        <w:t>)</w:t>
      </w:r>
      <w:r w:rsidR="00D63076">
        <w:rPr>
          <w:b/>
        </w:rPr>
        <w:t xml:space="preserve"> </w:t>
      </w:r>
      <w:r w:rsidR="00D63076">
        <w:t>for Starting and Ending Dates</w:t>
      </w:r>
    </w:p>
    <w:p w14:paraId="32624544" w14:textId="1BD39748" w:rsidR="00995F1F" w:rsidRDefault="00266D6E" w:rsidP="00C658CE">
      <w:pPr>
        <w:pStyle w:val="ListParagraph"/>
        <w:numPr>
          <w:ilvl w:val="0"/>
          <w:numId w:val="27"/>
        </w:numPr>
      </w:pPr>
      <w:r>
        <w:t xml:space="preserve">Add the code which will check if the </w:t>
      </w:r>
      <w:r w:rsidR="00975F1E">
        <w:t xml:space="preserve">Starting Date or Ending Date </w:t>
      </w:r>
      <w:r w:rsidR="00995F1F">
        <w:t>is</w:t>
      </w:r>
      <w:r w:rsidR="00975F1E">
        <w:t xml:space="preserve"> in </w:t>
      </w:r>
      <w:r w:rsidR="00995F1F">
        <w:t xml:space="preserve">the </w:t>
      </w:r>
      <w:r w:rsidR="00975F1E">
        <w:t xml:space="preserve">correct order and if not replace the values. For </w:t>
      </w:r>
      <w:r w:rsidR="007F2721">
        <w:t>example,</w:t>
      </w:r>
      <w:r w:rsidR="00975F1E">
        <w:t xml:space="preserve"> if </w:t>
      </w:r>
      <w:r w:rsidR="00975F1E" w:rsidRPr="007F2721">
        <w:rPr>
          <w:b/>
        </w:rPr>
        <w:t>Ending Date</w:t>
      </w:r>
      <w:r w:rsidR="00975F1E">
        <w:t xml:space="preserve"> is before </w:t>
      </w:r>
      <w:r w:rsidR="00975F1E" w:rsidRPr="007F2721">
        <w:rPr>
          <w:b/>
        </w:rPr>
        <w:t xml:space="preserve">Starting </w:t>
      </w:r>
      <w:proofErr w:type="gramStart"/>
      <w:r w:rsidR="00975F1E" w:rsidRPr="007F2721">
        <w:rPr>
          <w:b/>
        </w:rPr>
        <w:t>Da</w:t>
      </w:r>
      <w:r w:rsidR="007F2721">
        <w:rPr>
          <w:b/>
        </w:rPr>
        <w:t>t</w:t>
      </w:r>
      <w:r w:rsidR="00975F1E" w:rsidRPr="007F2721">
        <w:rPr>
          <w:b/>
        </w:rPr>
        <w:t>e</w:t>
      </w:r>
      <w:proofErr w:type="gramEnd"/>
      <w:r w:rsidR="00975F1E">
        <w:t xml:space="preserve"> then </w:t>
      </w:r>
      <w:r w:rsidR="00975F1E" w:rsidRPr="007F2721">
        <w:rPr>
          <w:b/>
        </w:rPr>
        <w:t xml:space="preserve">Starting Date </w:t>
      </w:r>
      <w:r w:rsidR="00975F1E">
        <w:t xml:space="preserve">is changed to the same </w:t>
      </w:r>
      <w:r w:rsidR="007F2721">
        <w:t>value as</w:t>
      </w:r>
      <w:r w:rsidR="007F2721" w:rsidRPr="007F2721">
        <w:rPr>
          <w:b/>
        </w:rPr>
        <w:t xml:space="preserve"> </w:t>
      </w:r>
      <w:r w:rsidR="00995F1F">
        <w:rPr>
          <w:b/>
        </w:rPr>
        <w:t xml:space="preserve">the </w:t>
      </w:r>
      <w:r w:rsidR="007F2721" w:rsidRPr="007F2721">
        <w:rPr>
          <w:b/>
        </w:rPr>
        <w:t>Ending Date</w:t>
      </w:r>
    </w:p>
    <w:p w14:paraId="7B7CF4F0" w14:textId="77777777" w:rsidR="007D3783" w:rsidRDefault="007D3783" w:rsidP="00C658CE">
      <w:pPr>
        <w:rPr>
          <w:rStyle w:val="Heading3Char"/>
        </w:rPr>
      </w:pPr>
      <w:r w:rsidRPr="00E016E8">
        <w:rPr>
          <w:rStyle w:val="BalloonTextChar"/>
          <w:noProof/>
        </w:rPr>
        <w:drawing>
          <wp:inline distT="0" distB="0" distL="0" distR="0" wp14:anchorId="0A643B01" wp14:editId="4238568D">
            <wp:extent cx="267618" cy="267618"/>
            <wp:effectExtent l="0" t="0" r="0" b="0"/>
            <wp:docPr id="143" name="Graphic 143"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7D3783" w14:paraId="6383D935" w14:textId="77777777" w:rsidTr="000B213F">
        <w:tc>
          <w:tcPr>
            <w:tcW w:w="9016" w:type="dxa"/>
            <w:tcBorders>
              <w:top w:val="double" w:sz="4" w:space="0" w:color="auto"/>
              <w:left w:val="double" w:sz="4" w:space="0" w:color="auto"/>
              <w:bottom w:val="double" w:sz="4" w:space="0" w:color="auto"/>
              <w:right w:val="double" w:sz="4" w:space="0" w:color="auto"/>
            </w:tcBorders>
          </w:tcPr>
          <w:p w14:paraId="03CD87EA" w14:textId="77777777" w:rsidR="007D3783" w:rsidRDefault="007D3783" w:rsidP="000B213F">
            <w:pPr>
              <w:shd w:val="clear" w:color="auto" w:fill="FFFFFF"/>
              <w:spacing w:line="285" w:lineRule="atLeast"/>
              <w:jc w:val="left"/>
              <w:rPr>
                <w:rFonts w:ascii="Consolas" w:eastAsia="Times New Roman" w:hAnsi="Consolas" w:cs="Times New Roman"/>
                <w:color w:val="0000FF"/>
                <w:sz w:val="21"/>
                <w:szCs w:val="21"/>
              </w:rPr>
            </w:pPr>
          </w:p>
          <w:p w14:paraId="624E78C4"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proofErr w:type="gramStart"/>
            <w:r w:rsidRPr="00266D6E">
              <w:rPr>
                <w:rFonts w:ascii="Consolas" w:eastAsia="Times New Roman" w:hAnsi="Consolas" w:cs="Times New Roman"/>
                <w:color w:val="0000FF"/>
                <w:sz w:val="21"/>
                <w:szCs w:val="21"/>
              </w:rPr>
              <w:t>field(</w:t>
            </w:r>
            <w:proofErr w:type="gramEnd"/>
            <w:r w:rsidRPr="00266D6E">
              <w:rPr>
                <w:rFonts w:ascii="Consolas" w:eastAsia="Times New Roman" w:hAnsi="Consolas" w:cs="Times New Roman"/>
                <w:color w:val="098658"/>
                <w:sz w:val="21"/>
                <w:szCs w:val="21"/>
              </w:rPr>
              <w:t>3</w:t>
            </w:r>
            <w:r w:rsidRPr="00266D6E">
              <w:rPr>
                <w:rFonts w:ascii="Consolas" w:eastAsia="Times New Roman" w:hAnsi="Consolas" w:cs="Times New Roman"/>
                <w:color w:val="000000"/>
                <w:sz w:val="21"/>
                <w:szCs w:val="21"/>
              </w:rPr>
              <w:t xml:space="preserve">; "Starting Date"; </w:t>
            </w:r>
            <w:r w:rsidRPr="00266D6E">
              <w:rPr>
                <w:rFonts w:ascii="Consolas" w:eastAsia="Times New Roman" w:hAnsi="Consolas" w:cs="Times New Roman"/>
                <w:color w:val="0000FF"/>
                <w:sz w:val="21"/>
                <w:szCs w:val="21"/>
              </w:rPr>
              <w:t>Date)</w:t>
            </w:r>
          </w:p>
          <w:p w14:paraId="777BE079"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w:t>
            </w:r>
          </w:p>
          <w:p w14:paraId="665F8A06"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w:t>
            </w:r>
            <w:r w:rsidRPr="00266D6E">
              <w:rPr>
                <w:rFonts w:ascii="Consolas" w:eastAsia="Times New Roman" w:hAnsi="Consolas" w:cs="Times New Roman"/>
                <w:color w:val="0000FF"/>
                <w:sz w:val="21"/>
                <w:szCs w:val="21"/>
              </w:rPr>
              <w:t>DataClassification</w:t>
            </w:r>
            <w:r w:rsidRPr="00266D6E">
              <w:rPr>
                <w:rFonts w:ascii="Consolas" w:eastAsia="Times New Roman" w:hAnsi="Consolas" w:cs="Times New Roman"/>
                <w:color w:val="000000"/>
                <w:sz w:val="21"/>
                <w:szCs w:val="21"/>
              </w:rPr>
              <w:t xml:space="preserve"> = </w:t>
            </w:r>
            <w:proofErr w:type="gramStart"/>
            <w:r w:rsidRPr="00266D6E">
              <w:rPr>
                <w:rFonts w:ascii="Consolas" w:eastAsia="Times New Roman" w:hAnsi="Consolas" w:cs="Times New Roman"/>
                <w:color w:val="000000"/>
                <w:sz w:val="21"/>
                <w:szCs w:val="21"/>
              </w:rPr>
              <w:t>CustomerContent;</w:t>
            </w:r>
            <w:proofErr w:type="gramEnd"/>
          </w:p>
          <w:p w14:paraId="7A3F02FC"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Caption = </w:t>
            </w:r>
            <w:r w:rsidRPr="00266D6E">
              <w:rPr>
                <w:rFonts w:ascii="Consolas" w:eastAsia="Times New Roman" w:hAnsi="Consolas" w:cs="Times New Roman"/>
                <w:color w:val="A31515"/>
                <w:sz w:val="21"/>
                <w:szCs w:val="21"/>
              </w:rPr>
              <w:t>'Starting Date</w:t>
            </w:r>
            <w:proofErr w:type="gramStart"/>
            <w:r w:rsidRPr="00266D6E">
              <w:rPr>
                <w:rFonts w:ascii="Consolas" w:eastAsia="Times New Roman" w:hAnsi="Consolas" w:cs="Times New Roman"/>
                <w:color w:val="A31515"/>
                <w:sz w:val="21"/>
                <w:szCs w:val="21"/>
              </w:rPr>
              <w:t>'</w:t>
            </w:r>
            <w:r w:rsidRPr="00266D6E">
              <w:rPr>
                <w:rFonts w:ascii="Consolas" w:eastAsia="Times New Roman" w:hAnsi="Consolas" w:cs="Times New Roman"/>
                <w:color w:val="000000"/>
                <w:sz w:val="21"/>
                <w:szCs w:val="21"/>
              </w:rPr>
              <w:t>;</w:t>
            </w:r>
            <w:proofErr w:type="gramEnd"/>
          </w:p>
          <w:p w14:paraId="5E627295"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w:t>
            </w:r>
            <w:r w:rsidRPr="00266D6E">
              <w:rPr>
                <w:rFonts w:ascii="Consolas" w:eastAsia="Times New Roman" w:hAnsi="Consolas" w:cs="Times New Roman"/>
                <w:color w:val="AF00DB"/>
                <w:sz w:val="21"/>
                <w:szCs w:val="21"/>
              </w:rPr>
              <w:t>trigger</w:t>
            </w:r>
            <w:r w:rsidRPr="00266D6E">
              <w:rPr>
                <w:rFonts w:ascii="Consolas" w:eastAsia="Times New Roman" w:hAnsi="Consolas" w:cs="Times New Roman"/>
                <w:color w:val="000000"/>
                <w:sz w:val="21"/>
                <w:szCs w:val="21"/>
              </w:rPr>
              <w:t xml:space="preserve"> </w:t>
            </w:r>
            <w:proofErr w:type="spellStart"/>
            <w:proofErr w:type="gramStart"/>
            <w:r w:rsidRPr="00266D6E">
              <w:rPr>
                <w:rFonts w:ascii="Consolas" w:eastAsia="Times New Roman" w:hAnsi="Consolas" w:cs="Times New Roman"/>
                <w:color w:val="000000"/>
                <w:sz w:val="21"/>
                <w:szCs w:val="21"/>
              </w:rPr>
              <w:t>OnValidate</w:t>
            </w:r>
            <w:proofErr w:type="spellEnd"/>
            <w:r w:rsidRPr="00266D6E">
              <w:rPr>
                <w:rFonts w:ascii="Consolas" w:eastAsia="Times New Roman" w:hAnsi="Consolas" w:cs="Times New Roman"/>
                <w:color w:val="0000FF"/>
                <w:sz w:val="21"/>
                <w:szCs w:val="21"/>
              </w:rPr>
              <w:t>(</w:t>
            </w:r>
            <w:proofErr w:type="gramEnd"/>
            <w:r w:rsidRPr="00266D6E">
              <w:rPr>
                <w:rFonts w:ascii="Consolas" w:eastAsia="Times New Roman" w:hAnsi="Consolas" w:cs="Times New Roman"/>
                <w:color w:val="0000FF"/>
                <w:sz w:val="21"/>
                <w:szCs w:val="21"/>
              </w:rPr>
              <w:t>)</w:t>
            </w:r>
          </w:p>
          <w:p w14:paraId="01D2B3D8"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w:t>
            </w:r>
            <w:r w:rsidRPr="00266D6E">
              <w:rPr>
                <w:rFonts w:ascii="Consolas" w:eastAsia="Times New Roman" w:hAnsi="Consolas" w:cs="Times New Roman"/>
                <w:color w:val="AF00DB"/>
                <w:sz w:val="21"/>
                <w:szCs w:val="21"/>
              </w:rPr>
              <w:t>begin</w:t>
            </w:r>
          </w:p>
          <w:p w14:paraId="0B4A26A9"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w:t>
            </w:r>
            <w:r w:rsidRPr="00266D6E">
              <w:rPr>
                <w:rFonts w:ascii="Consolas" w:eastAsia="Times New Roman" w:hAnsi="Consolas" w:cs="Times New Roman"/>
                <w:color w:val="AF00DB"/>
                <w:sz w:val="21"/>
                <w:szCs w:val="21"/>
              </w:rPr>
              <w:t>if</w:t>
            </w:r>
            <w:r w:rsidRPr="00266D6E">
              <w:rPr>
                <w:rFonts w:ascii="Consolas" w:eastAsia="Times New Roman" w:hAnsi="Consolas" w:cs="Times New Roman"/>
                <w:color w:val="000000"/>
                <w:sz w:val="21"/>
                <w:szCs w:val="21"/>
              </w:rPr>
              <w:t xml:space="preserve"> "Ending Date" &lt; "Starting Date" </w:t>
            </w:r>
            <w:r w:rsidRPr="00266D6E">
              <w:rPr>
                <w:rFonts w:ascii="Consolas" w:eastAsia="Times New Roman" w:hAnsi="Consolas" w:cs="Times New Roman"/>
                <w:color w:val="AF00DB"/>
                <w:sz w:val="21"/>
                <w:szCs w:val="21"/>
              </w:rPr>
              <w:t>then</w:t>
            </w:r>
          </w:p>
          <w:p w14:paraId="36B9D5EC"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"Ending Date</w:t>
            </w:r>
            <w:proofErr w:type="gramStart"/>
            <w:r w:rsidRPr="00266D6E">
              <w:rPr>
                <w:rFonts w:ascii="Consolas" w:eastAsia="Times New Roman" w:hAnsi="Consolas" w:cs="Times New Roman"/>
                <w:color w:val="000000"/>
                <w:sz w:val="21"/>
                <w:szCs w:val="21"/>
              </w:rPr>
              <w:t>"</w:t>
            </w:r>
            <w:r w:rsidRPr="00266D6E">
              <w:rPr>
                <w:rFonts w:ascii="Consolas" w:eastAsia="Times New Roman" w:hAnsi="Consolas" w:cs="Times New Roman"/>
                <w:color w:val="0000FF"/>
                <w:sz w:val="21"/>
                <w:szCs w:val="21"/>
              </w:rPr>
              <w:t xml:space="preserve"> :</w:t>
            </w:r>
            <w:proofErr w:type="gramEnd"/>
            <w:r w:rsidRPr="00266D6E">
              <w:rPr>
                <w:rFonts w:ascii="Consolas" w:eastAsia="Times New Roman" w:hAnsi="Consolas" w:cs="Times New Roman"/>
                <w:color w:val="0000FF"/>
                <w:sz w:val="21"/>
                <w:szCs w:val="21"/>
              </w:rPr>
              <w:t xml:space="preserve">= </w:t>
            </w:r>
            <w:r w:rsidRPr="00266D6E">
              <w:rPr>
                <w:rFonts w:ascii="Consolas" w:eastAsia="Times New Roman" w:hAnsi="Consolas" w:cs="Times New Roman"/>
                <w:color w:val="000000"/>
                <w:sz w:val="21"/>
                <w:szCs w:val="21"/>
              </w:rPr>
              <w:t>"Starting Date";</w:t>
            </w:r>
          </w:p>
          <w:p w14:paraId="125095DF"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w:t>
            </w:r>
            <w:proofErr w:type="gramStart"/>
            <w:r w:rsidRPr="00266D6E">
              <w:rPr>
                <w:rFonts w:ascii="Consolas" w:eastAsia="Times New Roman" w:hAnsi="Consolas" w:cs="Times New Roman"/>
                <w:color w:val="AF00DB"/>
                <w:sz w:val="21"/>
                <w:szCs w:val="21"/>
              </w:rPr>
              <w:t>end</w:t>
            </w:r>
            <w:r w:rsidRPr="00266D6E">
              <w:rPr>
                <w:rFonts w:ascii="Consolas" w:eastAsia="Times New Roman" w:hAnsi="Consolas" w:cs="Times New Roman"/>
                <w:color w:val="000000"/>
                <w:sz w:val="21"/>
                <w:szCs w:val="21"/>
              </w:rPr>
              <w:t>;</w:t>
            </w:r>
            <w:proofErr w:type="gramEnd"/>
          </w:p>
          <w:p w14:paraId="389239B8"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w:t>
            </w:r>
          </w:p>
          <w:p w14:paraId="5CBD1A0A" w14:textId="425105FB"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proofErr w:type="gramStart"/>
            <w:r w:rsidRPr="00266D6E">
              <w:rPr>
                <w:rFonts w:ascii="Consolas" w:eastAsia="Times New Roman" w:hAnsi="Consolas" w:cs="Times New Roman"/>
                <w:color w:val="0000FF"/>
                <w:sz w:val="21"/>
                <w:szCs w:val="21"/>
              </w:rPr>
              <w:t>field(</w:t>
            </w:r>
            <w:proofErr w:type="gramEnd"/>
            <w:r w:rsidRPr="00266D6E">
              <w:rPr>
                <w:rFonts w:ascii="Consolas" w:eastAsia="Times New Roman" w:hAnsi="Consolas" w:cs="Times New Roman"/>
                <w:color w:val="098658"/>
                <w:sz w:val="21"/>
                <w:szCs w:val="21"/>
              </w:rPr>
              <w:t>4</w:t>
            </w:r>
            <w:r w:rsidRPr="00266D6E">
              <w:rPr>
                <w:rFonts w:ascii="Consolas" w:eastAsia="Times New Roman" w:hAnsi="Consolas" w:cs="Times New Roman"/>
                <w:color w:val="000000"/>
                <w:sz w:val="21"/>
                <w:szCs w:val="21"/>
              </w:rPr>
              <w:t xml:space="preserve">; "Ending Date"; </w:t>
            </w:r>
            <w:r w:rsidRPr="00266D6E">
              <w:rPr>
                <w:rFonts w:ascii="Consolas" w:eastAsia="Times New Roman" w:hAnsi="Consolas" w:cs="Times New Roman"/>
                <w:color w:val="0000FF"/>
                <w:sz w:val="21"/>
                <w:szCs w:val="21"/>
              </w:rPr>
              <w:t>Date)</w:t>
            </w:r>
          </w:p>
          <w:p w14:paraId="5D9CD570"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w:t>
            </w:r>
          </w:p>
          <w:p w14:paraId="64B5016D"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w:t>
            </w:r>
            <w:r w:rsidRPr="00266D6E">
              <w:rPr>
                <w:rFonts w:ascii="Consolas" w:eastAsia="Times New Roman" w:hAnsi="Consolas" w:cs="Times New Roman"/>
                <w:color w:val="0000FF"/>
                <w:sz w:val="21"/>
                <w:szCs w:val="21"/>
              </w:rPr>
              <w:t>DataClassification</w:t>
            </w:r>
            <w:r w:rsidRPr="00266D6E">
              <w:rPr>
                <w:rFonts w:ascii="Consolas" w:eastAsia="Times New Roman" w:hAnsi="Consolas" w:cs="Times New Roman"/>
                <w:color w:val="000000"/>
                <w:sz w:val="21"/>
                <w:szCs w:val="21"/>
              </w:rPr>
              <w:t xml:space="preserve"> = </w:t>
            </w:r>
            <w:proofErr w:type="gramStart"/>
            <w:r w:rsidRPr="00266D6E">
              <w:rPr>
                <w:rFonts w:ascii="Consolas" w:eastAsia="Times New Roman" w:hAnsi="Consolas" w:cs="Times New Roman"/>
                <w:color w:val="000000"/>
                <w:sz w:val="21"/>
                <w:szCs w:val="21"/>
              </w:rPr>
              <w:t>CustomerContent;</w:t>
            </w:r>
            <w:proofErr w:type="gramEnd"/>
          </w:p>
          <w:p w14:paraId="0F04A757"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Caption = </w:t>
            </w:r>
            <w:r w:rsidRPr="00266D6E">
              <w:rPr>
                <w:rFonts w:ascii="Consolas" w:eastAsia="Times New Roman" w:hAnsi="Consolas" w:cs="Times New Roman"/>
                <w:color w:val="A31515"/>
                <w:sz w:val="21"/>
                <w:szCs w:val="21"/>
              </w:rPr>
              <w:t>'Ending Date</w:t>
            </w:r>
            <w:proofErr w:type="gramStart"/>
            <w:r w:rsidRPr="00266D6E">
              <w:rPr>
                <w:rFonts w:ascii="Consolas" w:eastAsia="Times New Roman" w:hAnsi="Consolas" w:cs="Times New Roman"/>
                <w:color w:val="A31515"/>
                <w:sz w:val="21"/>
                <w:szCs w:val="21"/>
              </w:rPr>
              <w:t>'</w:t>
            </w:r>
            <w:r w:rsidRPr="00266D6E">
              <w:rPr>
                <w:rFonts w:ascii="Consolas" w:eastAsia="Times New Roman" w:hAnsi="Consolas" w:cs="Times New Roman"/>
                <w:color w:val="000000"/>
                <w:sz w:val="21"/>
                <w:szCs w:val="21"/>
              </w:rPr>
              <w:t>;</w:t>
            </w:r>
            <w:proofErr w:type="gramEnd"/>
          </w:p>
          <w:p w14:paraId="409467EF"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w:t>
            </w:r>
            <w:r w:rsidRPr="00266D6E">
              <w:rPr>
                <w:rFonts w:ascii="Consolas" w:eastAsia="Times New Roman" w:hAnsi="Consolas" w:cs="Times New Roman"/>
                <w:color w:val="AF00DB"/>
                <w:sz w:val="21"/>
                <w:szCs w:val="21"/>
              </w:rPr>
              <w:t>trigger</w:t>
            </w:r>
            <w:r w:rsidRPr="00266D6E">
              <w:rPr>
                <w:rFonts w:ascii="Consolas" w:eastAsia="Times New Roman" w:hAnsi="Consolas" w:cs="Times New Roman"/>
                <w:color w:val="000000"/>
                <w:sz w:val="21"/>
                <w:szCs w:val="21"/>
              </w:rPr>
              <w:t xml:space="preserve"> </w:t>
            </w:r>
            <w:proofErr w:type="spellStart"/>
            <w:proofErr w:type="gramStart"/>
            <w:r w:rsidRPr="00266D6E">
              <w:rPr>
                <w:rFonts w:ascii="Consolas" w:eastAsia="Times New Roman" w:hAnsi="Consolas" w:cs="Times New Roman"/>
                <w:color w:val="000000"/>
                <w:sz w:val="21"/>
                <w:szCs w:val="21"/>
              </w:rPr>
              <w:t>OnValidate</w:t>
            </w:r>
            <w:proofErr w:type="spellEnd"/>
            <w:r w:rsidRPr="00266D6E">
              <w:rPr>
                <w:rFonts w:ascii="Consolas" w:eastAsia="Times New Roman" w:hAnsi="Consolas" w:cs="Times New Roman"/>
                <w:color w:val="0000FF"/>
                <w:sz w:val="21"/>
                <w:szCs w:val="21"/>
              </w:rPr>
              <w:t>(</w:t>
            </w:r>
            <w:proofErr w:type="gramEnd"/>
            <w:r w:rsidRPr="00266D6E">
              <w:rPr>
                <w:rFonts w:ascii="Consolas" w:eastAsia="Times New Roman" w:hAnsi="Consolas" w:cs="Times New Roman"/>
                <w:color w:val="0000FF"/>
                <w:sz w:val="21"/>
                <w:szCs w:val="21"/>
              </w:rPr>
              <w:t>)</w:t>
            </w:r>
          </w:p>
          <w:p w14:paraId="1863FF90"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w:t>
            </w:r>
            <w:r w:rsidRPr="00266D6E">
              <w:rPr>
                <w:rFonts w:ascii="Consolas" w:eastAsia="Times New Roman" w:hAnsi="Consolas" w:cs="Times New Roman"/>
                <w:color w:val="AF00DB"/>
                <w:sz w:val="21"/>
                <w:szCs w:val="21"/>
              </w:rPr>
              <w:t>begin</w:t>
            </w:r>
          </w:p>
          <w:p w14:paraId="4F4FF295"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w:t>
            </w:r>
            <w:r w:rsidRPr="00266D6E">
              <w:rPr>
                <w:rFonts w:ascii="Consolas" w:eastAsia="Times New Roman" w:hAnsi="Consolas" w:cs="Times New Roman"/>
                <w:color w:val="AF00DB"/>
                <w:sz w:val="21"/>
                <w:szCs w:val="21"/>
              </w:rPr>
              <w:t>if</w:t>
            </w:r>
            <w:r w:rsidRPr="00266D6E">
              <w:rPr>
                <w:rFonts w:ascii="Consolas" w:eastAsia="Times New Roman" w:hAnsi="Consolas" w:cs="Times New Roman"/>
                <w:color w:val="000000"/>
                <w:sz w:val="21"/>
                <w:szCs w:val="21"/>
              </w:rPr>
              <w:t xml:space="preserve"> "Ending Date" &lt; "Starting Date" </w:t>
            </w:r>
            <w:r w:rsidRPr="00266D6E">
              <w:rPr>
                <w:rFonts w:ascii="Consolas" w:eastAsia="Times New Roman" w:hAnsi="Consolas" w:cs="Times New Roman"/>
                <w:color w:val="AF00DB"/>
                <w:sz w:val="21"/>
                <w:szCs w:val="21"/>
              </w:rPr>
              <w:t>then</w:t>
            </w:r>
          </w:p>
          <w:p w14:paraId="491A0B9B" w14:textId="1504FAC1"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"Starting Date</w:t>
            </w:r>
            <w:proofErr w:type="gramStart"/>
            <w:r w:rsidRPr="00266D6E">
              <w:rPr>
                <w:rFonts w:ascii="Consolas" w:eastAsia="Times New Roman" w:hAnsi="Consolas" w:cs="Times New Roman"/>
                <w:color w:val="000000"/>
                <w:sz w:val="21"/>
                <w:szCs w:val="21"/>
              </w:rPr>
              <w:t>"</w:t>
            </w:r>
            <w:r>
              <w:rPr>
                <w:rFonts w:ascii="Consolas" w:eastAsia="Times New Roman" w:hAnsi="Consolas" w:cs="Times New Roman"/>
                <w:color w:val="000000"/>
                <w:sz w:val="21"/>
                <w:szCs w:val="21"/>
              </w:rPr>
              <w:t xml:space="preserve"> </w:t>
            </w:r>
            <w:r w:rsidRPr="00266D6E">
              <w:rPr>
                <w:rFonts w:ascii="Consolas" w:eastAsia="Times New Roman" w:hAnsi="Consolas" w:cs="Times New Roman"/>
                <w:color w:val="0000FF"/>
                <w:sz w:val="21"/>
                <w:szCs w:val="21"/>
              </w:rPr>
              <w:t>:</w:t>
            </w:r>
            <w:proofErr w:type="gramEnd"/>
            <w:r w:rsidRPr="00266D6E">
              <w:rPr>
                <w:rFonts w:ascii="Consolas" w:eastAsia="Times New Roman" w:hAnsi="Consolas" w:cs="Times New Roman"/>
                <w:color w:val="0000FF"/>
                <w:sz w:val="21"/>
                <w:szCs w:val="21"/>
              </w:rPr>
              <w:t xml:space="preserve">= </w:t>
            </w:r>
            <w:r w:rsidRPr="00266D6E">
              <w:rPr>
                <w:rFonts w:ascii="Consolas" w:eastAsia="Times New Roman" w:hAnsi="Consolas" w:cs="Times New Roman"/>
                <w:color w:val="000000"/>
                <w:sz w:val="21"/>
                <w:szCs w:val="21"/>
              </w:rPr>
              <w:t>"Ending Date";</w:t>
            </w:r>
          </w:p>
          <w:p w14:paraId="073C0C1C"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w:t>
            </w:r>
            <w:proofErr w:type="gramStart"/>
            <w:r w:rsidRPr="00266D6E">
              <w:rPr>
                <w:rFonts w:ascii="Consolas" w:eastAsia="Times New Roman" w:hAnsi="Consolas" w:cs="Times New Roman"/>
                <w:color w:val="AF00DB"/>
                <w:sz w:val="21"/>
                <w:szCs w:val="21"/>
              </w:rPr>
              <w:t>end</w:t>
            </w:r>
            <w:r w:rsidRPr="00266D6E">
              <w:rPr>
                <w:rFonts w:ascii="Consolas" w:eastAsia="Times New Roman" w:hAnsi="Consolas" w:cs="Times New Roman"/>
                <w:color w:val="000000"/>
                <w:sz w:val="21"/>
                <w:szCs w:val="21"/>
              </w:rPr>
              <w:t>;</w:t>
            </w:r>
            <w:proofErr w:type="gramEnd"/>
          </w:p>
          <w:p w14:paraId="25A936A3"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w:t>
            </w:r>
          </w:p>
          <w:p w14:paraId="0D99E21B" w14:textId="77777777" w:rsidR="007D3783" w:rsidRDefault="007D3783" w:rsidP="000B213F">
            <w:pPr>
              <w:pStyle w:val="ListParagraph"/>
              <w:ind w:left="0"/>
              <w:rPr>
                <w:rStyle w:val="Heading3Char"/>
              </w:rPr>
            </w:pPr>
            <w:r>
              <w:rPr>
                <w:rStyle w:val="Heading3Char"/>
              </w:rPr>
              <w:t xml:space="preserve"> </w:t>
            </w:r>
          </w:p>
        </w:tc>
      </w:tr>
    </w:tbl>
    <w:p w14:paraId="5430B752" w14:textId="77777777" w:rsidR="007D3783" w:rsidRDefault="007D3783" w:rsidP="007D3783"/>
    <w:p w14:paraId="35A8F493" w14:textId="7F081ED6" w:rsidR="00514E91" w:rsidRPr="001A244F" w:rsidRDefault="00514E91" w:rsidP="00514E91">
      <w:pPr>
        <w:pStyle w:val="Heading2"/>
      </w:pPr>
      <w:r w:rsidRPr="00E016E8">
        <w:rPr>
          <w:rStyle w:val="BalloonTextChar"/>
          <w:noProof/>
        </w:rPr>
        <w:lastRenderedPageBreak/>
        <w:drawing>
          <wp:inline distT="0" distB="0" distL="0" distR="0" wp14:anchorId="3D7DF152" wp14:editId="239FB474">
            <wp:extent cx="267618" cy="267618"/>
            <wp:effectExtent l="0" t="0" r="0" b="0"/>
            <wp:docPr id="145" name="Graphic 145"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Block </w:t>
      </w:r>
      <w:r w:rsidR="00CA78C2">
        <w:t xml:space="preserve">changing the </w:t>
      </w:r>
      <w:r w:rsidR="008404EB">
        <w:t xml:space="preserve">header if </w:t>
      </w:r>
      <w:r w:rsidR="00995F1F">
        <w:t xml:space="preserve">the </w:t>
      </w:r>
      <w:r w:rsidR="008404EB">
        <w:t>status is Released</w:t>
      </w:r>
      <w:r w:rsidR="00CA78C2">
        <w:t xml:space="preserve"> </w:t>
      </w:r>
      <w:r>
        <w:t xml:space="preserve"> </w:t>
      </w:r>
    </w:p>
    <w:p w14:paraId="699F32BE" w14:textId="4756FF59" w:rsidR="00CB7A17" w:rsidRDefault="00995F1F" w:rsidP="00514E91">
      <w:pPr>
        <w:spacing w:line="480" w:lineRule="auto"/>
      </w:pPr>
      <w:r>
        <w:t>The s</w:t>
      </w:r>
      <w:r w:rsidR="00514E91">
        <w:t xml:space="preserve">ystem architect just </w:t>
      </w:r>
      <w:r w:rsidR="00DF15C1">
        <w:t xml:space="preserve">found out that you can modify the header information when the status is released. </w:t>
      </w:r>
    </w:p>
    <w:p w14:paraId="2DBB7CC7" w14:textId="6F8EE60D" w:rsidR="00514E91" w:rsidRDefault="00DF15C1" w:rsidP="00CB7A17">
      <w:pPr>
        <w:pStyle w:val="ListParagraph"/>
        <w:numPr>
          <w:ilvl w:val="0"/>
          <w:numId w:val="4"/>
        </w:numPr>
        <w:spacing w:line="480" w:lineRule="auto"/>
        <w:jc w:val="left"/>
      </w:pPr>
      <w:r>
        <w:t>It is needed to block modif</w:t>
      </w:r>
      <w:r w:rsidR="00AD5C75">
        <w:t xml:space="preserve">ication of the fields: "Customer No.", "Starting Date", </w:t>
      </w:r>
      <w:r w:rsidR="00995F1F">
        <w:t xml:space="preserve">and </w:t>
      </w:r>
      <w:r w:rsidR="00AD5C75">
        <w:t>"</w:t>
      </w:r>
      <w:r w:rsidR="00FB3806">
        <w:t>Ending Date</w:t>
      </w:r>
      <w:r w:rsidR="00AD5C75">
        <w:t>"</w:t>
      </w:r>
      <w:r w:rsidR="0097729D">
        <w:t>.</w:t>
      </w:r>
    </w:p>
    <w:p w14:paraId="34CC17CB" w14:textId="581C7011" w:rsidR="009C4C6F" w:rsidRDefault="009C4C6F" w:rsidP="00CB7A17">
      <w:pPr>
        <w:pStyle w:val="ListParagraph"/>
        <w:numPr>
          <w:ilvl w:val="0"/>
          <w:numId w:val="4"/>
        </w:numPr>
        <w:spacing w:line="480" w:lineRule="auto"/>
        <w:jc w:val="left"/>
      </w:pPr>
      <w:r>
        <w:t xml:space="preserve">Block delete the Bonus when </w:t>
      </w:r>
      <w:r w:rsidR="00995F1F">
        <w:t xml:space="preserve">the </w:t>
      </w:r>
      <w:r>
        <w:t>status is Released.</w:t>
      </w:r>
    </w:p>
    <w:p w14:paraId="088985D6" w14:textId="77777777" w:rsidR="00CB7A17" w:rsidRDefault="00CB7A17" w:rsidP="00CB7A17">
      <w:pPr>
        <w:pStyle w:val="ListParagraph"/>
        <w:spacing w:line="480" w:lineRule="auto"/>
        <w:jc w:val="left"/>
      </w:pPr>
    </w:p>
    <w:p w14:paraId="32837C84" w14:textId="1F5F5629" w:rsidR="0097729D" w:rsidRPr="007940A7" w:rsidRDefault="0097729D" w:rsidP="004C6005">
      <w:pPr>
        <w:pStyle w:val="ListParagraph"/>
        <w:numPr>
          <w:ilvl w:val="0"/>
          <w:numId w:val="28"/>
        </w:numPr>
      </w:pPr>
      <w:r>
        <w:t xml:space="preserve">Open file </w:t>
      </w:r>
      <w:r>
        <w:rPr>
          <w:b/>
        </w:rPr>
        <w:t>BonusHeader</w:t>
      </w:r>
      <w:r w:rsidRPr="00D55CEC">
        <w:rPr>
          <w:b/>
        </w:rPr>
        <w:t>.Table.al</w:t>
      </w:r>
      <w:r>
        <w:t xml:space="preserve"> and add new local function</w:t>
      </w:r>
      <w:r w:rsidR="00E42CAA">
        <w:t xml:space="preserve"> </w:t>
      </w:r>
      <w:proofErr w:type="spellStart"/>
      <w:r w:rsidR="00E42CAA" w:rsidRPr="00E42CAA">
        <w:rPr>
          <w:b/>
        </w:rPr>
        <w:t>TestStatus</w:t>
      </w:r>
      <w:proofErr w:type="spellEnd"/>
    </w:p>
    <w:p w14:paraId="7FA19131" w14:textId="277934CB" w:rsidR="00972AF1" w:rsidRDefault="00E42CAA" w:rsidP="004C6005">
      <w:pPr>
        <w:pStyle w:val="ListParagraph"/>
        <w:numPr>
          <w:ilvl w:val="0"/>
          <w:numId w:val="28"/>
        </w:numPr>
      </w:pPr>
      <w:r>
        <w:t xml:space="preserve">Check if </w:t>
      </w:r>
      <w:r w:rsidR="00995F1F">
        <w:t xml:space="preserve">the </w:t>
      </w:r>
      <w:r>
        <w:t xml:space="preserve">Status </w:t>
      </w:r>
      <w:r w:rsidR="00CB7A17">
        <w:t xml:space="preserve">field is Released. If </w:t>
      </w:r>
      <w:r w:rsidR="00037261">
        <w:t>so,</w:t>
      </w:r>
      <w:r w:rsidR="00CB7A17">
        <w:t xml:space="preserve"> then show an error</w:t>
      </w:r>
    </w:p>
    <w:p w14:paraId="53C92021" w14:textId="5CE6EDF7" w:rsidR="0011492A" w:rsidRPr="0011492A" w:rsidRDefault="0011492A" w:rsidP="0011492A">
      <w:pPr>
        <w:pStyle w:val="ListParagraph"/>
        <w:spacing w:line="480" w:lineRule="auto"/>
        <w:ind w:left="1080"/>
        <w:rPr>
          <w:i/>
          <w:sz w:val="20"/>
        </w:rPr>
      </w:pPr>
      <w:r w:rsidRPr="00E016E8">
        <w:rPr>
          <w:rStyle w:val="Heading3Char"/>
          <w:noProof/>
        </w:rPr>
        <w:drawing>
          <wp:inline distT="0" distB="0" distL="0" distR="0" wp14:anchorId="65E261DC" wp14:editId="38D126E3">
            <wp:extent cx="252412" cy="252412"/>
            <wp:effectExtent l="0" t="0" r="0" b="0"/>
            <wp:docPr id="174" name="Graphic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11492A">
        <w:rPr>
          <w:rFonts w:ascii="Bahnschrift Condensed" w:eastAsiaTheme="majorEastAsia" w:hAnsi="Bahnschrift Condensed" w:cstheme="majorBidi"/>
          <w:smallCaps/>
          <w:spacing w:val="40"/>
          <w:sz w:val="32"/>
          <w:szCs w:val="26"/>
        </w:rPr>
        <w:cr/>
      </w:r>
      <w:r>
        <w:rPr>
          <w:i/>
          <w:sz w:val="20"/>
        </w:rPr>
        <w:t xml:space="preserve">Use if statement to see if Status is </w:t>
      </w:r>
      <w:r w:rsidR="002F34EB">
        <w:rPr>
          <w:i/>
          <w:sz w:val="20"/>
        </w:rPr>
        <w:t>equal</w:t>
      </w:r>
      <w:r>
        <w:rPr>
          <w:i/>
          <w:sz w:val="20"/>
        </w:rPr>
        <w:t xml:space="preserve"> to Released. (t</w:t>
      </w:r>
      <w:r w:rsidR="002F34EB">
        <w:rPr>
          <w:i/>
          <w:sz w:val="20"/>
        </w:rPr>
        <w:t xml:space="preserve">o do that you can after </w:t>
      </w:r>
      <w:r w:rsidR="00D002B0">
        <w:rPr>
          <w:i/>
          <w:sz w:val="20"/>
        </w:rPr>
        <w:t xml:space="preserve">Status </w:t>
      </w:r>
      <w:r w:rsidR="002F34EB">
        <w:rPr>
          <w:i/>
          <w:sz w:val="20"/>
        </w:rPr>
        <w:t xml:space="preserve">field </w:t>
      </w:r>
      <w:proofErr w:type="gramStart"/>
      <w:r w:rsidR="002F34EB">
        <w:rPr>
          <w:i/>
          <w:sz w:val="20"/>
        </w:rPr>
        <w:t>name :</w:t>
      </w:r>
      <w:proofErr w:type="gramEnd"/>
      <w:r w:rsidR="002F34EB">
        <w:rPr>
          <w:i/>
          <w:sz w:val="20"/>
        </w:rPr>
        <w:t>: (</w:t>
      </w:r>
      <w:r w:rsidR="00995F1F">
        <w:rPr>
          <w:i/>
          <w:sz w:val="20"/>
        </w:rPr>
        <w:t>double</w:t>
      </w:r>
      <w:r w:rsidR="00D002B0">
        <w:rPr>
          <w:i/>
          <w:sz w:val="20"/>
        </w:rPr>
        <w:t xml:space="preserve"> </w:t>
      </w:r>
      <w:r w:rsidR="00995F1F">
        <w:rPr>
          <w:i/>
          <w:sz w:val="20"/>
        </w:rPr>
        <w:t>"</w:t>
      </w:r>
      <w:r w:rsidR="00D002B0">
        <w:rPr>
          <w:i/>
          <w:sz w:val="20"/>
        </w:rPr>
        <w:t>:</w:t>
      </w:r>
      <w:r w:rsidR="00995F1F">
        <w:rPr>
          <w:i/>
          <w:sz w:val="20"/>
        </w:rPr>
        <w:t>"</w:t>
      </w:r>
      <w:r w:rsidR="00D002B0">
        <w:rPr>
          <w:i/>
          <w:sz w:val="20"/>
        </w:rPr>
        <w:t>)</w:t>
      </w:r>
      <w:r w:rsidR="002F34EB">
        <w:rPr>
          <w:i/>
          <w:sz w:val="20"/>
        </w:rPr>
        <w:t xml:space="preserve"> </w:t>
      </w:r>
      <w:r w:rsidR="00D002B0">
        <w:rPr>
          <w:i/>
          <w:sz w:val="20"/>
        </w:rPr>
        <w:t xml:space="preserve">to get available values for the </w:t>
      </w:r>
      <w:proofErr w:type="spellStart"/>
      <w:r w:rsidR="00D002B0">
        <w:rPr>
          <w:i/>
          <w:sz w:val="20"/>
        </w:rPr>
        <w:t>enum</w:t>
      </w:r>
      <w:proofErr w:type="spellEnd"/>
      <w:r w:rsidR="00D002B0">
        <w:rPr>
          <w:i/>
          <w:sz w:val="20"/>
        </w:rPr>
        <w:t>.</w:t>
      </w:r>
    </w:p>
    <w:p w14:paraId="49E79197" w14:textId="77777777" w:rsidR="0011492A" w:rsidRDefault="0011492A" w:rsidP="0011492A">
      <w:pPr>
        <w:pStyle w:val="ListParagraph"/>
        <w:ind w:left="1080"/>
      </w:pPr>
    </w:p>
    <w:p w14:paraId="26E2AEC8" w14:textId="7360B56C" w:rsidR="00972AF1" w:rsidRPr="00972AF1" w:rsidRDefault="00CB7A17" w:rsidP="004C6005">
      <w:pPr>
        <w:pStyle w:val="ListParagraph"/>
        <w:numPr>
          <w:ilvl w:val="0"/>
          <w:numId w:val="28"/>
        </w:numPr>
      </w:pPr>
      <w:r>
        <w:t xml:space="preserve">Add the </w:t>
      </w:r>
      <w:r w:rsidR="0000022B">
        <w:t>function</w:t>
      </w:r>
      <w:r>
        <w:t xml:space="preserve"> to all fields</w:t>
      </w:r>
      <w:r w:rsidR="0000022B">
        <w:t xml:space="preserve"> in trigger </w:t>
      </w:r>
      <w:proofErr w:type="spellStart"/>
      <w:proofErr w:type="gramStart"/>
      <w:r w:rsidR="00E8726A" w:rsidRPr="00972AF1">
        <w:rPr>
          <w:b/>
        </w:rPr>
        <w:t>OnValidate</w:t>
      </w:r>
      <w:proofErr w:type="spellEnd"/>
      <w:r w:rsidR="00E8726A" w:rsidRPr="00972AF1">
        <w:rPr>
          <w:b/>
        </w:rPr>
        <w:t>(</w:t>
      </w:r>
      <w:proofErr w:type="gramEnd"/>
      <w:r w:rsidR="00E8726A" w:rsidRPr="00972AF1">
        <w:rPr>
          <w:b/>
        </w:rPr>
        <w:t>)</w:t>
      </w:r>
      <w:r w:rsidR="0018326E" w:rsidRPr="00972AF1">
        <w:rPr>
          <w:b/>
        </w:rPr>
        <w:t xml:space="preserve"> </w:t>
      </w:r>
      <w:r w:rsidR="0018326E" w:rsidRPr="00972AF1">
        <w:t xml:space="preserve">and in trigger </w:t>
      </w:r>
      <w:proofErr w:type="spellStart"/>
      <w:r w:rsidR="00972AF1" w:rsidRPr="00972AF1">
        <w:rPr>
          <w:b/>
        </w:rPr>
        <w:t>OnDelete</w:t>
      </w:r>
      <w:proofErr w:type="spellEnd"/>
      <w:r w:rsidR="00972AF1">
        <w:rPr>
          <w:b/>
        </w:rPr>
        <w:t>()</w:t>
      </w:r>
    </w:p>
    <w:p w14:paraId="4C72A837" w14:textId="77777777" w:rsidR="00514E91" w:rsidRDefault="00514E91" w:rsidP="00514E91">
      <w:pPr>
        <w:pStyle w:val="ListParagraph"/>
        <w:ind w:left="1080"/>
      </w:pPr>
    </w:p>
    <w:p w14:paraId="65AC1866" w14:textId="77777777" w:rsidR="00514E91" w:rsidRDefault="00514E91" w:rsidP="00C658CE">
      <w:pPr>
        <w:rPr>
          <w:rStyle w:val="Heading3Char"/>
        </w:rPr>
      </w:pPr>
      <w:r w:rsidRPr="00E016E8">
        <w:rPr>
          <w:rStyle w:val="BalloonTextChar"/>
          <w:noProof/>
        </w:rPr>
        <w:drawing>
          <wp:inline distT="0" distB="0" distL="0" distR="0" wp14:anchorId="40DA7B91" wp14:editId="18C330B6">
            <wp:extent cx="267618" cy="267618"/>
            <wp:effectExtent l="0" t="0" r="0" b="0"/>
            <wp:docPr id="146" name="Graphic 146"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514E91" w14:paraId="200BBB0D" w14:textId="77777777" w:rsidTr="000B213F">
        <w:tc>
          <w:tcPr>
            <w:tcW w:w="9016" w:type="dxa"/>
            <w:tcBorders>
              <w:top w:val="double" w:sz="4" w:space="0" w:color="auto"/>
              <w:left w:val="double" w:sz="4" w:space="0" w:color="auto"/>
              <w:bottom w:val="double" w:sz="4" w:space="0" w:color="auto"/>
              <w:right w:val="double" w:sz="4" w:space="0" w:color="auto"/>
            </w:tcBorders>
          </w:tcPr>
          <w:p w14:paraId="2C3EC28F" w14:textId="77777777" w:rsidR="00EF4ADB" w:rsidRPr="00EF4ADB" w:rsidRDefault="00EF4ADB" w:rsidP="00EF4ADB">
            <w:pPr>
              <w:shd w:val="clear" w:color="auto" w:fill="FFFFFF"/>
              <w:spacing w:line="285" w:lineRule="atLeast"/>
              <w:jc w:val="left"/>
              <w:rPr>
                <w:rFonts w:ascii="Consolas" w:eastAsia="Times New Roman" w:hAnsi="Consolas" w:cs="Times New Roman"/>
                <w:color w:val="000000"/>
                <w:sz w:val="21"/>
                <w:szCs w:val="21"/>
              </w:rPr>
            </w:pPr>
            <w:proofErr w:type="gramStart"/>
            <w:r w:rsidRPr="00EF4ADB">
              <w:rPr>
                <w:rFonts w:ascii="Consolas" w:eastAsia="Times New Roman" w:hAnsi="Consolas" w:cs="Times New Roman"/>
                <w:color w:val="0000FF"/>
                <w:sz w:val="21"/>
                <w:szCs w:val="21"/>
              </w:rPr>
              <w:t>field(</w:t>
            </w:r>
            <w:proofErr w:type="gramEnd"/>
            <w:r w:rsidRPr="00EF4ADB">
              <w:rPr>
                <w:rFonts w:ascii="Consolas" w:eastAsia="Times New Roman" w:hAnsi="Consolas" w:cs="Times New Roman"/>
                <w:color w:val="098658"/>
                <w:sz w:val="21"/>
                <w:szCs w:val="21"/>
              </w:rPr>
              <w:t>2</w:t>
            </w:r>
            <w:r w:rsidRPr="00EF4ADB">
              <w:rPr>
                <w:rFonts w:ascii="Consolas" w:eastAsia="Times New Roman" w:hAnsi="Consolas" w:cs="Times New Roman"/>
                <w:color w:val="000000"/>
                <w:sz w:val="21"/>
                <w:szCs w:val="21"/>
              </w:rPr>
              <w:t xml:space="preserve">; "Customer No."; </w:t>
            </w:r>
            <w:r w:rsidRPr="00EF4ADB">
              <w:rPr>
                <w:rFonts w:ascii="Consolas" w:eastAsia="Times New Roman" w:hAnsi="Consolas" w:cs="Times New Roman"/>
                <w:color w:val="0000FF"/>
                <w:sz w:val="21"/>
                <w:szCs w:val="21"/>
              </w:rPr>
              <w:t>Code</w:t>
            </w:r>
            <w:r w:rsidRPr="00EF4ADB">
              <w:rPr>
                <w:rFonts w:ascii="Consolas" w:eastAsia="Times New Roman" w:hAnsi="Consolas" w:cs="Times New Roman"/>
                <w:color w:val="000000"/>
                <w:sz w:val="21"/>
                <w:szCs w:val="21"/>
              </w:rPr>
              <w:t>[</w:t>
            </w:r>
            <w:r w:rsidRPr="00EF4ADB">
              <w:rPr>
                <w:rFonts w:ascii="Consolas" w:eastAsia="Times New Roman" w:hAnsi="Consolas" w:cs="Times New Roman"/>
                <w:color w:val="098658"/>
                <w:sz w:val="21"/>
                <w:szCs w:val="21"/>
              </w:rPr>
              <w:t>20</w:t>
            </w:r>
            <w:r w:rsidRPr="00EF4ADB">
              <w:rPr>
                <w:rFonts w:ascii="Consolas" w:eastAsia="Times New Roman" w:hAnsi="Consolas" w:cs="Times New Roman"/>
                <w:color w:val="000000"/>
                <w:sz w:val="21"/>
                <w:szCs w:val="21"/>
              </w:rPr>
              <w:t>]</w:t>
            </w:r>
            <w:r w:rsidRPr="00EF4ADB">
              <w:rPr>
                <w:rFonts w:ascii="Consolas" w:eastAsia="Times New Roman" w:hAnsi="Consolas" w:cs="Times New Roman"/>
                <w:color w:val="0000FF"/>
                <w:sz w:val="21"/>
                <w:szCs w:val="21"/>
              </w:rPr>
              <w:t>)</w:t>
            </w:r>
          </w:p>
          <w:p w14:paraId="7EBAB1E6" w14:textId="318CCF15" w:rsidR="00EF4ADB" w:rsidRPr="00EF4ADB" w:rsidRDefault="00EF4ADB" w:rsidP="00EF4ADB">
            <w:pPr>
              <w:shd w:val="clear" w:color="auto" w:fill="FFFFFF"/>
              <w:spacing w:line="285" w:lineRule="atLeast"/>
              <w:jc w:val="left"/>
              <w:rPr>
                <w:rFonts w:ascii="Consolas" w:eastAsia="Times New Roman" w:hAnsi="Consolas" w:cs="Times New Roman"/>
                <w:color w:val="000000"/>
                <w:sz w:val="21"/>
                <w:szCs w:val="21"/>
              </w:rPr>
            </w:pPr>
            <w:r w:rsidRPr="00EF4ADB">
              <w:rPr>
                <w:rFonts w:ascii="Consolas" w:eastAsia="Times New Roman" w:hAnsi="Consolas" w:cs="Times New Roman"/>
                <w:color w:val="000000"/>
                <w:sz w:val="21"/>
                <w:szCs w:val="21"/>
              </w:rPr>
              <w:t> {</w:t>
            </w:r>
          </w:p>
          <w:p w14:paraId="5B47CF78" w14:textId="01F1335F" w:rsidR="00EF4ADB" w:rsidRPr="00EF4ADB" w:rsidRDefault="00EF4ADB" w:rsidP="00EF4ADB">
            <w:pPr>
              <w:shd w:val="clear" w:color="auto" w:fill="FFFFFF"/>
              <w:spacing w:line="285" w:lineRule="atLeast"/>
              <w:jc w:val="left"/>
              <w:rPr>
                <w:rFonts w:ascii="Consolas" w:eastAsia="Times New Roman" w:hAnsi="Consolas" w:cs="Times New Roman"/>
                <w:color w:val="000000"/>
                <w:sz w:val="21"/>
                <w:szCs w:val="21"/>
              </w:rPr>
            </w:pPr>
            <w:r w:rsidRPr="00EF4ADB">
              <w:rPr>
                <w:rFonts w:ascii="Consolas" w:eastAsia="Times New Roman" w:hAnsi="Consolas" w:cs="Times New Roman"/>
                <w:color w:val="000000"/>
                <w:sz w:val="21"/>
                <w:szCs w:val="21"/>
              </w:rPr>
              <w:t>   </w:t>
            </w:r>
            <w:r w:rsidRPr="00EF4ADB">
              <w:rPr>
                <w:rFonts w:ascii="Consolas" w:eastAsia="Times New Roman" w:hAnsi="Consolas" w:cs="Times New Roman"/>
                <w:color w:val="0000FF"/>
                <w:sz w:val="21"/>
                <w:szCs w:val="21"/>
              </w:rPr>
              <w:t>DataClassification</w:t>
            </w:r>
            <w:r w:rsidRPr="00EF4ADB">
              <w:rPr>
                <w:rFonts w:ascii="Consolas" w:eastAsia="Times New Roman" w:hAnsi="Consolas" w:cs="Times New Roman"/>
                <w:color w:val="000000"/>
                <w:sz w:val="21"/>
                <w:szCs w:val="21"/>
              </w:rPr>
              <w:t xml:space="preserve"> = </w:t>
            </w:r>
            <w:proofErr w:type="gramStart"/>
            <w:r w:rsidRPr="00EF4ADB">
              <w:rPr>
                <w:rFonts w:ascii="Consolas" w:eastAsia="Times New Roman" w:hAnsi="Consolas" w:cs="Times New Roman"/>
                <w:color w:val="000000"/>
                <w:sz w:val="21"/>
                <w:szCs w:val="21"/>
              </w:rPr>
              <w:t>CustomerContent;</w:t>
            </w:r>
            <w:proofErr w:type="gramEnd"/>
          </w:p>
          <w:p w14:paraId="6CEF25CD" w14:textId="1D4C75B7" w:rsidR="00EF4ADB" w:rsidRPr="00EF4ADB" w:rsidRDefault="00EF4ADB" w:rsidP="00EF4ADB">
            <w:pPr>
              <w:shd w:val="clear" w:color="auto" w:fill="FFFFFF"/>
              <w:spacing w:line="285" w:lineRule="atLeast"/>
              <w:jc w:val="left"/>
              <w:rPr>
                <w:rFonts w:ascii="Consolas" w:eastAsia="Times New Roman" w:hAnsi="Consolas" w:cs="Times New Roman"/>
                <w:color w:val="000000"/>
                <w:sz w:val="21"/>
                <w:szCs w:val="21"/>
              </w:rPr>
            </w:pPr>
            <w:r w:rsidRPr="00EF4ADB">
              <w:rPr>
                <w:rFonts w:ascii="Consolas" w:eastAsia="Times New Roman" w:hAnsi="Consolas" w:cs="Times New Roman"/>
                <w:color w:val="000000"/>
                <w:sz w:val="21"/>
                <w:szCs w:val="21"/>
              </w:rPr>
              <w:t xml:space="preserve">   Caption = </w:t>
            </w:r>
            <w:r w:rsidRPr="00EF4ADB">
              <w:rPr>
                <w:rFonts w:ascii="Consolas" w:eastAsia="Times New Roman" w:hAnsi="Consolas" w:cs="Times New Roman"/>
                <w:color w:val="A31515"/>
                <w:sz w:val="21"/>
                <w:szCs w:val="21"/>
              </w:rPr>
              <w:t>'Customer No.</w:t>
            </w:r>
            <w:proofErr w:type="gramStart"/>
            <w:r w:rsidRPr="00EF4ADB">
              <w:rPr>
                <w:rFonts w:ascii="Consolas" w:eastAsia="Times New Roman" w:hAnsi="Consolas" w:cs="Times New Roman"/>
                <w:color w:val="A31515"/>
                <w:sz w:val="21"/>
                <w:szCs w:val="21"/>
              </w:rPr>
              <w:t>'</w:t>
            </w:r>
            <w:r w:rsidRPr="00EF4ADB">
              <w:rPr>
                <w:rFonts w:ascii="Consolas" w:eastAsia="Times New Roman" w:hAnsi="Consolas" w:cs="Times New Roman"/>
                <w:color w:val="000000"/>
                <w:sz w:val="21"/>
                <w:szCs w:val="21"/>
              </w:rPr>
              <w:t>;</w:t>
            </w:r>
            <w:proofErr w:type="gramEnd"/>
          </w:p>
          <w:p w14:paraId="2D8A294D" w14:textId="194CBBC9" w:rsidR="00EF4ADB" w:rsidRPr="00EF4ADB" w:rsidRDefault="00EF4ADB" w:rsidP="00EF4ADB">
            <w:pPr>
              <w:shd w:val="clear" w:color="auto" w:fill="FFFFFF"/>
              <w:spacing w:line="285" w:lineRule="atLeast"/>
              <w:jc w:val="left"/>
              <w:rPr>
                <w:rFonts w:ascii="Consolas" w:eastAsia="Times New Roman" w:hAnsi="Consolas" w:cs="Times New Roman"/>
                <w:color w:val="000000"/>
                <w:sz w:val="21"/>
                <w:szCs w:val="21"/>
              </w:rPr>
            </w:pPr>
            <w:r w:rsidRPr="00EF4ADB">
              <w:rPr>
                <w:rFonts w:ascii="Consolas" w:eastAsia="Times New Roman" w:hAnsi="Consolas" w:cs="Times New Roman"/>
                <w:color w:val="000000"/>
                <w:sz w:val="21"/>
                <w:szCs w:val="21"/>
              </w:rPr>
              <w:t xml:space="preserve">   TableRelation = </w:t>
            </w:r>
            <w:proofErr w:type="gramStart"/>
            <w:r w:rsidRPr="00EF4ADB">
              <w:rPr>
                <w:rFonts w:ascii="Consolas" w:eastAsia="Times New Roman" w:hAnsi="Consolas" w:cs="Times New Roman"/>
                <w:color w:val="000000"/>
                <w:sz w:val="21"/>
                <w:szCs w:val="21"/>
              </w:rPr>
              <w:t>Customer;</w:t>
            </w:r>
            <w:proofErr w:type="gramEnd"/>
          </w:p>
          <w:p w14:paraId="285F4451" w14:textId="2FCCD162" w:rsidR="00EF4ADB" w:rsidRPr="00EF4ADB" w:rsidRDefault="00EF4ADB" w:rsidP="00EF4ADB">
            <w:pPr>
              <w:shd w:val="clear" w:color="auto" w:fill="FFFFFF"/>
              <w:spacing w:line="285" w:lineRule="atLeast"/>
              <w:jc w:val="left"/>
              <w:rPr>
                <w:rFonts w:ascii="Consolas" w:eastAsia="Times New Roman" w:hAnsi="Consolas" w:cs="Times New Roman"/>
                <w:color w:val="000000"/>
                <w:sz w:val="21"/>
                <w:szCs w:val="21"/>
              </w:rPr>
            </w:pPr>
            <w:r w:rsidRPr="00EF4ADB">
              <w:rPr>
                <w:rFonts w:ascii="Consolas" w:eastAsia="Times New Roman" w:hAnsi="Consolas" w:cs="Times New Roman"/>
                <w:color w:val="000000"/>
                <w:sz w:val="21"/>
                <w:szCs w:val="21"/>
              </w:rPr>
              <w:t>   </w:t>
            </w:r>
            <w:r w:rsidRPr="00EF4ADB">
              <w:rPr>
                <w:rFonts w:ascii="Consolas" w:eastAsia="Times New Roman" w:hAnsi="Consolas" w:cs="Times New Roman"/>
                <w:color w:val="AF00DB"/>
                <w:sz w:val="21"/>
                <w:szCs w:val="21"/>
              </w:rPr>
              <w:t>trigger</w:t>
            </w:r>
            <w:r w:rsidRPr="00EF4ADB">
              <w:rPr>
                <w:rFonts w:ascii="Consolas" w:eastAsia="Times New Roman" w:hAnsi="Consolas" w:cs="Times New Roman"/>
                <w:color w:val="000000"/>
                <w:sz w:val="21"/>
                <w:szCs w:val="21"/>
              </w:rPr>
              <w:t xml:space="preserve"> </w:t>
            </w:r>
            <w:proofErr w:type="spellStart"/>
            <w:proofErr w:type="gramStart"/>
            <w:r w:rsidRPr="00EF4ADB">
              <w:rPr>
                <w:rFonts w:ascii="Consolas" w:eastAsia="Times New Roman" w:hAnsi="Consolas" w:cs="Times New Roman"/>
                <w:color w:val="000000"/>
                <w:sz w:val="21"/>
                <w:szCs w:val="21"/>
              </w:rPr>
              <w:t>OnValidate</w:t>
            </w:r>
            <w:proofErr w:type="spellEnd"/>
            <w:r w:rsidRPr="00EF4ADB">
              <w:rPr>
                <w:rFonts w:ascii="Consolas" w:eastAsia="Times New Roman" w:hAnsi="Consolas" w:cs="Times New Roman"/>
                <w:color w:val="0000FF"/>
                <w:sz w:val="21"/>
                <w:szCs w:val="21"/>
              </w:rPr>
              <w:t>(</w:t>
            </w:r>
            <w:proofErr w:type="gramEnd"/>
            <w:r w:rsidRPr="00EF4ADB">
              <w:rPr>
                <w:rFonts w:ascii="Consolas" w:eastAsia="Times New Roman" w:hAnsi="Consolas" w:cs="Times New Roman"/>
                <w:color w:val="0000FF"/>
                <w:sz w:val="21"/>
                <w:szCs w:val="21"/>
              </w:rPr>
              <w:t>)</w:t>
            </w:r>
          </w:p>
          <w:p w14:paraId="69CCACFE" w14:textId="6737A611" w:rsidR="00EF4ADB" w:rsidRPr="00EF4ADB" w:rsidRDefault="00EF4ADB" w:rsidP="00EF4ADB">
            <w:pPr>
              <w:shd w:val="clear" w:color="auto" w:fill="FFFFFF"/>
              <w:spacing w:line="285" w:lineRule="atLeast"/>
              <w:jc w:val="left"/>
              <w:rPr>
                <w:rFonts w:ascii="Consolas" w:eastAsia="Times New Roman" w:hAnsi="Consolas" w:cs="Times New Roman"/>
                <w:color w:val="000000"/>
                <w:sz w:val="21"/>
                <w:szCs w:val="21"/>
              </w:rPr>
            </w:pPr>
            <w:r w:rsidRPr="00EF4ADB">
              <w:rPr>
                <w:rFonts w:ascii="Consolas" w:eastAsia="Times New Roman" w:hAnsi="Consolas" w:cs="Times New Roman"/>
                <w:color w:val="000000"/>
                <w:sz w:val="21"/>
                <w:szCs w:val="21"/>
              </w:rPr>
              <w:t>   </w:t>
            </w:r>
            <w:r w:rsidRPr="00EF4ADB">
              <w:rPr>
                <w:rFonts w:ascii="Consolas" w:eastAsia="Times New Roman" w:hAnsi="Consolas" w:cs="Times New Roman"/>
                <w:color w:val="AF00DB"/>
                <w:sz w:val="21"/>
                <w:szCs w:val="21"/>
              </w:rPr>
              <w:t>begin</w:t>
            </w:r>
          </w:p>
          <w:p w14:paraId="6C1576BF" w14:textId="5CEABA9B" w:rsidR="00EF4ADB" w:rsidRPr="00EF4ADB" w:rsidRDefault="00EF4ADB" w:rsidP="00EF4ADB">
            <w:pPr>
              <w:shd w:val="clear" w:color="auto" w:fill="FFFFFF"/>
              <w:spacing w:line="285" w:lineRule="atLeast"/>
              <w:jc w:val="left"/>
              <w:rPr>
                <w:rFonts w:ascii="Consolas" w:eastAsia="Times New Roman" w:hAnsi="Consolas" w:cs="Times New Roman"/>
                <w:color w:val="000000"/>
                <w:sz w:val="21"/>
                <w:szCs w:val="21"/>
              </w:rPr>
            </w:pPr>
            <w:r w:rsidRPr="00EF4ADB">
              <w:rPr>
                <w:rFonts w:ascii="Consolas" w:eastAsia="Times New Roman" w:hAnsi="Consolas" w:cs="Times New Roman"/>
                <w:color w:val="000000"/>
                <w:sz w:val="21"/>
                <w:szCs w:val="21"/>
              </w:rPr>
              <w:t>     </w:t>
            </w:r>
            <w:proofErr w:type="spellStart"/>
            <w:proofErr w:type="gramStart"/>
            <w:r w:rsidRPr="00EF4ADB">
              <w:rPr>
                <w:rFonts w:ascii="Consolas" w:eastAsia="Times New Roman" w:hAnsi="Consolas" w:cs="Times New Roman"/>
                <w:color w:val="000000"/>
                <w:sz w:val="21"/>
                <w:szCs w:val="21"/>
              </w:rPr>
              <w:t>TestStatus</w:t>
            </w:r>
            <w:proofErr w:type="spellEnd"/>
            <w:r w:rsidRPr="00EF4ADB">
              <w:rPr>
                <w:rFonts w:ascii="Consolas" w:eastAsia="Times New Roman" w:hAnsi="Consolas" w:cs="Times New Roman"/>
                <w:color w:val="0000FF"/>
                <w:sz w:val="21"/>
                <w:szCs w:val="21"/>
              </w:rPr>
              <w:t>(</w:t>
            </w:r>
            <w:proofErr w:type="gramEnd"/>
            <w:r w:rsidRPr="00EF4ADB">
              <w:rPr>
                <w:rFonts w:ascii="Consolas" w:eastAsia="Times New Roman" w:hAnsi="Consolas" w:cs="Times New Roman"/>
                <w:color w:val="0000FF"/>
                <w:sz w:val="21"/>
                <w:szCs w:val="21"/>
              </w:rPr>
              <w:t>)</w:t>
            </w:r>
            <w:r w:rsidRPr="00EF4ADB">
              <w:rPr>
                <w:rFonts w:ascii="Consolas" w:eastAsia="Times New Roman" w:hAnsi="Consolas" w:cs="Times New Roman"/>
                <w:color w:val="000000"/>
                <w:sz w:val="21"/>
                <w:szCs w:val="21"/>
              </w:rPr>
              <w:t>;</w:t>
            </w:r>
          </w:p>
          <w:p w14:paraId="0E795B80" w14:textId="3405C3BF" w:rsidR="00EF4ADB" w:rsidRPr="00EF4ADB" w:rsidRDefault="00EF4ADB" w:rsidP="00EF4ADB">
            <w:pPr>
              <w:shd w:val="clear" w:color="auto" w:fill="FFFFFF"/>
              <w:spacing w:line="285" w:lineRule="atLeast"/>
              <w:jc w:val="left"/>
              <w:rPr>
                <w:rFonts w:ascii="Consolas" w:eastAsia="Times New Roman" w:hAnsi="Consolas" w:cs="Times New Roman"/>
                <w:color w:val="000000"/>
                <w:sz w:val="21"/>
                <w:szCs w:val="21"/>
              </w:rPr>
            </w:pPr>
            <w:r w:rsidRPr="00EF4ADB">
              <w:rPr>
                <w:rFonts w:ascii="Consolas" w:eastAsia="Times New Roman" w:hAnsi="Consolas" w:cs="Times New Roman"/>
                <w:color w:val="000000"/>
                <w:sz w:val="21"/>
                <w:szCs w:val="21"/>
              </w:rPr>
              <w:t>   </w:t>
            </w:r>
            <w:proofErr w:type="gramStart"/>
            <w:r w:rsidRPr="00EF4ADB">
              <w:rPr>
                <w:rFonts w:ascii="Consolas" w:eastAsia="Times New Roman" w:hAnsi="Consolas" w:cs="Times New Roman"/>
                <w:color w:val="AF00DB"/>
                <w:sz w:val="21"/>
                <w:szCs w:val="21"/>
              </w:rPr>
              <w:t>end</w:t>
            </w:r>
            <w:r w:rsidRPr="00EF4ADB">
              <w:rPr>
                <w:rFonts w:ascii="Consolas" w:eastAsia="Times New Roman" w:hAnsi="Consolas" w:cs="Times New Roman"/>
                <w:color w:val="000000"/>
                <w:sz w:val="21"/>
                <w:szCs w:val="21"/>
              </w:rPr>
              <w:t>;</w:t>
            </w:r>
            <w:proofErr w:type="gramEnd"/>
          </w:p>
          <w:p w14:paraId="60B7F65E" w14:textId="56DC64B0" w:rsidR="00EF4ADB" w:rsidRDefault="00EF4ADB" w:rsidP="00EF4ADB">
            <w:pPr>
              <w:shd w:val="clear" w:color="auto" w:fill="FFFFFF"/>
              <w:spacing w:line="285" w:lineRule="atLeast"/>
              <w:jc w:val="left"/>
              <w:rPr>
                <w:rFonts w:ascii="Consolas" w:eastAsia="Times New Roman" w:hAnsi="Consolas" w:cs="Times New Roman"/>
                <w:color w:val="000000"/>
                <w:sz w:val="21"/>
                <w:szCs w:val="21"/>
              </w:rPr>
            </w:pPr>
            <w:r w:rsidRPr="00EF4ADB">
              <w:rPr>
                <w:rFonts w:ascii="Consolas" w:eastAsia="Times New Roman" w:hAnsi="Consolas" w:cs="Times New Roman"/>
                <w:color w:val="000000"/>
                <w:sz w:val="21"/>
                <w:szCs w:val="21"/>
              </w:rPr>
              <w:t> }</w:t>
            </w:r>
          </w:p>
          <w:p w14:paraId="600F908C" w14:textId="77777777" w:rsidR="00EF4ADB" w:rsidRPr="00EF4ADB" w:rsidRDefault="00EF4ADB" w:rsidP="00EF4ADB">
            <w:pPr>
              <w:shd w:val="clear" w:color="auto" w:fill="FFFFFF"/>
              <w:spacing w:line="285" w:lineRule="atLeast"/>
              <w:jc w:val="left"/>
              <w:rPr>
                <w:rFonts w:ascii="Consolas" w:eastAsia="Times New Roman" w:hAnsi="Consolas" w:cs="Times New Roman"/>
                <w:color w:val="000000"/>
                <w:sz w:val="21"/>
                <w:szCs w:val="21"/>
              </w:rPr>
            </w:pPr>
          </w:p>
          <w:p w14:paraId="6E1960A1" w14:textId="5A219EF8" w:rsidR="00CB003B" w:rsidRDefault="00EF4ADB" w:rsidP="00CB003B">
            <w:pPr>
              <w:shd w:val="clear" w:color="auto" w:fill="FFFFFF"/>
              <w:spacing w:line="285" w:lineRule="atLeast"/>
              <w:jc w:val="left"/>
              <w:rPr>
                <w:rFonts w:ascii="Consolas" w:eastAsia="Times New Roman" w:hAnsi="Consolas" w:cs="Times New Roman"/>
                <w:color w:val="AF00DB"/>
                <w:sz w:val="21"/>
                <w:szCs w:val="21"/>
              </w:rPr>
            </w:pPr>
            <w:r>
              <w:rPr>
                <w:rFonts w:ascii="Consolas" w:eastAsia="Times New Roman" w:hAnsi="Consolas" w:cs="Times New Roman"/>
                <w:color w:val="AF00DB"/>
                <w:sz w:val="21"/>
                <w:szCs w:val="21"/>
              </w:rPr>
              <w:t>…</w:t>
            </w:r>
          </w:p>
          <w:p w14:paraId="4B8CE0EF" w14:textId="77777777" w:rsidR="00EF4ADB" w:rsidRDefault="00EF4ADB" w:rsidP="00CB003B">
            <w:pPr>
              <w:shd w:val="clear" w:color="auto" w:fill="FFFFFF"/>
              <w:spacing w:line="285" w:lineRule="atLeast"/>
              <w:jc w:val="left"/>
              <w:rPr>
                <w:rFonts w:ascii="Consolas" w:eastAsia="Times New Roman" w:hAnsi="Consolas" w:cs="Times New Roman"/>
                <w:color w:val="AF00DB"/>
                <w:sz w:val="21"/>
                <w:szCs w:val="21"/>
              </w:rPr>
            </w:pPr>
          </w:p>
          <w:p w14:paraId="5965691B" w14:textId="78FF1D71" w:rsidR="00CB003B" w:rsidRPr="00CB003B" w:rsidRDefault="00CB003B" w:rsidP="00CB003B">
            <w:pPr>
              <w:shd w:val="clear" w:color="auto" w:fill="FFFFFF"/>
              <w:spacing w:line="285" w:lineRule="atLeast"/>
              <w:jc w:val="left"/>
              <w:rPr>
                <w:rFonts w:ascii="Consolas" w:eastAsia="Times New Roman" w:hAnsi="Consolas" w:cs="Times New Roman"/>
                <w:color w:val="000000"/>
                <w:sz w:val="21"/>
                <w:szCs w:val="21"/>
              </w:rPr>
            </w:pPr>
            <w:r w:rsidRPr="00CB003B">
              <w:rPr>
                <w:rFonts w:ascii="Consolas" w:eastAsia="Times New Roman" w:hAnsi="Consolas" w:cs="Times New Roman"/>
                <w:color w:val="AF00DB"/>
                <w:sz w:val="21"/>
                <w:szCs w:val="21"/>
              </w:rPr>
              <w:t>trigger</w:t>
            </w:r>
            <w:r w:rsidRPr="00CB003B">
              <w:rPr>
                <w:rFonts w:ascii="Consolas" w:eastAsia="Times New Roman" w:hAnsi="Consolas" w:cs="Times New Roman"/>
                <w:color w:val="000000"/>
                <w:sz w:val="21"/>
                <w:szCs w:val="21"/>
              </w:rPr>
              <w:t xml:space="preserve"> </w:t>
            </w:r>
            <w:proofErr w:type="spellStart"/>
            <w:proofErr w:type="gramStart"/>
            <w:r w:rsidRPr="00CB003B">
              <w:rPr>
                <w:rFonts w:ascii="Consolas" w:eastAsia="Times New Roman" w:hAnsi="Consolas" w:cs="Times New Roman"/>
                <w:color w:val="000000"/>
                <w:sz w:val="21"/>
                <w:szCs w:val="21"/>
              </w:rPr>
              <w:t>OnDelete</w:t>
            </w:r>
            <w:proofErr w:type="spellEnd"/>
            <w:r w:rsidRPr="00CB003B">
              <w:rPr>
                <w:rFonts w:ascii="Consolas" w:eastAsia="Times New Roman" w:hAnsi="Consolas" w:cs="Times New Roman"/>
                <w:color w:val="0000FF"/>
                <w:sz w:val="21"/>
                <w:szCs w:val="21"/>
              </w:rPr>
              <w:t>(</w:t>
            </w:r>
            <w:proofErr w:type="gramEnd"/>
            <w:r w:rsidRPr="00CB003B">
              <w:rPr>
                <w:rFonts w:ascii="Consolas" w:eastAsia="Times New Roman" w:hAnsi="Consolas" w:cs="Times New Roman"/>
                <w:color w:val="0000FF"/>
                <w:sz w:val="21"/>
                <w:szCs w:val="21"/>
              </w:rPr>
              <w:t>)</w:t>
            </w:r>
          </w:p>
          <w:p w14:paraId="227E2519" w14:textId="13B3FAA9" w:rsidR="00CB003B" w:rsidRPr="00CB003B" w:rsidRDefault="00CB003B" w:rsidP="00CB003B">
            <w:pPr>
              <w:shd w:val="clear" w:color="auto" w:fill="FFFFFF"/>
              <w:spacing w:line="285" w:lineRule="atLeast"/>
              <w:jc w:val="left"/>
              <w:rPr>
                <w:rFonts w:ascii="Consolas" w:eastAsia="Times New Roman" w:hAnsi="Consolas" w:cs="Times New Roman"/>
                <w:color w:val="000000"/>
                <w:sz w:val="21"/>
                <w:szCs w:val="21"/>
              </w:rPr>
            </w:pPr>
            <w:r w:rsidRPr="00CB003B">
              <w:rPr>
                <w:rFonts w:ascii="Consolas" w:eastAsia="Times New Roman" w:hAnsi="Consolas" w:cs="Times New Roman"/>
                <w:color w:val="AF00DB"/>
                <w:sz w:val="21"/>
                <w:szCs w:val="21"/>
              </w:rPr>
              <w:t>begin</w:t>
            </w:r>
          </w:p>
          <w:p w14:paraId="5C620653" w14:textId="0E3DEECE" w:rsidR="00CB003B" w:rsidRPr="00CB003B" w:rsidRDefault="00CB003B" w:rsidP="00CB003B">
            <w:pPr>
              <w:shd w:val="clear" w:color="auto" w:fill="FFFFFF"/>
              <w:spacing w:line="285" w:lineRule="atLeast"/>
              <w:jc w:val="left"/>
              <w:rPr>
                <w:rFonts w:ascii="Consolas" w:eastAsia="Times New Roman" w:hAnsi="Consolas" w:cs="Times New Roman"/>
                <w:color w:val="000000"/>
                <w:sz w:val="21"/>
                <w:szCs w:val="21"/>
              </w:rPr>
            </w:pPr>
            <w:r w:rsidRPr="00CB003B">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proofErr w:type="gramStart"/>
            <w:r w:rsidRPr="00CB003B">
              <w:rPr>
                <w:rFonts w:ascii="Consolas" w:eastAsia="Times New Roman" w:hAnsi="Consolas" w:cs="Times New Roman"/>
                <w:color w:val="000000"/>
                <w:sz w:val="21"/>
                <w:szCs w:val="21"/>
              </w:rPr>
              <w:t>TestStatus</w:t>
            </w:r>
            <w:proofErr w:type="spellEnd"/>
            <w:r w:rsidRPr="00CB003B">
              <w:rPr>
                <w:rFonts w:ascii="Consolas" w:eastAsia="Times New Roman" w:hAnsi="Consolas" w:cs="Times New Roman"/>
                <w:color w:val="0000FF"/>
                <w:sz w:val="21"/>
                <w:szCs w:val="21"/>
              </w:rPr>
              <w:t>(</w:t>
            </w:r>
            <w:proofErr w:type="gramEnd"/>
            <w:r w:rsidRPr="00CB003B">
              <w:rPr>
                <w:rFonts w:ascii="Consolas" w:eastAsia="Times New Roman" w:hAnsi="Consolas" w:cs="Times New Roman"/>
                <w:color w:val="0000FF"/>
                <w:sz w:val="21"/>
                <w:szCs w:val="21"/>
              </w:rPr>
              <w:t>)</w:t>
            </w:r>
            <w:r w:rsidRPr="00CB003B">
              <w:rPr>
                <w:rFonts w:ascii="Consolas" w:eastAsia="Times New Roman" w:hAnsi="Consolas" w:cs="Times New Roman"/>
                <w:color w:val="000000"/>
                <w:sz w:val="21"/>
                <w:szCs w:val="21"/>
              </w:rPr>
              <w:t>;</w:t>
            </w:r>
          </w:p>
          <w:p w14:paraId="37997A9D" w14:textId="00566A70" w:rsidR="00CB003B" w:rsidRPr="00CB003B" w:rsidRDefault="00CB003B" w:rsidP="00CB003B">
            <w:pPr>
              <w:shd w:val="clear" w:color="auto" w:fill="FFFFFF"/>
              <w:spacing w:line="285" w:lineRule="atLeast"/>
              <w:jc w:val="left"/>
              <w:rPr>
                <w:rFonts w:ascii="Consolas" w:eastAsia="Times New Roman" w:hAnsi="Consolas" w:cs="Times New Roman"/>
                <w:color w:val="000000"/>
                <w:sz w:val="21"/>
                <w:szCs w:val="21"/>
              </w:rPr>
            </w:pPr>
            <w:proofErr w:type="gramStart"/>
            <w:r w:rsidRPr="00CB003B">
              <w:rPr>
                <w:rFonts w:ascii="Consolas" w:eastAsia="Times New Roman" w:hAnsi="Consolas" w:cs="Times New Roman"/>
                <w:color w:val="AF00DB"/>
                <w:sz w:val="21"/>
                <w:szCs w:val="21"/>
              </w:rPr>
              <w:t>end</w:t>
            </w:r>
            <w:r w:rsidRPr="00CB003B">
              <w:rPr>
                <w:rFonts w:ascii="Consolas" w:eastAsia="Times New Roman" w:hAnsi="Consolas" w:cs="Times New Roman"/>
                <w:color w:val="000000"/>
                <w:sz w:val="21"/>
                <w:szCs w:val="21"/>
              </w:rPr>
              <w:t>;</w:t>
            </w:r>
            <w:proofErr w:type="gramEnd"/>
          </w:p>
          <w:p w14:paraId="1630F9C4" w14:textId="77777777" w:rsidR="00514E91" w:rsidRDefault="00514E91" w:rsidP="000B213F">
            <w:pPr>
              <w:shd w:val="clear" w:color="auto" w:fill="FFFFFF"/>
              <w:spacing w:line="285" w:lineRule="atLeast"/>
              <w:jc w:val="left"/>
              <w:rPr>
                <w:rFonts w:ascii="Consolas" w:eastAsia="Times New Roman" w:hAnsi="Consolas" w:cs="Times New Roman"/>
                <w:color w:val="0000FF"/>
                <w:sz w:val="21"/>
                <w:szCs w:val="21"/>
              </w:rPr>
            </w:pPr>
          </w:p>
          <w:p w14:paraId="081973E2" w14:textId="77777777" w:rsidR="00CB003B" w:rsidRDefault="00CB003B" w:rsidP="00304052">
            <w:pPr>
              <w:shd w:val="clear" w:color="auto" w:fill="FFFFFF"/>
              <w:spacing w:line="285" w:lineRule="atLeast"/>
              <w:jc w:val="left"/>
              <w:rPr>
                <w:rFonts w:ascii="Consolas" w:eastAsia="Times New Roman" w:hAnsi="Consolas" w:cs="Times New Roman"/>
                <w:color w:val="AF00DB"/>
                <w:sz w:val="21"/>
                <w:szCs w:val="21"/>
              </w:rPr>
            </w:pPr>
          </w:p>
          <w:p w14:paraId="5A69868F" w14:textId="15841B56" w:rsidR="00304052" w:rsidRPr="00304052" w:rsidRDefault="00304052" w:rsidP="00304052">
            <w:pPr>
              <w:shd w:val="clear" w:color="auto" w:fill="FFFFFF"/>
              <w:spacing w:line="285" w:lineRule="atLeast"/>
              <w:jc w:val="left"/>
              <w:rPr>
                <w:rFonts w:ascii="Consolas" w:eastAsia="Times New Roman" w:hAnsi="Consolas" w:cs="Times New Roman"/>
                <w:color w:val="000000"/>
                <w:sz w:val="21"/>
                <w:szCs w:val="21"/>
              </w:rPr>
            </w:pPr>
            <w:r w:rsidRPr="00304052">
              <w:rPr>
                <w:rFonts w:ascii="Consolas" w:eastAsia="Times New Roman" w:hAnsi="Consolas" w:cs="Times New Roman"/>
                <w:color w:val="AF00DB"/>
                <w:sz w:val="21"/>
                <w:szCs w:val="21"/>
              </w:rPr>
              <w:t>var</w:t>
            </w:r>
          </w:p>
          <w:p w14:paraId="1D5BFC4F" w14:textId="41985D7E" w:rsidR="00304052" w:rsidRPr="00304052" w:rsidRDefault="00304052" w:rsidP="00304052">
            <w:pPr>
              <w:shd w:val="clear" w:color="auto" w:fill="FFFFFF"/>
              <w:spacing w:line="285" w:lineRule="atLeast"/>
              <w:jc w:val="left"/>
              <w:rPr>
                <w:rFonts w:ascii="Consolas" w:eastAsia="Times New Roman" w:hAnsi="Consolas" w:cs="Times New Roman"/>
                <w:color w:val="000000"/>
                <w:sz w:val="21"/>
                <w:szCs w:val="21"/>
              </w:rPr>
            </w:pPr>
            <w:r w:rsidRPr="00304052">
              <w:rPr>
                <w:rFonts w:ascii="Consolas" w:eastAsia="Times New Roman" w:hAnsi="Consolas" w:cs="Times New Roman"/>
                <w:color w:val="000000"/>
                <w:sz w:val="21"/>
                <w:szCs w:val="21"/>
              </w:rPr>
              <w:t xml:space="preserve">  </w:t>
            </w:r>
            <w:proofErr w:type="spellStart"/>
            <w:r w:rsidRPr="00304052">
              <w:rPr>
                <w:rFonts w:ascii="Consolas" w:eastAsia="Times New Roman" w:hAnsi="Consolas" w:cs="Times New Roman"/>
                <w:color w:val="000000"/>
                <w:sz w:val="21"/>
                <w:szCs w:val="21"/>
              </w:rPr>
              <w:t>StatusCannotBeReleasedErr</w:t>
            </w:r>
            <w:proofErr w:type="spellEnd"/>
            <w:r w:rsidRPr="00304052">
              <w:rPr>
                <w:rFonts w:ascii="Consolas" w:eastAsia="Times New Roman" w:hAnsi="Consolas" w:cs="Times New Roman"/>
                <w:color w:val="000000"/>
                <w:sz w:val="21"/>
                <w:szCs w:val="21"/>
              </w:rPr>
              <w:t xml:space="preserve">: </w:t>
            </w:r>
            <w:r w:rsidRPr="00304052">
              <w:rPr>
                <w:rFonts w:ascii="Consolas" w:eastAsia="Times New Roman" w:hAnsi="Consolas" w:cs="Times New Roman"/>
                <w:color w:val="0000FF"/>
                <w:sz w:val="21"/>
                <w:szCs w:val="21"/>
              </w:rPr>
              <w:t>Label</w:t>
            </w:r>
            <w:r w:rsidRPr="00304052">
              <w:rPr>
                <w:rFonts w:ascii="Consolas" w:eastAsia="Times New Roman" w:hAnsi="Consolas" w:cs="Times New Roman"/>
                <w:color w:val="000000"/>
                <w:sz w:val="21"/>
                <w:szCs w:val="21"/>
              </w:rPr>
              <w:t xml:space="preserve"> </w:t>
            </w:r>
            <w:r w:rsidRPr="00304052">
              <w:rPr>
                <w:rFonts w:ascii="Consolas" w:eastAsia="Times New Roman" w:hAnsi="Consolas" w:cs="Times New Roman"/>
                <w:color w:val="A31515"/>
                <w:sz w:val="21"/>
                <w:szCs w:val="21"/>
              </w:rPr>
              <w:t>'Status cannot be %1.'</w:t>
            </w:r>
            <w:r w:rsidRPr="00304052">
              <w:rPr>
                <w:rFonts w:ascii="Consolas" w:eastAsia="Times New Roman" w:hAnsi="Consolas" w:cs="Times New Roman"/>
                <w:color w:val="000000"/>
                <w:sz w:val="21"/>
                <w:szCs w:val="21"/>
              </w:rPr>
              <w:t xml:space="preserve">, Comment = </w:t>
            </w:r>
            <w:r w:rsidRPr="00304052">
              <w:rPr>
                <w:rFonts w:ascii="Consolas" w:eastAsia="Times New Roman" w:hAnsi="Consolas" w:cs="Times New Roman"/>
                <w:color w:val="A31515"/>
                <w:sz w:val="21"/>
                <w:szCs w:val="21"/>
              </w:rPr>
              <w:t>'%1 status field value</w:t>
            </w:r>
            <w:proofErr w:type="gramStart"/>
            <w:r w:rsidRPr="00304052">
              <w:rPr>
                <w:rFonts w:ascii="Consolas" w:eastAsia="Times New Roman" w:hAnsi="Consolas" w:cs="Times New Roman"/>
                <w:color w:val="A31515"/>
                <w:sz w:val="21"/>
                <w:szCs w:val="21"/>
              </w:rPr>
              <w:t>'</w:t>
            </w:r>
            <w:r w:rsidRPr="00304052">
              <w:rPr>
                <w:rFonts w:ascii="Consolas" w:eastAsia="Times New Roman" w:hAnsi="Consolas" w:cs="Times New Roman"/>
                <w:color w:val="000000"/>
                <w:sz w:val="21"/>
                <w:szCs w:val="21"/>
              </w:rPr>
              <w:t>;</w:t>
            </w:r>
            <w:proofErr w:type="gramEnd"/>
          </w:p>
          <w:p w14:paraId="6CEB2CCD" w14:textId="77777777" w:rsidR="00304052" w:rsidRPr="00304052" w:rsidRDefault="00304052" w:rsidP="00304052">
            <w:pPr>
              <w:shd w:val="clear" w:color="auto" w:fill="FFFFFF"/>
              <w:spacing w:line="285" w:lineRule="atLeast"/>
              <w:jc w:val="left"/>
              <w:rPr>
                <w:rFonts w:ascii="Consolas" w:eastAsia="Times New Roman" w:hAnsi="Consolas" w:cs="Times New Roman"/>
                <w:color w:val="000000"/>
                <w:sz w:val="21"/>
                <w:szCs w:val="21"/>
              </w:rPr>
            </w:pPr>
          </w:p>
          <w:p w14:paraId="1522A6F7" w14:textId="19170768" w:rsidR="00304052" w:rsidRPr="00304052" w:rsidRDefault="00304052" w:rsidP="00304052">
            <w:pPr>
              <w:shd w:val="clear" w:color="auto" w:fill="FFFFFF"/>
              <w:spacing w:line="285" w:lineRule="atLeast"/>
              <w:jc w:val="left"/>
              <w:rPr>
                <w:rFonts w:ascii="Consolas" w:eastAsia="Times New Roman" w:hAnsi="Consolas" w:cs="Times New Roman"/>
                <w:color w:val="000000"/>
                <w:sz w:val="21"/>
                <w:szCs w:val="21"/>
              </w:rPr>
            </w:pPr>
            <w:r w:rsidRPr="00304052">
              <w:rPr>
                <w:rFonts w:ascii="Consolas" w:eastAsia="Times New Roman" w:hAnsi="Consolas" w:cs="Times New Roman"/>
                <w:color w:val="AF00DB"/>
                <w:sz w:val="21"/>
                <w:szCs w:val="21"/>
              </w:rPr>
              <w:t>local</w:t>
            </w:r>
            <w:r w:rsidRPr="00304052">
              <w:rPr>
                <w:rFonts w:ascii="Consolas" w:eastAsia="Times New Roman" w:hAnsi="Consolas" w:cs="Times New Roman"/>
                <w:color w:val="000000"/>
                <w:sz w:val="21"/>
                <w:szCs w:val="21"/>
              </w:rPr>
              <w:t xml:space="preserve"> </w:t>
            </w:r>
            <w:r w:rsidRPr="00304052">
              <w:rPr>
                <w:rFonts w:ascii="Consolas" w:eastAsia="Times New Roman" w:hAnsi="Consolas" w:cs="Times New Roman"/>
                <w:color w:val="AF00DB"/>
                <w:sz w:val="21"/>
                <w:szCs w:val="21"/>
              </w:rPr>
              <w:t>procedure</w:t>
            </w:r>
            <w:r w:rsidRPr="00304052">
              <w:rPr>
                <w:rFonts w:ascii="Consolas" w:eastAsia="Times New Roman" w:hAnsi="Consolas" w:cs="Times New Roman"/>
                <w:color w:val="000000"/>
                <w:sz w:val="21"/>
                <w:szCs w:val="21"/>
              </w:rPr>
              <w:t xml:space="preserve"> </w:t>
            </w:r>
            <w:proofErr w:type="spellStart"/>
            <w:proofErr w:type="gramStart"/>
            <w:r w:rsidRPr="00304052">
              <w:rPr>
                <w:rFonts w:ascii="Consolas" w:eastAsia="Times New Roman" w:hAnsi="Consolas" w:cs="Times New Roman"/>
                <w:color w:val="000000"/>
                <w:sz w:val="21"/>
                <w:szCs w:val="21"/>
              </w:rPr>
              <w:t>TestStatus</w:t>
            </w:r>
            <w:proofErr w:type="spellEnd"/>
            <w:r w:rsidRPr="00304052">
              <w:rPr>
                <w:rFonts w:ascii="Consolas" w:eastAsia="Times New Roman" w:hAnsi="Consolas" w:cs="Times New Roman"/>
                <w:color w:val="0000FF"/>
                <w:sz w:val="21"/>
                <w:szCs w:val="21"/>
              </w:rPr>
              <w:t>(</w:t>
            </w:r>
            <w:proofErr w:type="gramEnd"/>
            <w:r w:rsidRPr="00304052">
              <w:rPr>
                <w:rFonts w:ascii="Consolas" w:eastAsia="Times New Roman" w:hAnsi="Consolas" w:cs="Times New Roman"/>
                <w:color w:val="0000FF"/>
                <w:sz w:val="21"/>
                <w:szCs w:val="21"/>
              </w:rPr>
              <w:t>)</w:t>
            </w:r>
          </w:p>
          <w:p w14:paraId="6D6C1A2F" w14:textId="7E3B4978" w:rsidR="00304052" w:rsidRPr="00304052" w:rsidRDefault="00304052" w:rsidP="00304052">
            <w:pPr>
              <w:shd w:val="clear" w:color="auto" w:fill="FFFFFF"/>
              <w:spacing w:line="285" w:lineRule="atLeast"/>
              <w:jc w:val="left"/>
              <w:rPr>
                <w:rFonts w:ascii="Consolas" w:eastAsia="Times New Roman" w:hAnsi="Consolas" w:cs="Times New Roman"/>
                <w:color w:val="000000"/>
                <w:sz w:val="21"/>
                <w:szCs w:val="21"/>
              </w:rPr>
            </w:pPr>
            <w:r w:rsidRPr="00304052">
              <w:rPr>
                <w:rFonts w:ascii="Consolas" w:eastAsia="Times New Roman" w:hAnsi="Consolas" w:cs="Times New Roman"/>
                <w:color w:val="AF00DB"/>
                <w:sz w:val="21"/>
                <w:szCs w:val="21"/>
              </w:rPr>
              <w:t>begin</w:t>
            </w:r>
          </w:p>
          <w:p w14:paraId="67356FB6" w14:textId="12C081AB" w:rsidR="00304052" w:rsidRPr="00304052" w:rsidRDefault="00304052" w:rsidP="00304052">
            <w:pPr>
              <w:shd w:val="clear" w:color="auto" w:fill="FFFFFF"/>
              <w:spacing w:line="285" w:lineRule="atLeast"/>
              <w:jc w:val="left"/>
              <w:rPr>
                <w:rFonts w:ascii="Consolas" w:eastAsia="Times New Roman" w:hAnsi="Consolas" w:cs="Times New Roman"/>
                <w:color w:val="000000"/>
                <w:sz w:val="21"/>
                <w:szCs w:val="21"/>
              </w:rPr>
            </w:pPr>
            <w:r w:rsidRPr="00304052">
              <w:rPr>
                <w:rFonts w:ascii="Consolas" w:eastAsia="Times New Roman" w:hAnsi="Consolas" w:cs="Times New Roman"/>
                <w:color w:val="000000"/>
                <w:sz w:val="21"/>
                <w:szCs w:val="21"/>
              </w:rPr>
              <w:t> </w:t>
            </w:r>
            <w:r w:rsidRPr="00304052">
              <w:rPr>
                <w:rFonts w:ascii="Consolas" w:eastAsia="Times New Roman" w:hAnsi="Consolas" w:cs="Times New Roman"/>
                <w:color w:val="AF00DB"/>
                <w:sz w:val="21"/>
                <w:szCs w:val="21"/>
              </w:rPr>
              <w:t>if</w:t>
            </w:r>
            <w:r w:rsidRPr="00304052">
              <w:rPr>
                <w:rFonts w:ascii="Consolas" w:eastAsia="Times New Roman" w:hAnsi="Consolas" w:cs="Times New Roman"/>
                <w:color w:val="000000"/>
                <w:sz w:val="21"/>
                <w:szCs w:val="21"/>
              </w:rPr>
              <w:t xml:space="preserve"> Status = </w:t>
            </w:r>
            <w:proofErr w:type="gramStart"/>
            <w:r w:rsidRPr="00304052">
              <w:rPr>
                <w:rFonts w:ascii="Consolas" w:eastAsia="Times New Roman" w:hAnsi="Consolas" w:cs="Times New Roman"/>
                <w:color w:val="000000"/>
                <w:sz w:val="21"/>
                <w:szCs w:val="21"/>
              </w:rPr>
              <w:t>Status::</w:t>
            </w:r>
            <w:proofErr w:type="gramEnd"/>
            <w:r w:rsidRPr="00304052">
              <w:rPr>
                <w:rFonts w:ascii="Consolas" w:eastAsia="Times New Roman" w:hAnsi="Consolas" w:cs="Times New Roman"/>
                <w:color w:val="000000"/>
                <w:sz w:val="21"/>
                <w:szCs w:val="21"/>
              </w:rPr>
              <w:t xml:space="preserve">Released </w:t>
            </w:r>
            <w:r w:rsidRPr="00304052">
              <w:rPr>
                <w:rFonts w:ascii="Consolas" w:eastAsia="Times New Roman" w:hAnsi="Consolas" w:cs="Times New Roman"/>
                <w:color w:val="AF00DB"/>
                <w:sz w:val="21"/>
                <w:szCs w:val="21"/>
              </w:rPr>
              <w:t>then</w:t>
            </w:r>
          </w:p>
          <w:p w14:paraId="080B9607" w14:textId="3E42C23C" w:rsidR="00304052" w:rsidRPr="00304052" w:rsidRDefault="00304052" w:rsidP="00304052">
            <w:pPr>
              <w:shd w:val="clear" w:color="auto" w:fill="FFFFFF"/>
              <w:spacing w:line="285" w:lineRule="atLeast"/>
              <w:jc w:val="left"/>
              <w:rPr>
                <w:rFonts w:ascii="Consolas" w:eastAsia="Times New Roman" w:hAnsi="Consolas" w:cs="Times New Roman"/>
                <w:color w:val="000000"/>
                <w:sz w:val="21"/>
                <w:szCs w:val="21"/>
              </w:rPr>
            </w:pPr>
            <w:r w:rsidRPr="00304052">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gramStart"/>
            <w:r w:rsidRPr="00304052">
              <w:rPr>
                <w:rFonts w:ascii="Consolas" w:eastAsia="Times New Roman" w:hAnsi="Consolas" w:cs="Times New Roman"/>
                <w:color w:val="000000"/>
                <w:sz w:val="21"/>
                <w:szCs w:val="21"/>
              </w:rPr>
              <w:t>Error</w:t>
            </w:r>
            <w:r w:rsidRPr="00304052">
              <w:rPr>
                <w:rFonts w:ascii="Consolas" w:eastAsia="Times New Roman" w:hAnsi="Consolas" w:cs="Times New Roman"/>
                <w:color w:val="0000FF"/>
                <w:sz w:val="21"/>
                <w:szCs w:val="21"/>
              </w:rPr>
              <w:t>(</w:t>
            </w:r>
            <w:proofErr w:type="spellStart"/>
            <w:proofErr w:type="gramEnd"/>
            <w:r w:rsidRPr="00304052">
              <w:rPr>
                <w:rFonts w:ascii="Consolas" w:eastAsia="Times New Roman" w:hAnsi="Consolas" w:cs="Times New Roman"/>
                <w:color w:val="000000"/>
                <w:sz w:val="21"/>
                <w:szCs w:val="21"/>
              </w:rPr>
              <w:t>StatusCannotBeReleasedErr</w:t>
            </w:r>
            <w:proofErr w:type="spellEnd"/>
            <w:r w:rsidRPr="00304052">
              <w:rPr>
                <w:rFonts w:ascii="Consolas" w:eastAsia="Times New Roman" w:hAnsi="Consolas" w:cs="Times New Roman"/>
                <w:color w:val="000000"/>
                <w:sz w:val="21"/>
                <w:szCs w:val="21"/>
              </w:rPr>
              <w:t>, Status</w:t>
            </w:r>
            <w:r w:rsidRPr="00304052">
              <w:rPr>
                <w:rFonts w:ascii="Consolas" w:eastAsia="Times New Roman" w:hAnsi="Consolas" w:cs="Times New Roman"/>
                <w:color w:val="0000FF"/>
                <w:sz w:val="21"/>
                <w:szCs w:val="21"/>
              </w:rPr>
              <w:t>)</w:t>
            </w:r>
            <w:r w:rsidRPr="00304052">
              <w:rPr>
                <w:rFonts w:ascii="Consolas" w:eastAsia="Times New Roman" w:hAnsi="Consolas" w:cs="Times New Roman"/>
                <w:color w:val="000000"/>
                <w:sz w:val="21"/>
                <w:szCs w:val="21"/>
              </w:rPr>
              <w:t>;</w:t>
            </w:r>
          </w:p>
          <w:p w14:paraId="3F873627" w14:textId="2BF8ACE6" w:rsidR="00304052" w:rsidRPr="00304052" w:rsidRDefault="00304052" w:rsidP="00304052">
            <w:pPr>
              <w:shd w:val="clear" w:color="auto" w:fill="FFFFFF"/>
              <w:spacing w:line="285" w:lineRule="atLeast"/>
              <w:jc w:val="left"/>
              <w:rPr>
                <w:rFonts w:ascii="Consolas" w:eastAsia="Times New Roman" w:hAnsi="Consolas" w:cs="Times New Roman"/>
                <w:color w:val="000000"/>
                <w:sz w:val="21"/>
                <w:szCs w:val="21"/>
              </w:rPr>
            </w:pPr>
            <w:proofErr w:type="gramStart"/>
            <w:r w:rsidRPr="00304052">
              <w:rPr>
                <w:rFonts w:ascii="Consolas" w:eastAsia="Times New Roman" w:hAnsi="Consolas" w:cs="Times New Roman"/>
                <w:color w:val="AF00DB"/>
                <w:sz w:val="21"/>
                <w:szCs w:val="21"/>
              </w:rPr>
              <w:t>end</w:t>
            </w:r>
            <w:r w:rsidRPr="00304052">
              <w:rPr>
                <w:rFonts w:ascii="Consolas" w:eastAsia="Times New Roman" w:hAnsi="Consolas" w:cs="Times New Roman"/>
                <w:color w:val="000000"/>
                <w:sz w:val="21"/>
                <w:szCs w:val="21"/>
              </w:rPr>
              <w:t>;</w:t>
            </w:r>
            <w:proofErr w:type="gramEnd"/>
          </w:p>
          <w:p w14:paraId="6E8FDC85" w14:textId="77777777" w:rsidR="00514E91" w:rsidRDefault="00514E91" w:rsidP="000B213F">
            <w:pPr>
              <w:pStyle w:val="ListParagraph"/>
              <w:ind w:left="0"/>
              <w:rPr>
                <w:rStyle w:val="Heading3Char"/>
              </w:rPr>
            </w:pPr>
            <w:r>
              <w:rPr>
                <w:rStyle w:val="Heading3Char"/>
              </w:rPr>
              <w:t xml:space="preserve"> </w:t>
            </w:r>
          </w:p>
        </w:tc>
      </w:tr>
    </w:tbl>
    <w:p w14:paraId="7D13A860" w14:textId="4E839E94" w:rsidR="00514E91" w:rsidRDefault="00514E91" w:rsidP="00514E91"/>
    <w:p w14:paraId="2A677480" w14:textId="7ED9F02C" w:rsidR="00037261" w:rsidRDefault="00037261" w:rsidP="00037261">
      <w:pPr>
        <w:jc w:val="right"/>
      </w:pPr>
      <w:r w:rsidRPr="00037261">
        <w:rPr>
          <w:noProof/>
        </w:rPr>
        <w:drawing>
          <wp:inline distT="0" distB="0" distL="0" distR="0" wp14:anchorId="09DFC6FE" wp14:editId="3B3640E5">
            <wp:extent cx="4352809" cy="2219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0397" cy="2223194"/>
                    </a:xfrm>
                    <a:prstGeom prst="rect">
                      <a:avLst/>
                    </a:prstGeom>
                  </pic:spPr>
                </pic:pic>
              </a:graphicData>
            </a:graphic>
          </wp:inline>
        </w:drawing>
      </w:r>
    </w:p>
    <w:p w14:paraId="4F2ED610" w14:textId="2243FA18" w:rsidR="00D61D0D" w:rsidRPr="001A244F" w:rsidRDefault="00D61D0D" w:rsidP="00D61D0D">
      <w:pPr>
        <w:pStyle w:val="Heading2"/>
      </w:pPr>
      <w:r w:rsidRPr="00E016E8">
        <w:rPr>
          <w:rStyle w:val="BalloonTextChar"/>
          <w:noProof/>
        </w:rPr>
        <w:drawing>
          <wp:inline distT="0" distB="0" distL="0" distR="0" wp14:anchorId="155DB4C8" wp14:editId="46ED1D05">
            <wp:extent cx="267618" cy="267618"/>
            <wp:effectExtent l="0" t="0" r="0" b="0"/>
            <wp:docPr id="149" name="Graphic 149"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Block changing the </w:t>
      </w:r>
      <w:r w:rsidR="00037261">
        <w:t>Lines</w:t>
      </w:r>
      <w:r>
        <w:t xml:space="preserve"> if </w:t>
      </w:r>
      <w:r w:rsidR="00995F1F">
        <w:t xml:space="preserve">the </w:t>
      </w:r>
      <w:r>
        <w:t xml:space="preserve">status is Released  </w:t>
      </w:r>
    </w:p>
    <w:p w14:paraId="1125EBEC" w14:textId="7A16605D" w:rsidR="00D61D0D" w:rsidRDefault="00037261" w:rsidP="00037261">
      <w:pPr>
        <w:spacing w:line="480" w:lineRule="auto"/>
      </w:pPr>
      <w:r>
        <w:t xml:space="preserve">Great now it is not possible to change </w:t>
      </w:r>
      <w:r w:rsidR="00995F1F">
        <w:t xml:space="preserve">the </w:t>
      </w:r>
      <w:proofErr w:type="gramStart"/>
      <w:r>
        <w:t>header</w:t>
      </w:r>
      <w:proofErr w:type="gramEnd"/>
      <w:r>
        <w:t xml:space="preserve"> but it </w:t>
      </w:r>
      <w:r w:rsidR="00995F1F">
        <w:t xml:space="preserve">is </w:t>
      </w:r>
      <w:r>
        <w:t>still not perfect. What about the lines? Now you need to block create, modify or delete the lines for the Bonus if the status is released</w:t>
      </w:r>
    </w:p>
    <w:p w14:paraId="76D8686A" w14:textId="6FEB17AD" w:rsidR="00D61D0D" w:rsidRPr="007940A7" w:rsidRDefault="00D61D0D" w:rsidP="004C6005">
      <w:pPr>
        <w:pStyle w:val="ListParagraph"/>
        <w:numPr>
          <w:ilvl w:val="0"/>
          <w:numId w:val="29"/>
        </w:numPr>
      </w:pPr>
      <w:r>
        <w:t xml:space="preserve">Open file </w:t>
      </w:r>
      <w:r>
        <w:rPr>
          <w:b/>
        </w:rPr>
        <w:t>Bonus</w:t>
      </w:r>
      <w:r w:rsidR="00037261">
        <w:rPr>
          <w:b/>
        </w:rPr>
        <w:t>Line</w:t>
      </w:r>
      <w:r w:rsidRPr="00D55CEC">
        <w:rPr>
          <w:b/>
        </w:rPr>
        <w:t>.Table.al</w:t>
      </w:r>
      <w:r>
        <w:t xml:space="preserve"> and add new local function </w:t>
      </w:r>
      <w:proofErr w:type="spellStart"/>
      <w:r w:rsidRPr="00E42CAA">
        <w:rPr>
          <w:b/>
        </w:rPr>
        <w:t>TestStatus</w:t>
      </w:r>
      <w:proofErr w:type="spellEnd"/>
    </w:p>
    <w:p w14:paraId="672AA6BD" w14:textId="28F83013" w:rsidR="00D61D0D" w:rsidRDefault="00D61D0D" w:rsidP="004C6005">
      <w:pPr>
        <w:pStyle w:val="ListParagraph"/>
        <w:numPr>
          <w:ilvl w:val="0"/>
          <w:numId w:val="29"/>
        </w:numPr>
      </w:pPr>
      <w:r>
        <w:t xml:space="preserve">Check if </w:t>
      </w:r>
      <w:r w:rsidR="00037261">
        <w:t xml:space="preserve">the </w:t>
      </w:r>
      <w:r w:rsidR="00037261" w:rsidRPr="00037261">
        <w:rPr>
          <w:b/>
        </w:rPr>
        <w:t>Header</w:t>
      </w:r>
      <w:r w:rsidR="00037261">
        <w:t xml:space="preserve"> </w:t>
      </w:r>
      <w:r w:rsidR="00037261" w:rsidRPr="00037261">
        <w:rPr>
          <w:b/>
        </w:rPr>
        <w:t>Status</w:t>
      </w:r>
      <w:r>
        <w:t xml:space="preserve"> field is Released. If </w:t>
      </w:r>
      <w:r w:rsidR="00037261">
        <w:t>so,</w:t>
      </w:r>
      <w:r>
        <w:t xml:space="preserve"> then show an error</w:t>
      </w:r>
    </w:p>
    <w:p w14:paraId="1922FA31" w14:textId="78A83AF0" w:rsidR="00D61D0D" w:rsidRDefault="00D61D0D" w:rsidP="004C6005">
      <w:pPr>
        <w:pStyle w:val="ListParagraph"/>
        <w:numPr>
          <w:ilvl w:val="0"/>
          <w:numId w:val="29"/>
        </w:numPr>
      </w:pPr>
      <w:r>
        <w:t xml:space="preserve">Add the function to all fields in trigger </w:t>
      </w:r>
      <w:r w:rsidR="00037261" w:rsidRPr="00037261">
        <w:t>in</w:t>
      </w:r>
      <w:r w:rsidR="00037261">
        <w:rPr>
          <w:b/>
        </w:rPr>
        <w:t xml:space="preserve"> </w:t>
      </w:r>
      <w:r w:rsidRPr="00972AF1">
        <w:t>trigger</w:t>
      </w:r>
      <w:r w:rsidR="00037261">
        <w:t>s</w:t>
      </w:r>
      <w:r w:rsidRPr="00972AF1">
        <w:t xml:space="preserve"> </w:t>
      </w:r>
      <w:proofErr w:type="spellStart"/>
      <w:proofErr w:type="gramStart"/>
      <w:r w:rsidRPr="00972AF1">
        <w:rPr>
          <w:b/>
        </w:rPr>
        <w:t>OnDelete</w:t>
      </w:r>
      <w:proofErr w:type="spellEnd"/>
      <w:r>
        <w:rPr>
          <w:b/>
        </w:rPr>
        <w:t>(</w:t>
      </w:r>
      <w:proofErr w:type="gramEnd"/>
      <w:r>
        <w:rPr>
          <w:b/>
        </w:rPr>
        <w:t>)</w:t>
      </w:r>
      <w:r w:rsidR="00037261">
        <w:rPr>
          <w:b/>
        </w:rPr>
        <w:t xml:space="preserve">, </w:t>
      </w:r>
      <w:proofErr w:type="spellStart"/>
      <w:r w:rsidR="00037261">
        <w:rPr>
          <w:b/>
        </w:rPr>
        <w:t>OnInsert</w:t>
      </w:r>
      <w:proofErr w:type="spellEnd"/>
      <w:r w:rsidR="00037261">
        <w:rPr>
          <w:b/>
        </w:rPr>
        <w:t xml:space="preserve">(), </w:t>
      </w:r>
      <w:proofErr w:type="spellStart"/>
      <w:r w:rsidR="00037261">
        <w:rPr>
          <w:b/>
        </w:rPr>
        <w:t>OnModify</w:t>
      </w:r>
      <w:proofErr w:type="spellEnd"/>
      <w:r w:rsidR="00037261">
        <w:rPr>
          <w:b/>
        </w:rPr>
        <w:t>()</w:t>
      </w:r>
      <w:r w:rsidR="00D2263E">
        <w:rPr>
          <w:b/>
        </w:rPr>
        <w:t xml:space="preserve">, </w:t>
      </w:r>
      <w:proofErr w:type="spellStart"/>
      <w:r w:rsidR="00D2263E">
        <w:rPr>
          <w:b/>
        </w:rPr>
        <w:t>onRename</w:t>
      </w:r>
      <w:proofErr w:type="spellEnd"/>
      <w:r w:rsidR="00D2263E">
        <w:rPr>
          <w:b/>
        </w:rPr>
        <w:t>()</w:t>
      </w:r>
    </w:p>
    <w:p w14:paraId="72637682" w14:textId="77777777" w:rsidR="00C658CE" w:rsidRDefault="00C658CE" w:rsidP="00C658CE"/>
    <w:p w14:paraId="0E1A1CE4" w14:textId="77777777" w:rsidR="00C658CE" w:rsidRDefault="00C658CE" w:rsidP="00C658CE"/>
    <w:p w14:paraId="2C143176" w14:textId="77777777" w:rsidR="00C658CE" w:rsidRDefault="00C658CE" w:rsidP="00C658CE"/>
    <w:p w14:paraId="0BA2CA0A" w14:textId="77777777" w:rsidR="00C658CE" w:rsidRDefault="00C658CE" w:rsidP="00C658CE"/>
    <w:p w14:paraId="6DE4F134" w14:textId="1DBA357D" w:rsidR="00D61D0D" w:rsidRDefault="00D61D0D" w:rsidP="00C658CE">
      <w:pPr>
        <w:rPr>
          <w:rStyle w:val="Heading3Char"/>
        </w:rPr>
      </w:pPr>
      <w:r w:rsidRPr="00E016E8">
        <w:rPr>
          <w:rStyle w:val="BalloonTextChar"/>
          <w:noProof/>
        </w:rPr>
        <w:lastRenderedPageBreak/>
        <w:drawing>
          <wp:inline distT="0" distB="0" distL="0" distR="0" wp14:anchorId="117F23C8" wp14:editId="558C76C3">
            <wp:extent cx="267618" cy="267618"/>
            <wp:effectExtent l="0" t="0" r="0" b="0"/>
            <wp:docPr id="150" name="Graphic 150"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D61D0D" w14:paraId="622978B3" w14:textId="77777777" w:rsidTr="000B213F">
        <w:tc>
          <w:tcPr>
            <w:tcW w:w="9016" w:type="dxa"/>
            <w:tcBorders>
              <w:top w:val="double" w:sz="4" w:space="0" w:color="auto"/>
              <w:left w:val="double" w:sz="4" w:space="0" w:color="auto"/>
              <w:bottom w:val="double" w:sz="4" w:space="0" w:color="auto"/>
              <w:right w:val="double" w:sz="4" w:space="0" w:color="auto"/>
            </w:tcBorders>
          </w:tcPr>
          <w:p w14:paraId="26E8E81E"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AF00DB"/>
                <w:sz w:val="21"/>
                <w:szCs w:val="21"/>
              </w:rPr>
              <w:t>trigger</w:t>
            </w:r>
            <w:r w:rsidRPr="006E696E">
              <w:rPr>
                <w:rFonts w:ascii="Consolas" w:eastAsia="Times New Roman" w:hAnsi="Consolas" w:cs="Times New Roman"/>
                <w:color w:val="000000"/>
                <w:sz w:val="21"/>
                <w:szCs w:val="21"/>
              </w:rPr>
              <w:t xml:space="preserve"> </w:t>
            </w:r>
            <w:proofErr w:type="spellStart"/>
            <w:proofErr w:type="gramStart"/>
            <w:r w:rsidRPr="006E696E">
              <w:rPr>
                <w:rFonts w:ascii="Consolas" w:eastAsia="Times New Roman" w:hAnsi="Consolas" w:cs="Times New Roman"/>
                <w:color w:val="000000"/>
                <w:sz w:val="21"/>
                <w:szCs w:val="21"/>
              </w:rPr>
              <w:t>OnInsert</w:t>
            </w:r>
            <w:proofErr w:type="spellEnd"/>
            <w:r w:rsidRPr="006E696E">
              <w:rPr>
                <w:rFonts w:ascii="Consolas" w:eastAsia="Times New Roman" w:hAnsi="Consolas" w:cs="Times New Roman"/>
                <w:color w:val="0000FF"/>
                <w:sz w:val="21"/>
                <w:szCs w:val="21"/>
              </w:rPr>
              <w:t>(</w:t>
            </w:r>
            <w:proofErr w:type="gramEnd"/>
            <w:r w:rsidRPr="006E696E">
              <w:rPr>
                <w:rFonts w:ascii="Consolas" w:eastAsia="Times New Roman" w:hAnsi="Consolas" w:cs="Times New Roman"/>
                <w:color w:val="0000FF"/>
                <w:sz w:val="21"/>
                <w:szCs w:val="21"/>
              </w:rPr>
              <w:t>)</w:t>
            </w:r>
          </w:p>
          <w:p w14:paraId="501D9606"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begin</w:t>
            </w:r>
          </w:p>
          <w:p w14:paraId="1A1136D4"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proofErr w:type="spellStart"/>
            <w:proofErr w:type="gramStart"/>
            <w:r w:rsidRPr="006E696E">
              <w:rPr>
                <w:rFonts w:ascii="Consolas" w:eastAsia="Times New Roman" w:hAnsi="Consolas" w:cs="Times New Roman"/>
                <w:color w:val="000000"/>
                <w:sz w:val="21"/>
                <w:szCs w:val="21"/>
              </w:rPr>
              <w:t>TestStatus</w:t>
            </w:r>
            <w:proofErr w:type="spellEnd"/>
            <w:r w:rsidRPr="006E696E">
              <w:rPr>
                <w:rFonts w:ascii="Consolas" w:eastAsia="Times New Roman" w:hAnsi="Consolas" w:cs="Times New Roman"/>
                <w:color w:val="0000FF"/>
                <w:sz w:val="21"/>
                <w:szCs w:val="21"/>
              </w:rPr>
              <w:t>(</w:t>
            </w:r>
            <w:proofErr w:type="gramEnd"/>
            <w:r w:rsidRPr="006E696E">
              <w:rPr>
                <w:rFonts w:ascii="Consolas" w:eastAsia="Times New Roman" w:hAnsi="Consolas" w:cs="Times New Roman"/>
                <w:color w:val="0000FF"/>
                <w:sz w:val="21"/>
                <w:szCs w:val="21"/>
              </w:rPr>
              <w:t>)</w:t>
            </w:r>
            <w:r w:rsidRPr="006E696E">
              <w:rPr>
                <w:rFonts w:ascii="Consolas" w:eastAsia="Times New Roman" w:hAnsi="Consolas" w:cs="Times New Roman"/>
                <w:color w:val="000000"/>
                <w:sz w:val="21"/>
                <w:szCs w:val="21"/>
              </w:rPr>
              <w:t>;</w:t>
            </w:r>
          </w:p>
          <w:p w14:paraId="217123E8"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proofErr w:type="gramStart"/>
            <w:r w:rsidRPr="006E696E">
              <w:rPr>
                <w:rFonts w:ascii="Consolas" w:eastAsia="Times New Roman" w:hAnsi="Consolas" w:cs="Times New Roman"/>
                <w:color w:val="AF00DB"/>
                <w:sz w:val="21"/>
                <w:szCs w:val="21"/>
              </w:rPr>
              <w:t>end</w:t>
            </w:r>
            <w:r w:rsidRPr="006E696E">
              <w:rPr>
                <w:rFonts w:ascii="Consolas" w:eastAsia="Times New Roman" w:hAnsi="Consolas" w:cs="Times New Roman"/>
                <w:color w:val="000000"/>
                <w:sz w:val="21"/>
                <w:szCs w:val="21"/>
              </w:rPr>
              <w:t>;</w:t>
            </w:r>
            <w:proofErr w:type="gramEnd"/>
          </w:p>
          <w:p w14:paraId="0C7B3A4D"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p>
          <w:p w14:paraId="6E78463B"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trigger</w:t>
            </w:r>
            <w:r w:rsidRPr="006E696E">
              <w:rPr>
                <w:rFonts w:ascii="Consolas" w:eastAsia="Times New Roman" w:hAnsi="Consolas" w:cs="Times New Roman"/>
                <w:color w:val="000000"/>
                <w:sz w:val="21"/>
                <w:szCs w:val="21"/>
              </w:rPr>
              <w:t xml:space="preserve"> </w:t>
            </w:r>
            <w:proofErr w:type="spellStart"/>
            <w:proofErr w:type="gramStart"/>
            <w:r w:rsidRPr="006E696E">
              <w:rPr>
                <w:rFonts w:ascii="Consolas" w:eastAsia="Times New Roman" w:hAnsi="Consolas" w:cs="Times New Roman"/>
                <w:color w:val="000000"/>
                <w:sz w:val="21"/>
                <w:szCs w:val="21"/>
              </w:rPr>
              <w:t>OnModify</w:t>
            </w:r>
            <w:proofErr w:type="spellEnd"/>
            <w:r w:rsidRPr="006E696E">
              <w:rPr>
                <w:rFonts w:ascii="Consolas" w:eastAsia="Times New Roman" w:hAnsi="Consolas" w:cs="Times New Roman"/>
                <w:color w:val="0000FF"/>
                <w:sz w:val="21"/>
                <w:szCs w:val="21"/>
              </w:rPr>
              <w:t>(</w:t>
            </w:r>
            <w:proofErr w:type="gramEnd"/>
            <w:r w:rsidRPr="006E696E">
              <w:rPr>
                <w:rFonts w:ascii="Consolas" w:eastAsia="Times New Roman" w:hAnsi="Consolas" w:cs="Times New Roman"/>
                <w:color w:val="0000FF"/>
                <w:sz w:val="21"/>
                <w:szCs w:val="21"/>
              </w:rPr>
              <w:t>)</w:t>
            </w:r>
          </w:p>
          <w:p w14:paraId="172B305C"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begin</w:t>
            </w:r>
          </w:p>
          <w:p w14:paraId="6EEAF4B0"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proofErr w:type="spellStart"/>
            <w:proofErr w:type="gramStart"/>
            <w:r w:rsidRPr="006E696E">
              <w:rPr>
                <w:rFonts w:ascii="Consolas" w:eastAsia="Times New Roman" w:hAnsi="Consolas" w:cs="Times New Roman"/>
                <w:color w:val="000000"/>
                <w:sz w:val="21"/>
                <w:szCs w:val="21"/>
              </w:rPr>
              <w:t>TestStatus</w:t>
            </w:r>
            <w:proofErr w:type="spellEnd"/>
            <w:r w:rsidRPr="006E696E">
              <w:rPr>
                <w:rFonts w:ascii="Consolas" w:eastAsia="Times New Roman" w:hAnsi="Consolas" w:cs="Times New Roman"/>
                <w:color w:val="0000FF"/>
                <w:sz w:val="21"/>
                <w:szCs w:val="21"/>
              </w:rPr>
              <w:t>(</w:t>
            </w:r>
            <w:proofErr w:type="gramEnd"/>
            <w:r w:rsidRPr="006E696E">
              <w:rPr>
                <w:rFonts w:ascii="Consolas" w:eastAsia="Times New Roman" w:hAnsi="Consolas" w:cs="Times New Roman"/>
                <w:color w:val="0000FF"/>
                <w:sz w:val="21"/>
                <w:szCs w:val="21"/>
              </w:rPr>
              <w:t>)</w:t>
            </w:r>
            <w:r w:rsidRPr="006E696E">
              <w:rPr>
                <w:rFonts w:ascii="Consolas" w:eastAsia="Times New Roman" w:hAnsi="Consolas" w:cs="Times New Roman"/>
                <w:color w:val="000000"/>
                <w:sz w:val="21"/>
                <w:szCs w:val="21"/>
              </w:rPr>
              <w:t>;</w:t>
            </w:r>
          </w:p>
          <w:p w14:paraId="46B9F7C7"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proofErr w:type="gramStart"/>
            <w:r w:rsidRPr="006E696E">
              <w:rPr>
                <w:rFonts w:ascii="Consolas" w:eastAsia="Times New Roman" w:hAnsi="Consolas" w:cs="Times New Roman"/>
                <w:color w:val="AF00DB"/>
                <w:sz w:val="21"/>
                <w:szCs w:val="21"/>
              </w:rPr>
              <w:t>end</w:t>
            </w:r>
            <w:r w:rsidRPr="006E696E">
              <w:rPr>
                <w:rFonts w:ascii="Consolas" w:eastAsia="Times New Roman" w:hAnsi="Consolas" w:cs="Times New Roman"/>
                <w:color w:val="000000"/>
                <w:sz w:val="21"/>
                <w:szCs w:val="21"/>
              </w:rPr>
              <w:t>;</w:t>
            </w:r>
            <w:proofErr w:type="gramEnd"/>
          </w:p>
          <w:p w14:paraId="6763603D"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p>
          <w:p w14:paraId="6A6FE0EB"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trigger</w:t>
            </w:r>
            <w:r w:rsidRPr="006E696E">
              <w:rPr>
                <w:rFonts w:ascii="Consolas" w:eastAsia="Times New Roman" w:hAnsi="Consolas" w:cs="Times New Roman"/>
                <w:color w:val="000000"/>
                <w:sz w:val="21"/>
                <w:szCs w:val="21"/>
              </w:rPr>
              <w:t xml:space="preserve"> </w:t>
            </w:r>
            <w:proofErr w:type="spellStart"/>
            <w:proofErr w:type="gramStart"/>
            <w:r w:rsidRPr="006E696E">
              <w:rPr>
                <w:rFonts w:ascii="Consolas" w:eastAsia="Times New Roman" w:hAnsi="Consolas" w:cs="Times New Roman"/>
                <w:color w:val="000000"/>
                <w:sz w:val="21"/>
                <w:szCs w:val="21"/>
              </w:rPr>
              <w:t>OnDelete</w:t>
            </w:r>
            <w:proofErr w:type="spellEnd"/>
            <w:r w:rsidRPr="006E696E">
              <w:rPr>
                <w:rFonts w:ascii="Consolas" w:eastAsia="Times New Roman" w:hAnsi="Consolas" w:cs="Times New Roman"/>
                <w:color w:val="0000FF"/>
                <w:sz w:val="21"/>
                <w:szCs w:val="21"/>
              </w:rPr>
              <w:t>(</w:t>
            </w:r>
            <w:proofErr w:type="gramEnd"/>
            <w:r w:rsidRPr="006E696E">
              <w:rPr>
                <w:rFonts w:ascii="Consolas" w:eastAsia="Times New Roman" w:hAnsi="Consolas" w:cs="Times New Roman"/>
                <w:color w:val="0000FF"/>
                <w:sz w:val="21"/>
                <w:szCs w:val="21"/>
              </w:rPr>
              <w:t>)</w:t>
            </w:r>
          </w:p>
          <w:p w14:paraId="611492A0"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begin</w:t>
            </w:r>
          </w:p>
          <w:p w14:paraId="6D49FC9B"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proofErr w:type="spellStart"/>
            <w:proofErr w:type="gramStart"/>
            <w:r w:rsidRPr="006E696E">
              <w:rPr>
                <w:rFonts w:ascii="Consolas" w:eastAsia="Times New Roman" w:hAnsi="Consolas" w:cs="Times New Roman"/>
                <w:color w:val="000000"/>
                <w:sz w:val="21"/>
                <w:szCs w:val="21"/>
              </w:rPr>
              <w:t>TestStatus</w:t>
            </w:r>
            <w:proofErr w:type="spellEnd"/>
            <w:r w:rsidRPr="006E696E">
              <w:rPr>
                <w:rFonts w:ascii="Consolas" w:eastAsia="Times New Roman" w:hAnsi="Consolas" w:cs="Times New Roman"/>
                <w:color w:val="0000FF"/>
                <w:sz w:val="21"/>
                <w:szCs w:val="21"/>
              </w:rPr>
              <w:t>(</w:t>
            </w:r>
            <w:proofErr w:type="gramEnd"/>
            <w:r w:rsidRPr="006E696E">
              <w:rPr>
                <w:rFonts w:ascii="Consolas" w:eastAsia="Times New Roman" w:hAnsi="Consolas" w:cs="Times New Roman"/>
                <w:color w:val="0000FF"/>
                <w:sz w:val="21"/>
                <w:szCs w:val="21"/>
              </w:rPr>
              <w:t>)</w:t>
            </w:r>
            <w:r w:rsidRPr="006E696E">
              <w:rPr>
                <w:rFonts w:ascii="Consolas" w:eastAsia="Times New Roman" w:hAnsi="Consolas" w:cs="Times New Roman"/>
                <w:color w:val="000000"/>
                <w:sz w:val="21"/>
                <w:szCs w:val="21"/>
              </w:rPr>
              <w:t>;</w:t>
            </w:r>
          </w:p>
          <w:p w14:paraId="4A6CC982" w14:textId="3F757877" w:rsid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proofErr w:type="gramStart"/>
            <w:r w:rsidRPr="006E696E">
              <w:rPr>
                <w:rFonts w:ascii="Consolas" w:eastAsia="Times New Roman" w:hAnsi="Consolas" w:cs="Times New Roman"/>
                <w:color w:val="AF00DB"/>
                <w:sz w:val="21"/>
                <w:szCs w:val="21"/>
              </w:rPr>
              <w:t>end</w:t>
            </w:r>
            <w:r w:rsidRPr="006E696E">
              <w:rPr>
                <w:rFonts w:ascii="Consolas" w:eastAsia="Times New Roman" w:hAnsi="Consolas" w:cs="Times New Roman"/>
                <w:color w:val="000000"/>
                <w:sz w:val="21"/>
                <w:szCs w:val="21"/>
              </w:rPr>
              <w:t>;</w:t>
            </w:r>
            <w:proofErr w:type="gramEnd"/>
          </w:p>
          <w:p w14:paraId="189B4FC4" w14:textId="77777777" w:rsidR="00D2263E" w:rsidRDefault="00D2263E" w:rsidP="006E696E">
            <w:pPr>
              <w:shd w:val="clear" w:color="auto" w:fill="FFFFFF"/>
              <w:spacing w:line="285" w:lineRule="atLeast"/>
              <w:jc w:val="left"/>
              <w:rPr>
                <w:rFonts w:ascii="Consolas" w:eastAsia="Times New Roman" w:hAnsi="Consolas" w:cs="Times New Roman"/>
                <w:color w:val="000000"/>
                <w:sz w:val="21"/>
                <w:szCs w:val="21"/>
              </w:rPr>
            </w:pPr>
          </w:p>
          <w:p w14:paraId="3259D229" w14:textId="77777777" w:rsidR="00D2263E" w:rsidRPr="00D2263E" w:rsidRDefault="00D2263E" w:rsidP="00D2263E">
            <w:pPr>
              <w:shd w:val="clear" w:color="auto" w:fill="FFFFFF"/>
              <w:spacing w:line="285" w:lineRule="atLeast"/>
              <w:jc w:val="left"/>
              <w:rPr>
                <w:rFonts w:ascii="Consolas" w:eastAsia="Times New Roman" w:hAnsi="Consolas" w:cs="Times New Roman"/>
                <w:color w:val="000000"/>
                <w:sz w:val="21"/>
                <w:szCs w:val="21"/>
              </w:rPr>
            </w:pPr>
            <w:r w:rsidRPr="00D2263E">
              <w:rPr>
                <w:rFonts w:ascii="Consolas" w:eastAsia="Times New Roman" w:hAnsi="Consolas" w:cs="Times New Roman"/>
                <w:color w:val="000000"/>
                <w:sz w:val="21"/>
                <w:szCs w:val="21"/>
              </w:rPr>
              <w:t xml:space="preserve">    </w:t>
            </w:r>
            <w:r w:rsidRPr="00D2263E">
              <w:rPr>
                <w:rFonts w:ascii="Consolas" w:eastAsia="Times New Roman" w:hAnsi="Consolas" w:cs="Times New Roman"/>
                <w:color w:val="AF00DB"/>
                <w:sz w:val="21"/>
                <w:szCs w:val="21"/>
              </w:rPr>
              <w:t>trigger</w:t>
            </w:r>
            <w:r w:rsidRPr="00D2263E">
              <w:rPr>
                <w:rFonts w:ascii="Consolas" w:eastAsia="Times New Roman" w:hAnsi="Consolas" w:cs="Times New Roman"/>
                <w:color w:val="000000"/>
                <w:sz w:val="21"/>
                <w:szCs w:val="21"/>
              </w:rPr>
              <w:t xml:space="preserve"> </w:t>
            </w:r>
            <w:proofErr w:type="spellStart"/>
            <w:proofErr w:type="gramStart"/>
            <w:r w:rsidRPr="00D2263E">
              <w:rPr>
                <w:rFonts w:ascii="Consolas" w:eastAsia="Times New Roman" w:hAnsi="Consolas" w:cs="Times New Roman"/>
                <w:color w:val="000000"/>
                <w:sz w:val="21"/>
                <w:szCs w:val="21"/>
              </w:rPr>
              <w:t>OnRename</w:t>
            </w:r>
            <w:proofErr w:type="spellEnd"/>
            <w:r w:rsidRPr="00D2263E">
              <w:rPr>
                <w:rFonts w:ascii="Consolas" w:eastAsia="Times New Roman" w:hAnsi="Consolas" w:cs="Times New Roman"/>
                <w:color w:val="0000FF"/>
                <w:sz w:val="21"/>
                <w:szCs w:val="21"/>
              </w:rPr>
              <w:t>(</w:t>
            </w:r>
            <w:proofErr w:type="gramEnd"/>
            <w:r w:rsidRPr="00D2263E">
              <w:rPr>
                <w:rFonts w:ascii="Consolas" w:eastAsia="Times New Roman" w:hAnsi="Consolas" w:cs="Times New Roman"/>
                <w:color w:val="0000FF"/>
                <w:sz w:val="21"/>
                <w:szCs w:val="21"/>
              </w:rPr>
              <w:t>)</w:t>
            </w:r>
          </w:p>
          <w:p w14:paraId="3AE03F98" w14:textId="77777777" w:rsidR="00D2263E" w:rsidRPr="00D2263E" w:rsidRDefault="00D2263E" w:rsidP="00D2263E">
            <w:pPr>
              <w:shd w:val="clear" w:color="auto" w:fill="FFFFFF"/>
              <w:spacing w:line="285" w:lineRule="atLeast"/>
              <w:jc w:val="left"/>
              <w:rPr>
                <w:rFonts w:ascii="Consolas" w:eastAsia="Times New Roman" w:hAnsi="Consolas" w:cs="Times New Roman"/>
                <w:color w:val="000000"/>
                <w:sz w:val="21"/>
                <w:szCs w:val="21"/>
              </w:rPr>
            </w:pPr>
            <w:r w:rsidRPr="00D2263E">
              <w:rPr>
                <w:rFonts w:ascii="Consolas" w:eastAsia="Times New Roman" w:hAnsi="Consolas" w:cs="Times New Roman"/>
                <w:color w:val="000000"/>
                <w:sz w:val="21"/>
                <w:szCs w:val="21"/>
              </w:rPr>
              <w:t xml:space="preserve">    </w:t>
            </w:r>
            <w:r w:rsidRPr="00D2263E">
              <w:rPr>
                <w:rFonts w:ascii="Consolas" w:eastAsia="Times New Roman" w:hAnsi="Consolas" w:cs="Times New Roman"/>
                <w:color w:val="AF00DB"/>
                <w:sz w:val="21"/>
                <w:szCs w:val="21"/>
              </w:rPr>
              <w:t>begin</w:t>
            </w:r>
          </w:p>
          <w:p w14:paraId="47F475BF" w14:textId="77777777" w:rsidR="00D2263E" w:rsidRPr="00D2263E" w:rsidRDefault="00D2263E" w:rsidP="00D2263E">
            <w:pPr>
              <w:shd w:val="clear" w:color="auto" w:fill="FFFFFF"/>
              <w:spacing w:line="285" w:lineRule="atLeast"/>
              <w:jc w:val="left"/>
              <w:rPr>
                <w:rFonts w:ascii="Consolas" w:eastAsia="Times New Roman" w:hAnsi="Consolas" w:cs="Times New Roman"/>
                <w:color w:val="000000"/>
                <w:sz w:val="21"/>
                <w:szCs w:val="21"/>
              </w:rPr>
            </w:pPr>
            <w:r w:rsidRPr="00D2263E">
              <w:rPr>
                <w:rFonts w:ascii="Consolas" w:eastAsia="Times New Roman" w:hAnsi="Consolas" w:cs="Times New Roman"/>
                <w:color w:val="000000"/>
                <w:sz w:val="21"/>
                <w:szCs w:val="21"/>
              </w:rPr>
              <w:t xml:space="preserve">        </w:t>
            </w:r>
            <w:proofErr w:type="spellStart"/>
            <w:proofErr w:type="gramStart"/>
            <w:r w:rsidRPr="00D2263E">
              <w:rPr>
                <w:rFonts w:ascii="Consolas" w:eastAsia="Times New Roman" w:hAnsi="Consolas" w:cs="Times New Roman"/>
                <w:color w:val="000000"/>
                <w:sz w:val="21"/>
                <w:szCs w:val="21"/>
              </w:rPr>
              <w:t>TestStatus</w:t>
            </w:r>
            <w:proofErr w:type="spellEnd"/>
            <w:r w:rsidRPr="00D2263E">
              <w:rPr>
                <w:rFonts w:ascii="Consolas" w:eastAsia="Times New Roman" w:hAnsi="Consolas" w:cs="Times New Roman"/>
                <w:color w:val="0000FF"/>
                <w:sz w:val="21"/>
                <w:szCs w:val="21"/>
              </w:rPr>
              <w:t>(</w:t>
            </w:r>
            <w:proofErr w:type="gramEnd"/>
            <w:r w:rsidRPr="00D2263E">
              <w:rPr>
                <w:rFonts w:ascii="Consolas" w:eastAsia="Times New Roman" w:hAnsi="Consolas" w:cs="Times New Roman"/>
                <w:color w:val="0000FF"/>
                <w:sz w:val="21"/>
                <w:szCs w:val="21"/>
              </w:rPr>
              <w:t>)</w:t>
            </w:r>
            <w:r w:rsidRPr="00D2263E">
              <w:rPr>
                <w:rFonts w:ascii="Consolas" w:eastAsia="Times New Roman" w:hAnsi="Consolas" w:cs="Times New Roman"/>
                <w:color w:val="000000"/>
                <w:sz w:val="21"/>
                <w:szCs w:val="21"/>
              </w:rPr>
              <w:t>;</w:t>
            </w:r>
          </w:p>
          <w:p w14:paraId="0855FDD3" w14:textId="77777777" w:rsidR="00D2263E" w:rsidRPr="00D2263E" w:rsidRDefault="00D2263E" w:rsidP="00D2263E">
            <w:pPr>
              <w:shd w:val="clear" w:color="auto" w:fill="FFFFFF"/>
              <w:spacing w:line="285" w:lineRule="atLeast"/>
              <w:jc w:val="left"/>
              <w:rPr>
                <w:rFonts w:ascii="Consolas" w:eastAsia="Times New Roman" w:hAnsi="Consolas" w:cs="Times New Roman"/>
                <w:color w:val="000000"/>
                <w:sz w:val="21"/>
                <w:szCs w:val="21"/>
              </w:rPr>
            </w:pPr>
            <w:r w:rsidRPr="00D2263E">
              <w:rPr>
                <w:rFonts w:ascii="Consolas" w:eastAsia="Times New Roman" w:hAnsi="Consolas" w:cs="Times New Roman"/>
                <w:color w:val="000000"/>
                <w:sz w:val="21"/>
                <w:szCs w:val="21"/>
              </w:rPr>
              <w:t xml:space="preserve">    </w:t>
            </w:r>
            <w:proofErr w:type="gramStart"/>
            <w:r w:rsidRPr="00D2263E">
              <w:rPr>
                <w:rFonts w:ascii="Consolas" w:eastAsia="Times New Roman" w:hAnsi="Consolas" w:cs="Times New Roman"/>
                <w:color w:val="AF00DB"/>
                <w:sz w:val="21"/>
                <w:szCs w:val="21"/>
              </w:rPr>
              <w:t>end</w:t>
            </w:r>
            <w:r w:rsidRPr="00D2263E">
              <w:rPr>
                <w:rFonts w:ascii="Consolas" w:eastAsia="Times New Roman" w:hAnsi="Consolas" w:cs="Times New Roman"/>
                <w:color w:val="000000"/>
                <w:sz w:val="21"/>
                <w:szCs w:val="21"/>
              </w:rPr>
              <w:t>;</w:t>
            </w:r>
            <w:proofErr w:type="gramEnd"/>
          </w:p>
          <w:p w14:paraId="4A7B5C2A"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p>
          <w:p w14:paraId="798B8C39"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var</w:t>
            </w:r>
          </w:p>
          <w:p w14:paraId="798F6628"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proofErr w:type="spellStart"/>
            <w:r w:rsidRPr="006E696E">
              <w:rPr>
                <w:rFonts w:ascii="Consolas" w:eastAsia="Times New Roman" w:hAnsi="Consolas" w:cs="Times New Roman"/>
                <w:color w:val="000000"/>
                <w:sz w:val="21"/>
                <w:szCs w:val="21"/>
              </w:rPr>
              <w:t>StatusCannotBeReleasedErr</w:t>
            </w:r>
            <w:proofErr w:type="spellEnd"/>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0000FF"/>
                <w:sz w:val="21"/>
                <w:szCs w:val="21"/>
              </w:rPr>
              <w:t>Label</w:t>
            </w: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31515"/>
                <w:sz w:val="21"/>
                <w:szCs w:val="21"/>
              </w:rPr>
              <w:t>'Status cannot be %1.'</w:t>
            </w:r>
            <w:r w:rsidRPr="006E696E">
              <w:rPr>
                <w:rFonts w:ascii="Consolas" w:eastAsia="Times New Roman" w:hAnsi="Consolas" w:cs="Times New Roman"/>
                <w:color w:val="000000"/>
                <w:sz w:val="21"/>
                <w:szCs w:val="21"/>
              </w:rPr>
              <w:t xml:space="preserve">, Comment = </w:t>
            </w:r>
            <w:r w:rsidRPr="006E696E">
              <w:rPr>
                <w:rFonts w:ascii="Consolas" w:eastAsia="Times New Roman" w:hAnsi="Consolas" w:cs="Times New Roman"/>
                <w:color w:val="A31515"/>
                <w:sz w:val="21"/>
                <w:szCs w:val="21"/>
              </w:rPr>
              <w:t>'%1 status field value</w:t>
            </w:r>
            <w:proofErr w:type="gramStart"/>
            <w:r w:rsidRPr="006E696E">
              <w:rPr>
                <w:rFonts w:ascii="Consolas" w:eastAsia="Times New Roman" w:hAnsi="Consolas" w:cs="Times New Roman"/>
                <w:color w:val="A31515"/>
                <w:sz w:val="21"/>
                <w:szCs w:val="21"/>
              </w:rPr>
              <w:t>'</w:t>
            </w:r>
            <w:r w:rsidRPr="006E696E">
              <w:rPr>
                <w:rFonts w:ascii="Consolas" w:eastAsia="Times New Roman" w:hAnsi="Consolas" w:cs="Times New Roman"/>
                <w:color w:val="000000"/>
                <w:sz w:val="21"/>
                <w:szCs w:val="21"/>
              </w:rPr>
              <w:t>;</w:t>
            </w:r>
            <w:proofErr w:type="gramEnd"/>
          </w:p>
          <w:p w14:paraId="0D4F0BB0"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p>
          <w:p w14:paraId="2C801BDB"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local</w:t>
            </w: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procedure</w:t>
            </w:r>
            <w:r w:rsidRPr="006E696E">
              <w:rPr>
                <w:rFonts w:ascii="Consolas" w:eastAsia="Times New Roman" w:hAnsi="Consolas" w:cs="Times New Roman"/>
                <w:color w:val="000000"/>
                <w:sz w:val="21"/>
                <w:szCs w:val="21"/>
              </w:rPr>
              <w:t xml:space="preserve"> </w:t>
            </w:r>
            <w:proofErr w:type="spellStart"/>
            <w:proofErr w:type="gramStart"/>
            <w:r w:rsidRPr="006E696E">
              <w:rPr>
                <w:rFonts w:ascii="Consolas" w:eastAsia="Times New Roman" w:hAnsi="Consolas" w:cs="Times New Roman"/>
                <w:color w:val="000000"/>
                <w:sz w:val="21"/>
                <w:szCs w:val="21"/>
              </w:rPr>
              <w:t>TestStatus</w:t>
            </w:r>
            <w:proofErr w:type="spellEnd"/>
            <w:r w:rsidRPr="006E696E">
              <w:rPr>
                <w:rFonts w:ascii="Consolas" w:eastAsia="Times New Roman" w:hAnsi="Consolas" w:cs="Times New Roman"/>
                <w:color w:val="0000FF"/>
                <w:sz w:val="21"/>
                <w:szCs w:val="21"/>
              </w:rPr>
              <w:t>(</w:t>
            </w:r>
            <w:proofErr w:type="gramEnd"/>
            <w:r w:rsidRPr="006E696E">
              <w:rPr>
                <w:rFonts w:ascii="Consolas" w:eastAsia="Times New Roman" w:hAnsi="Consolas" w:cs="Times New Roman"/>
                <w:color w:val="0000FF"/>
                <w:sz w:val="21"/>
                <w:szCs w:val="21"/>
              </w:rPr>
              <w:t>)</w:t>
            </w:r>
          </w:p>
          <w:p w14:paraId="49B96DE2"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var</w:t>
            </w:r>
          </w:p>
          <w:p w14:paraId="69B96252"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proofErr w:type="spellStart"/>
            <w:r w:rsidRPr="006E696E">
              <w:rPr>
                <w:rFonts w:ascii="Consolas" w:eastAsia="Times New Roman" w:hAnsi="Consolas" w:cs="Times New Roman"/>
                <w:color w:val="000000"/>
                <w:sz w:val="21"/>
                <w:szCs w:val="21"/>
              </w:rPr>
              <w:t>BonusHeader</w:t>
            </w:r>
            <w:proofErr w:type="spellEnd"/>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0000FF"/>
                <w:sz w:val="21"/>
                <w:szCs w:val="21"/>
              </w:rPr>
              <w:t>Record</w:t>
            </w:r>
            <w:r w:rsidRPr="006E696E">
              <w:rPr>
                <w:rFonts w:ascii="Consolas" w:eastAsia="Times New Roman" w:hAnsi="Consolas" w:cs="Times New Roman"/>
                <w:color w:val="000000"/>
                <w:sz w:val="21"/>
                <w:szCs w:val="21"/>
              </w:rPr>
              <w:t xml:space="preserve"> "MNB Bonus Header</w:t>
            </w:r>
            <w:proofErr w:type="gramStart"/>
            <w:r w:rsidRPr="006E696E">
              <w:rPr>
                <w:rFonts w:ascii="Consolas" w:eastAsia="Times New Roman" w:hAnsi="Consolas" w:cs="Times New Roman"/>
                <w:color w:val="000000"/>
                <w:sz w:val="21"/>
                <w:szCs w:val="21"/>
              </w:rPr>
              <w:t>";</w:t>
            </w:r>
            <w:proofErr w:type="gramEnd"/>
          </w:p>
          <w:p w14:paraId="07FDE139"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begin</w:t>
            </w:r>
          </w:p>
          <w:p w14:paraId="31B5FDBB"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if</w:t>
            </w:r>
            <w:r w:rsidRPr="006E696E">
              <w:rPr>
                <w:rFonts w:ascii="Consolas" w:eastAsia="Times New Roman" w:hAnsi="Consolas" w:cs="Times New Roman"/>
                <w:color w:val="000000"/>
                <w:sz w:val="21"/>
                <w:szCs w:val="21"/>
              </w:rPr>
              <w:t xml:space="preserve"> </w:t>
            </w:r>
            <w:proofErr w:type="spellStart"/>
            <w:r w:rsidRPr="006E696E">
              <w:rPr>
                <w:rFonts w:ascii="Consolas" w:eastAsia="Times New Roman" w:hAnsi="Consolas" w:cs="Times New Roman"/>
                <w:color w:val="000000"/>
                <w:sz w:val="21"/>
                <w:szCs w:val="21"/>
              </w:rPr>
              <w:t>BonusHeader</w:t>
            </w:r>
            <w:r w:rsidRPr="006E696E">
              <w:rPr>
                <w:rFonts w:ascii="Consolas" w:eastAsia="Times New Roman" w:hAnsi="Consolas" w:cs="Times New Roman"/>
                <w:color w:val="0000FF"/>
                <w:sz w:val="21"/>
                <w:szCs w:val="21"/>
              </w:rPr>
              <w:t>.</w:t>
            </w:r>
            <w:r w:rsidRPr="006E696E">
              <w:rPr>
                <w:rFonts w:ascii="Consolas" w:eastAsia="Times New Roman" w:hAnsi="Consolas" w:cs="Times New Roman"/>
                <w:color w:val="000000"/>
                <w:sz w:val="21"/>
                <w:szCs w:val="21"/>
              </w:rPr>
              <w:t>Get</w:t>
            </w:r>
            <w:proofErr w:type="spellEnd"/>
            <w:r w:rsidRPr="006E696E">
              <w:rPr>
                <w:rFonts w:ascii="Consolas" w:eastAsia="Times New Roman" w:hAnsi="Consolas" w:cs="Times New Roman"/>
                <w:color w:val="0000FF"/>
                <w:sz w:val="21"/>
                <w:szCs w:val="21"/>
              </w:rPr>
              <w:t>(</w:t>
            </w:r>
            <w:proofErr w:type="spellStart"/>
            <w:r w:rsidRPr="006E696E">
              <w:rPr>
                <w:rFonts w:ascii="Consolas" w:eastAsia="Times New Roman" w:hAnsi="Consolas" w:cs="Times New Roman"/>
                <w:color w:val="000000"/>
                <w:sz w:val="21"/>
                <w:szCs w:val="21"/>
              </w:rPr>
              <w:t>Rec</w:t>
            </w:r>
            <w:r w:rsidRPr="006E696E">
              <w:rPr>
                <w:rFonts w:ascii="Consolas" w:eastAsia="Times New Roman" w:hAnsi="Consolas" w:cs="Times New Roman"/>
                <w:color w:val="0000FF"/>
                <w:sz w:val="21"/>
                <w:szCs w:val="21"/>
              </w:rPr>
              <w:t>.</w:t>
            </w:r>
            <w:r w:rsidRPr="006E696E">
              <w:rPr>
                <w:rFonts w:ascii="Consolas" w:eastAsia="Times New Roman" w:hAnsi="Consolas" w:cs="Times New Roman"/>
                <w:color w:val="000000"/>
                <w:sz w:val="21"/>
                <w:szCs w:val="21"/>
              </w:rPr>
              <w:t>"Document</w:t>
            </w:r>
            <w:proofErr w:type="spellEnd"/>
            <w:r w:rsidRPr="006E696E">
              <w:rPr>
                <w:rFonts w:ascii="Consolas" w:eastAsia="Times New Roman" w:hAnsi="Consolas" w:cs="Times New Roman"/>
                <w:color w:val="000000"/>
                <w:sz w:val="21"/>
                <w:szCs w:val="21"/>
              </w:rPr>
              <w:t xml:space="preserve"> No."</w:t>
            </w:r>
            <w:r w:rsidRPr="006E696E">
              <w:rPr>
                <w:rFonts w:ascii="Consolas" w:eastAsia="Times New Roman" w:hAnsi="Consolas" w:cs="Times New Roman"/>
                <w:color w:val="0000FF"/>
                <w:sz w:val="21"/>
                <w:szCs w:val="21"/>
              </w:rPr>
              <w:t xml:space="preserve">) </w:t>
            </w:r>
            <w:r w:rsidRPr="006E696E">
              <w:rPr>
                <w:rFonts w:ascii="Consolas" w:eastAsia="Times New Roman" w:hAnsi="Consolas" w:cs="Times New Roman"/>
                <w:color w:val="AF00DB"/>
                <w:sz w:val="21"/>
                <w:szCs w:val="21"/>
              </w:rPr>
              <w:t>then</w:t>
            </w:r>
          </w:p>
          <w:p w14:paraId="2DD3C75A"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if</w:t>
            </w:r>
            <w:r w:rsidRPr="006E696E">
              <w:rPr>
                <w:rFonts w:ascii="Consolas" w:eastAsia="Times New Roman" w:hAnsi="Consolas" w:cs="Times New Roman"/>
                <w:color w:val="000000"/>
                <w:sz w:val="21"/>
                <w:szCs w:val="21"/>
              </w:rPr>
              <w:t xml:space="preserve"> </w:t>
            </w:r>
            <w:proofErr w:type="spellStart"/>
            <w:r w:rsidRPr="006E696E">
              <w:rPr>
                <w:rFonts w:ascii="Consolas" w:eastAsia="Times New Roman" w:hAnsi="Consolas" w:cs="Times New Roman"/>
                <w:color w:val="000000"/>
                <w:sz w:val="21"/>
                <w:szCs w:val="21"/>
              </w:rPr>
              <w:t>BonusHeader</w:t>
            </w:r>
            <w:r w:rsidRPr="006E696E">
              <w:rPr>
                <w:rFonts w:ascii="Consolas" w:eastAsia="Times New Roman" w:hAnsi="Consolas" w:cs="Times New Roman"/>
                <w:color w:val="0000FF"/>
                <w:sz w:val="21"/>
                <w:szCs w:val="21"/>
              </w:rPr>
              <w:t>.</w:t>
            </w:r>
            <w:r w:rsidRPr="006E696E">
              <w:rPr>
                <w:rFonts w:ascii="Consolas" w:eastAsia="Times New Roman" w:hAnsi="Consolas" w:cs="Times New Roman"/>
                <w:color w:val="000000"/>
                <w:sz w:val="21"/>
                <w:szCs w:val="21"/>
              </w:rPr>
              <w:t>Status</w:t>
            </w:r>
            <w:proofErr w:type="spellEnd"/>
            <w:r w:rsidRPr="006E696E">
              <w:rPr>
                <w:rFonts w:ascii="Consolas" w:eastAsia="Times New Roman" w:hAnsi="Consolas" w:cs="Times New Roman"/>
                <w:color w:val="000000"/>
                <w:sz w:val="21"/>
                <w:szCs w:val="21"/>
              </w:rPr>
              <w:t xml:space="preserve"> = </w:t>
            </w:r>
            <w:proofErr w:type="spellStart"/>
            <w:proofErr w:type="gramStart"/>
            <w:r w:rsidRPr="006E696E">
              <w:rPr>
                <w:rFonts w:ascii="Consolas" w:eastAsia="Times New Roman" w:hAnsi="Consolas" w:cs="Times New Roman"/>
                <w:color w:val="000000"/>
                <w:sz w:val="21"/>
                <w:szCs w:val="21"/>
              </w:rPr>
              <w:t>BonusHeader</w:t>
            </w:r>
            <w:r w:rsidRPr="006E696E">
              <w:rPr>
                <w:rFonts w:ascii="Consolas" w:eastAsia="Times New Roman" w:hAnsi="Consolas" w:cs="Times New Roman"/>
                <w:color w:val="0000FF"/>
                <w:sz w:val="21"/>
                <w:szCs w:val="21"/>
              </w:rPr>
              <w:t>.</w:t>
            </w:r>
            <w:r w:rsidRPr="006E696E">
              <w:rPr>
                <w:rFonts w:ascii="Consolas" w:eastAsia="Times New Roman" w:hAnsi="Consolas" w:cs="Times New Roman"/>
                <w:color w:val="000000"/>
                <w:sz w:val="21"/>
                <w:szCs w:val="21"/>
              </w:rPr>
              <w:t>Status</w:t>
            </w:r>
            <w:proofErr w:type="spellEnd"/>
            <w:r w:rsidRPr="006E696E">
              <w:rPr>
                <w:rFonts w:ascii="Consolas" w:eastAsia="Times New Roman" w:hAnsi="Consolas" w:cs="Times New Roman"/>
                <w:color w:val="000000"/>
                <w:sz w:val="21"/>
                <w:szCs w:val="21"/>
              </w:rPr>
              <w:t>::</w:t>
            </w:r>
            <w:proofErr w:type="gramEnd"/>
            <w:r w:rsidRPr="006E696E">
              <w:rPr>
                <w:rFonts w:ascii="Consolas" w:eastAsia="Times New Roman" w:hAnsi="Consolas" w:cs="Times New Roman"/>
                <w:color w:val="000000"/>
                <w:sz w:val="21"/>
                <w:szCs w:val="21"/>
              </w:rPr>
              <w:t xml:space="preserve">Released </w:t>
            </w:r>
            <w:r w:rsidRPr="006E696E">
              <w:rPr>
                <w:rFonts w:ascii="Consolas" w:eastAsia="Times New Roman" w:hAnsi="Consolas" w:cs="Times New Roman"/>
                <w:color w:val="AF00DB"/>
                <w:sz w:val="21"/>
                <w:szCs w:val="21"/>
              </w:rPr>
              <w:t>then</w:t>
            </w:r>
          </w:p>
          <w:p w14:paraId="3093880F"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proofErr w:type="gramStart"/>
            <w:r w:rsidRPr="006E696E">
              <w:rPr>
                <w:rFonts w:ascii="Consolas" w:eastAsia="Times New Roman" w:hAnsi="Consolas" w:cs="Times New Roman"/>
                <w:color w:val="000000"/>
                <w:sz w:val="21"/>
                <w:szCs w:val="21"/>
              </w:rPr>
              <w:t>Error</w:t>
            </w:r>
            <w:r w:rsidRPr="006E696E">
              <w:rPr>
                <w:rFonts w:ascii="Consolas" w:eastAsia="Times New Roman" w:hAnsi="Consolas" w:cs="Times New Roman"/>
                <w:color w:val="0000FF"/>
                <w:sz w:val="21"/>
                <w:szCs w:val="21"/>
              </w:rPr>
              <w:t>(</w:t>
            </w:r>
            <w:proofErr w:type="spellStart"/>
            <w:proofErr w:type="gramEnd"/>
            <w:r w:rsidRPr="006E696E">
              <w:rPr>
                <w:rFonts w:ascii="Consolas" w:eastAsia="Times New Roman" w:hAnsi="Consolas" w:cs="Times New Roman"/>
                <w:color w:val="000000"/>
                <w:sz w:val="21"/>
                <w:szCs w:val="21"/>
              </w:rPr>
              <w:t>StatusCannotBeReleasedErr</w:t>
            </w:r>
            <w:proofErr w:type="spellEnd"/>
            <w:r w:rsidRPr="006E696E">
              <w:rPr>
                <w:rFonts w:ascii="Consolas" w:eastAsia="Times New Roman" w:hAnsi="Consolas" w:cs="Times New Roman"/>
                <w:color w:val="000000"/>
                <w:sz w:val="21"/>
                <w:szCs w:val="21"/>
              </w:rPr>
              <w:t xml:space="preserve">, </w:t>
            </w:r>
            <w:proofErr w:type="spellStart"/>
            <w:r w:rsidRPr="006E696E">
              <w:rPr>
                <w:rFonts w:ascii="Consolas" w:eastAsia="Times New Roman" w:hAnsi="Consolas" w:cs="Times New Roman"/>
                <w:color w:val="000000"/>
                <w:sz w:val="21"/>
                <w:szCs w:val="21"/>
              </w:rPr>
              <w:t>BonusHeader</w:t>
            </w:r>
            <w:r w:rsidRPr="006E696E">
              <w:rPr>
                <w:rFonts w:ascii="Consolas" w:eastAsia="Times New Roman" w:hAnsi="Consolas" w:cs="Times New Roman"/>
                <w:color w:val="0000FF"/>
                <w:sz w:val="21"/>
                <w:szCs w:val="21"/>
              </w:rPr>
              <w:t>.</w:t>
            </w:r>
            <w:r w:rsidRPr="006E696E">
              <w:rPr>
                <w:rFonts w:ascii="Consolas" w:eastAsia="Times New Roman" w:hAnsi="Consolas" w:cs="Times New Roman"/>
                <w:color w:val="000000"/>
                <w:sz w:val="21"/>
                <w:szCs w:val="21"/>
              </w:rPr>
              <w:t>Status</w:t>
            </w:r>
            <w:proofErr w:type="spellEnd"/>
            <w:r w:rsidRPr="006E696E">
              <w:rPr>
                <w:rFonts w:ascii="Consolas" w:eastAsia="Times New Roman" w:hAnsi="Consolas" w:cs="Times New Roman"/>
                <w:color w:val="0000FF"/>
                <w:sz w:val="21"/>
                <w:szCs w:val="21"/>
              </w:rPr>
              <w:t>)</w:t>
            </w:r>
            <w:r w:rsidRPr="006E696E">
              <w:rPr>
                <w:rFonts w:ascii="Consolas" w:eastAsia="Times New Roman" w:hAnsi="Consolas" w:cs="Times New Roman"/>
                <w:color w:val="000000"/>
                <w:sz w:val="21"/>
                <w:szCs w:val="21"/>
              </w:rPr>
              <w:t>;</w:t>
            </w:r>
          </w:p>
          <w:p w14:paraId="26D7826A"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proofErr w:type="gramStart"/>
            <w:r w:rsidRPr="006E696E">
              <w:rPr>
                <w:rFonts w:ascii="Consolas" w:eastAsia="Times New Roman" w:hAnsi="Consolas" w:cs="Times New Roman"/>
                <w:color w:val="AF00DB"/>
                <w:sz w:val="21"/>
                <w:szCs w:val="21"/>
              </w:rPr>
              <w:t>end</w:t>
            </w:r>
            <w:r w:rsidRPr="006E696E">
              <w:rPr>
                <w:rFonts w:ascii="Consolas" w:eastAsia="Times New Roman" w:hAnsi="Consolas" w:cs="Times New Roman"/>
                <w:color w:val="000000"/>
                <w:sz w:val="21"/>
                <w:szCs w:val="21"/>
              </w:rPr>
              <w:t>;</w:t>
            </w:r>
            <w:proofErr w:type="gramEnd"/>
          </w:p>
          <w:p w14:paraId="02A3D4DB" w14:textId="77777777" w:rsidR="00D61D0D" w:rsidRDefault="00D61D0D" w:rsidP="000B213F">
            <w:pPr>
              <w:pStyle w:val="ListParagraph"/>
              <w:ind w:left="0"/>
              <w:rPr>
                <w:rStyle w:val="Heading3Char"/>
              </w:rPr>
            </w:pPr>
            <w:r>
              <w:rPr>
                <w:rStyle w:val="Heading3Char"/>
              </w:rPr>
              <w:t xml:space="preserve"> </w:t>
            </w:r>
          </w:p>
        </w:tc>
      </w:tr>
    </w:tbl>
    <w:p w14:paraId="6C084C22" w14:textId="77777777" w:rsidR="00D61D0D" w:rsidRDefault="00D61D0D" w:rsidP="00D61D0D"/>
    <w:p w14:paraId="762F7617" w14:textId="0D4782BE" w:rsidR="00514E91" w:rsidRDefault="00514E91" w:rsidP="00514E91">
      <w:pPr>
        <w:spacing w:line="480" w:lineRule="auto"/>
        <w:jc w:val="right"/>
      </w:pPr>
    </w:p>
    <w:p w14:paraId="15D23D14" w14:textId="77777777" w:rsidR="00514E91" w:rsidRDefault="00514E91" w:rsidP="00514E91">
      <w:pPr>
        <w:spacing w:line="480" w:lineRule="auto"/>
        <w:jc w:val="right"/>
      </w:pPr>
    </w:p>
    <w:p w14:paraId="3C0F7D46" w14:textId="5B5576EA" w:rsidR="007D3783" w:rsidRDefault="00FC35F0" w:rsidP="006D6C64">
      <w:pPr>
        <w:spacing w:line="480" w:lineRule="auto"/>
        <w:jc w:val="right"/>
      </w:pPr>
      <w:r w:rsidRPr="00FC35F0">
        <w:rPr>
          <w:noProof/>
        </w:rPr>
        <w:lastRenderedPageBreak/>
        <w:drawing>
          <wp:inline distT="0" distB="0" distL="0" distR="0" wp14:anchorId="33804AF2" wp14:editId="43DE4F47">
            <wp:extent cx="4663518" cy="3414712"/>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0622" cy="3419913"/>
                    </a:xfrm>
                    <a:prstGeom prst="rect">
                      <a:avLst/>
                    </a:prstGeom>
                  </pic:spPr>
                </pic:pic>
              </a:graphicData>
            </a:graphic>
          </wp:inline>
        </w:drawing>
      </w:r>
    </w:p>
    <w:p w14:paraId="6FF66519" w14:textId="4DA975FB" w:rsidR="00CC5DFF" w:rsidRPr="001A244F" w:rsidRDefault="00CC5DFF" w:rsidP="00CC5DFF">
      <w:pPr>
        <w:pStyle w:val="Heading2"/>
      </w:pPr>
      <w:r>
        <w:t>Operations on records</w:t>
      </w:r>
    </w:p>
    <w:p w14:paraId="157F9572" w14:textId="12BB19FD" w:rsidR="00CC5DFF" w:rsidRDefault="00F4119F" w:rsidP="00CC5DFF">
      <w:pPr>
        <w:spacing w:line="480" w:lineRule="auto"/>
      </w:pPr>
      <w:r>
        <w:t xml:space="preserve">In AL language it is possible to do the operations on the records such as insert, modify, </w:t>
      </w:r>
      <w:r w:rsidR="005622E0">
        <w:t xml:space="preserve">and </w:t>
      </w:r>
      <w:r>
        <w:t>delete.</w:t>
      </w:r>
      <w:r w:rsidR="00DE128C">
        <w:t xml:space="preserve"> It is</w:t>
      </w:r>
      <w:r w:rsidR="005622E0">
        <w:t xml:space="preserve"> also possible to do bulk operations on the set of records that have been filtered before.</w:t>
      </w:r>
    </w:p>
    <w:p w14:paraId="0024EF3D" w14:textId="477BD5FB" w:rsidR="009E5917" w:rsidRDefault="009E5917" w:rsidP="009E5917">
      <w:pPr>
        <w:pStyle w:val="Heading3"/>
      </w:pPr>
      <w:r>
        <w:t xml:space="preserve">Assign </w:t>
      </w:r>
      <w:r w:rsidR="00995F1F">
        <w:t xml:space="preserve">a </w:t>
      </w:r>
      <w:r>
        <w:t xml:space="preserve">value to the </w:t>
      </w:r>
      <w:r w:rsidR="008E5439">
        <w:t xml:space="preserve">table </w:t>
      </w:r>
      <w:r>
        <w:t>field</w:t>
      </w:r>
    </w:p>
    <w:p w14:paraId="66CF06DA" w14:textId="18CD44CA" w:rsidR="009249D6" w:rsidRDefault="008E5439" w:rsidP="009E5917">
      <w:pPr>
        <w:spacing w:line="480" w:lineRule="auto"/>
      </w:pPr>
      <w:r w:rsidRPr="008E5439">
        <w:t xml:space="preserve">There are two basic methods to assign value to the </w:t>
      </w:r>
      <w:r>
        <w:t xml:space="preserve">table </w:t>
      </w:r>
      <w:r w:rsidRPr="008E5439">
        <w:t xml:space="preserve">field. You can assign a value directly or you can force the system to validate the field. If you </w:t>
      </w:r>
      <w:r>
        <w:t>would</w:t>
      </w:r>
      <w:r w:rsidRPr="008E5439">
        <w:t xml:space="preserve"> choose to validate the field it means that the code is in the table in trigger </w:t>
      </w:r>
      <w:proofErr w:type="spellStart"/>
      <w:proofErr w:type="gramStart"/>
      <w:r w:rsidRPr="0011492A">
        <w:rPr>
          <w:b/>
        </w:rPr>
        <w:t>O</w:t>
      </w:r>
      <w:r w:rsidRPr="008E5439">
        <w:rPr>
          <w:b/>
        </w:rPr>
        <w:t>nValidate</w:t>
      </w:r>
      <w:proofErr w:type="spellEnd"/>
      <w:r w:rsidRPr="008E5439">
        <w:rPr>
          <w:b/>
        </w:rPr>
        <w:t>(</w:t>
      </w:r>
      <w:proofErr w:type="gramEnd"/>
      <w:r w:rsidRPr="008E5439">
        <w:rPr>
          <w:b/>
        </w:rPr>
        <w:t>)</w:t>
      </w:r>
      <w:r w:rsidRPr="008E5439">
        <w:t xml:space="preserve"> for the field will be executed. Examples of methods you can find below.</w:t>
      </w:r>
    </w:p>
    <w:tbl>
      <w:tblPr>
        <w:tblStyle w:val="TableGrid"/>
        <w:tblW w:w="0" w:type="auto"/>
        <w:tblInd w:w="360" w:type="dxa"/>
        <w:tblLook w:val="04A0" w:firstRow="1" w:lastRow="0" w:firstColumn="1" w:lastColumn="0" w:noHBand="0" w:noVBand="1"/>
      </w:tblPr>
      <w:tblGrid>
        <w:gridCol w:w="8636"/>
      </w:tblGrid>
      <w:tr w:rsidR="009E5917" w14:paraId="172D9E44" w14:textId="77777777" w:rsidTr="000B213F">
        <w:tc>
          <w:tcPr>
            <w:tcW w:w="9016" w:type="dxa"/>
            <w:tcBorders>
              <w:top w:val="double" w:sz="4" w:space="0" w:color="auto"/>
              <w:left w:val="double" w:sz="4" w:space="0" w:color="auto"/>
              <w:bottom w:val="double" w:sz="4" w:space="0" w:color="auto"/>
              <w:right w:val="double" w:sz="4" w:space="0" w:color="auto"/>
            </w:tcBorders>
          </w:tcPr>
          <w:p w14:paraId="64D26578" w14:textId="77777777" w:rsidR="009E5917" w:rsidRDefault="009E5917" w:rsidP="000B213F">
            <w:pPr>
              <w:shd w:val="clear" w:color="auto" w:fill="FFFFFF"/>
              <w:spacing w:line="285" w:lineRule="atLeast"/>
              <w:jc w:val="left"/>
              <w:rPr>
                <w:rFonts w:ascii="Consolas" w:eastAsia="Times New Roman" w:hAnsi="Consolas" w:cs="Times New Roman"/>
                <w:color w:val="0000FF"/>
                <w:sz w:val="21"/>
                <w:szCs w:val="21"/>
              </w:rPr>
            </w:pPr>
          </w:p>
          <w:p w14:paraId="6C691A18" w14:textId="7699CB08" w:rsidR="009249D6" w:rsidRPr="009249D6" w:rsidRDefault="009249D6" w:rsidP="009249D6">
            <w:pPr>
              <w:shd w:val="clear" w:color="auto" w:fill="FFFFFF"/>
              <w:spacing w:line="285" w:lineRule="atLeast"/>
              <w:jc w:val="left"/>
              <w:rPr>
                <w:rFonts w:ascii="Consolas" w:eastAsia="Times New Roman" w:hAnsi="Consolas" w:cs="Times New Roman"/>
                <w:color w:val="000000"/>
                <w:sz w:val="21"/>
                <w:szCs w:val="21"/>
              </w:rPr>
            </w:pPr>
            <w:proofErr w:type="spellStart"/>
            <w:r w:rsidRPr="009249D6">
              <w:rPr>
                <w:rFonts w:ascii="Consolas" w:eastAsia="Times New Roman" w:hAnsi="Consolas" w:cs="Times New Roman"/>
                <w:color w:val="000000"/>
                <w:sz w:val="21"/>
                <w:szCs w:val="21"/>
              </w:rPr>
              <w:t>Customer</w:t>
            </w:r>
            <w:r w:rsidRPr="009249D6">
              <w:rPr>
                <w:rFonts w:ascii="Consolas" w:eastAsia="Times New Roman" w:hAnsi="Consolas" w:cs="Times New Roman"/>
                <w:color w:val="0000FF"/>
                <w:sz w:val="21"/>
                <w:szCs w:val="21"/>
              </w:rPr>
              <w:t>.</w:t>
            </w:r>
            <w:r w:rsidRPr="009249D6">
              <w:rPr>
                <w:rFonts w:ascii="Consolas" w:eastAsia="Times New Roman" w:hAnsi="Consolas" w:cs="Times New Roman"/>
                <w:color w:val="000000"/>
                <w:sz w:val="21"/>
                <w:szCs w:val="21"/>
              </w:rPr>
              <w:t>"Credit</w:t>
            </w:r>
            <w:proofErr w:type="spellEnd"/>
            <w:r w:rsidRPr="009249D6">
              <w:rPr>
                <w:rFonts w:ascii="Consolas" w:eastAsia="Times New Roman" w:hAnsi="Consolas" w:cs="Times New Roman"/>
                <w:color w:val="000000"/>
                <w:sz w:val="21"/>
                <w:szCs w:val="21"/>
              </w:rPr>
              <w:t xml:space="preserve"> Limit (LCY)</w:t>
            </w:r>
            <w:proofErr w:type="gramStart"/>
            <w:r w:rsidRPr="009249D6">
              <w:rPr>
                <w:rFonts w:ascii="Consolas" w:eastAsia="Times New Roman" w:hAnsi="Consolas" w:cs="Times New Roman"/>
                <w:color w:val="000000"/>
                <w:sz w:val="21"/>
                <w:szCs w:val="21"/>
              </w:rPr>
              <w:t>"</w:t>
            </w:r>
            <w:r w:rsidRPr="009249D6">
              <w:rPr>
                <w:rFonts w:ascii="Consolas" w:eastAsia="Times New Roman" w:hAnsi="Consolas" w:cs="Times New Roman"/>
                <w:color w:val="0000FF"/>
                <w:sz w:val="21"/>
                <w:szCs w:val="21"/>
              </w:rPr>
              <w:t xml:space="preserve"> :</w:t>
            </w:r>
            <w:proofErr w:type="gramEnd"/>
            <w:r w:rsidRPr="009249D6">
              <w:rPr>
                <w:rFonts w:ascii="Consolas" w:eastAsia="Times New Roman" w:hAnsi="Consolas" w:cs="Times New Roman"/>
                <w:color w:val="0000FF"/>
                <w:sz w:val="21"/>
                <w:szCs w:val="21"/>
              </w:rPr>
              <w:t xml:space="preserve">= </w:t>
            </w:r>
            <w:r w:rsidRPr="009249D6">
              <w:rPr>
                <w:rFonts w:ascii="Consolas" w:eastAsia="Times New Roman" w:hAnsi="Consolas" w:cs="Times New Roman"/>
                <w:color w:val="098658"/>
                <w:sz w:val="21"/>
                <w:szCs w:val="21"/>
              </w:rPr>
              <w:t>0</w:t>
            </w:r>
            <w:r w:rsidRPr="009249D6">
              <w:rPr>
                <w:rFonts w:ascii="Consolas" w:eastAsia="Times New Roman" w:hAnsi="Consolas" w:cs="Times New Roman"/>
                <w:color w:val="000000"/>
                <w:sz w:val="21"/>
                <w:szCs w:val="21"/>
              </w:rPr>
              <w:t>;</w:t>
            </w:r>
          </w:p>
          <w:p w14:paraId="171AF425" w14:textId="77777777" w:rsidR="009249D6" w:rsidRPr="009249D6" w:rsidRDefault="009249D6" w:rsidP="009249D6">
            <w:pPr>
              <w:shd w:val="clear" w:color="auto" w:fill="FFFFFF"/>
              <w:spacing w:line="285" w:lineRule="atLeast"/>
              <w:jc w:val="left"/>
              <w:rPr>
                <w:rFonts w:ascii="Consolas" w:eastAsia="Times New Roman" w:hAnsi="Consolas" w:cs="Times New Roman"/>
                <w:color w:val="000000"/>
                <w:sz w:val="21"/>
                <w:szCs w:val="21"/>
              </w:rPr>
            </w:pPr>
          </w:p>
          <w:p w14:paraId="0014F8CD" w14:textId="050EEDEB" w:rsidR="009249D6" w:rsidRPr="009249D6" w:rsidRDefault="009249D6" w:rsidP="009249D6">
            <w:pPr>
              <w:shd w:val="clear" w:color="auto" w:fill="FFFFFF"/>
              <w:spacing w:line="285" w:lineRule="atLeast"/>
              <w:jc w:val="left"/>
              <w:rPr>
                <w:rFonts w:ascii="Consolas" w:eastAsia="Times New Roman" w:hAnsi="Consolas" w:cs="Times New Roman"/>
                <w:color w:val="000000"/>
                <w:sz w:val="21"/>
                <w:szCs w:val="21"/>
              </w:rPr>
            </w:pPr>
            <w:proofErr w:type="spellStart"/>
            <w:r w:rsidRPr="009249D6">
              <w:rPr>
                <w:rFonts w:ascii="Consolas" w:eastAsia="Times New Roman" w:hAnsi="Consolas" w:cs="Times New Roman"/>
                <w:color w:val="000000"/>
                <w:sz w:val="21"/>
                <w:szCs w:val="21"/>
              </w:rPr>
              <w:t>Customer</w:t>
            </w:r>
            <w:r w:rsidRPr="009249D6">
              <w:rPr>
                <w:rFonts w:ascii="Consolas" w:eastAsia="Times New Roman" w:hAnsi="Consolas" w:cs="Times New Roman"/>
                <w:color w:val="0000FF"/>
                <w:sz w:val="21"/>
                <w:szCs w:val="21"/>
              </w:rPr>
              <w:t>.</w:t>
            </w:r>
            <w:r w:rsidRPr="009249D6">
              <w:rPr>
                <w:rFonts w:ascii="Consolas" w:eastAsia="Times New Roman" w:hAnsi="Consolas" w:cs="Times New Roman"/>
                <w:color w:val="000000"/>
                <w:sz w:val="21"/>
                <w:szCs w:val="21"/>
              </w:rPr>
              <w:t>Validate</w:t>
            </w:r>
            <w:proofErr w:type="spellEnd"/>
            <w:r w:rsidRPr="009249D6">
              <w:rPr>
                <w:rFonts w:ascii="Consolas" w:eastAsia="Times New Roman" w:hAnsi="Consolas" w:cs="Times New Roman"/>
                <w:color w:val="0000FF"/>
                <w:sz w:val="21"/>
                <w:szCs w:val="21"/>
              </w:rPr>
              <w:t>(</w:t>
            </w:r>
            <w:r w:rsidRPr="009249D6">
              <w:rPr>
                <w:rFonts w:ascii="Consolas" w:eastAsia="Times New Roman" w:hAnsi="Consolas" w:cs="Times New Roman"/>
                <w:color w:val="000000"/>
                <w:sz w:val="21"/>
                <w:szCs w:val="21"/>
              </w:rPr>
              <w:t>"Credit Limit (LCY)</w:t>
            </w:r>
            <w:proofErr w:type="gramStart"/>
            <w:r w:rsidRPr="009249D6">
              <w:rPr>
                <w:rFonts w:ascii="Consolas" w:eastAsia="Times New Roman" w:hAnsi="Consolas" w:cs="Times New Roman"/>
                <w:color w:val="000000"/>
                <w:sz w:val="21"/>
                <w:szCs w:val="21"/>
              </w:rPr>
              <w:t>" ,</w:t>
            </w:r>
            <w:proofErr w:type="gramEnd"/>
            <w:r w:rsidRPr="009249D6">
              <w:rPr>
                <w:rFonts w:ascii="Consolas" w:eastAsia="Times New Roman" w:hAnsi="Consolas" w:cs="Times New Roman"/>
                <w:color w:val="000000"/>
                <w:sz w:val="21"/>
                <w:szCs w:val="21"/>
              </w:rPr>
              <w:t xml:space="preserve"> </w:t>
            </w:r>
            <w:r w:rsidRPr="009249D6">
              <w:rPr>
                <w:rFonts w:ascii="Consolas" w:eastAsia="Times New Roman" w:hAnsi="Consolas" w:cs="Times New Roman"/>
                <w:color w:val="098658"/>
                <w:sz w:val="21"/>
                <w:szCs w:val="21"/>
              </w:rPr>
              <w:t>0</w:t>
            </w:r>
            <w:r w:rsidRPr="009249D6">
              <w:rPr>
                <w:rFonts w:ascii="Consolas" w:eastAsia="Times New Roman" w:hAnsi="Consolas" w:cs="Times New Roman"/>
                <w:color w:val="0000FF"/>
                <w:sz w:val="21"/>
                <w:szCs w:val="21"/>
              </w:rPr>
              <w:t>)</w:t>
            </w:r>
            <w:r w:rsidRPr="009249D6">
              <w:rPr>
                <w:rFonts w:ascii="Consolas" w:eastAsia="Times New Roman" w:hAnsi="Consolas" w:cs="Times New Roman"/>
                <w:color w:val="000000"/>
                <w:sz w:val="21"/>
                <w:szCs w:val="21"/>
              </w:rPr>
              <w:t>;</w:t>
            </w:r>
          </w:p>
          <w:p w14:paraId="2DA7BDEB" w14:textId="77777777" w:rsidR="009E5917" w:rsidRDefault="009E5917" w:rsidP="000B213F">
            <w:pPr>
              <w:pStyle w:val="ListParagraph"/>
              <w:ind w:left="0"/>
              <w:rPr>
                <w:rStyle w:val="Heading3Char"/>
              </w:rPr>
            </w:pPr>
          </w:p>
        </w:tc>
      </w:tr>
    </w:tbl>
    <w:p w14:paraId="2EE0C651" w14:textId="764AB13B" w:rsidR="009E5917" w:rsidRDefault="009E5917" w:rsidP="00CC5DFF">
      <w:pPr>
        <w:spacing w:line="480" w:lineRule="auto"/>
      </w:pPr>
    </w:p>
    <w:p w14:paraId="770AF1E6" w14:textId="60294892" w:rsidR="00683671" w:rsidRDefault="00E44C74" w:rsidP="00CC5DFF">
      <w:pPr>
        <w:spacing w:line="480" w:lineRule="auto"/>
        <w:rPr>
          <w:i/>
          <w:sz w:val="20"/>
        </w:rPr>
      </w:pPr>
      <w:r w:rsidRPr="00E016E8">
        <w:rPr>
          <w:rStyle w:val="Heading3Char"/>
          <w:noProof/>
        </w:rPr>
        <w:lastRenderedPageBreak/>
        <w:drawing>
          <wp:inline distT="0" distB="0" distL="0" distR="0" wp14:anchorId="272F6D66" wp14:editId="61849DC5">
            <wp:extent cx="252412" cy="252412"/>
            <wp:effectExtent l="0" t="0" r="0" b="0"/>
            <wp:docPr id="154" name="Graphic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sidR="0023568D" w:rsidRPr="0023568D">
        <w:rPr>
          <w:i/>
          <w:sz w:val="20"/>
        </w:rPr>
        <w:t xml:space="preserve">If you </w:t>
      </w:r>
      <w:r w:rsidR="00683671" w:rsidRPr="0023568D">
        <w:rPr>
          <w:i/>
          <w:sz w:val="20"/>
        </w:rPr>
        <w:t>assign</w:t>
      </w:r>
      <w:r w:rsidR="0023568D" w:rsidRPr="0023568D">
        <w:rPr>
          <w:i/>
          <w:sz w:val="20"/>
        </w:rPr>
        <w:t xml:space="preserve"> the value to the fields in the tables which are posted documents or ledger entries, in most cases, you can assign value without validating it.</w:t>
      </w:r>
      <w:r w:rsidR="0023568D">
        <w:rPr>
          <w:i/>
          <w:sz w:val="20"/>
        </w:rPr>
        <w:t xml:space="preserve"> </w:t>
      </w:r>
    </w:p>
    <w:p w14:paraId="4FD102BF" w14:textId="15D4C1C4" w:rsidR="0023568D" w:rsidRPr="0023568D" w:rsidRDefault="0023568D" w:rsidP="00CC5DFF">
      <w:pPr>
        <w:spacing w:line="480" w:lineRule="auto"/>
        <w:rPr>
          <w:i/>
          <w:sz w:val="20"/>
        </w:rPr>
      </w:pPr>
      <w:r>
        <w:rPr>
          <w:i/>
          <w:sz w:val="20"/>
        </w:rPr>
        <w:t>When you assign the value to the</w:t>
      </w:r>
      <w:r w:rsidR="00683671">
        <w:rPr>
          <w:i/>
          <w:sz w:val="20"/>
        </w:rPr>
        <w:t xml:space="preserve"> field remember that the value would not be saved in </w:t>
      </w:r>
      <w:r w:rsidR="00995F1F">
        <w:rPr>
          <w:i/>
          <w:sz w:val="20"/>
        </w:rPr>
        <w:t xml:space="preserve">the </w:t>
      </w:r>
      <w:r w:rsidR="00683671">
        <w:rPr>
          <w:i/>
          <w:sz w:val="20"/>
        </w:rPr>
        <w:t xml:space="preserve">database until </w:t>
      </w:r>
      <w:proofErr w:type="gramStart"/>
      <w:r w:rsidR="00381DE9">
        <w:rPr>
          <w:i/>
          <w:sz w:val="20"/>
        </w:rPr>
        <w:t>you will not</w:t>
      </w:r>
      <w:proofErr w:type="gramEnd"/>
      <w:r w:rsidR="00381DE9">
        <w:rPr>
          <w:i/>
          <w:sz w:val="20"/>
        </w:rPr>
        <w:t xml:space="preserve"> insert or modify the record.</w:t>
      </w:r>
    </w:p>
    <w:p w14:paraId="5A94F8CD" w14:textId="45790DC6" w:rsidR="00CC5DFF" w:rsidRDefault="005622E0" w:rsidP="00CC5DFF">
      <w:pPr>
        <w:pStyle w:val="Heading3"/>
      </w:pPr>
      <w:proofErr w:type="gramStart"/>
      <w:r>
        <w:t>Init</w:t>
      </w:r>
      <w:r w:rsidR="00CC5DFF">
        <w:t>(</w:t>
      </w:r>
      <w:proofErr w:type="gramEnd"/>
      <w:r w:rsidR="00CC5DFF">
        <w:t>)</w:t>
      </w:r>
      <w:r>
        <w:t xml:space="preserve"> and Insert()</w:t>
      </w:r>
    </w:p>
    <w:p w14:paraId="4BF7D632" w14:textId="36FFB6D2" w:rsidR="006F5111" w:rsidRDefault="006F5111" w:rsidP="006F5111">
      <w:pPr>
        <w:spacing w:line="480" w:lineRule="auto"/>
      </w:pPr>
      <w:r>
        <w:t xml:space="preserve">The </w:t>
      </w:r>
      <w:proofErr w:type="gramStart"/>
      <w:r w:rsidRPr="001229B5">
        <w:rPr>
          <w:b/>
        </w:rPr>
        <w:t>Init(</w:t>
      </w:r>
      <w:proofErr w:type="gramEnd"/>
      <w:r w:rsidRPr="001229B5">
        <w:rPr>
          <w:b/>
        </w:rPr>
        <w:t>)</w:t>
      </w:r>
      <w:r>
        <w:t xml:space="preserve"> method you will use when you want to start writing to the database a new record.</w:t>
      </w:r>
    </w:p>
    <w:p w14:paraId="2019A7C4" w14:textId="7050191A" w:rsidR="00CC5DFF" w:rsidRDefault="006F5111" w:rsidP="006F5111">
      <w:pPr>
        <w:spacing w:line="480" w:lineRule="auto"/>
      </w:pPr>
      <w:r>
        <w:t xml:space="preserve">Normally, after </w:t>
      </w:r>
      <w:proofErr w:type="gramStart"/>
      <w:r w:rsidR="001229B5" w:rsidRPr="001229B5">
        <w:rPr>
          <w:b/>
        </w:rPr>
        <w:t>Init(</w:t>
      </w:r>
      <w:proofErr w:type="gramEnd"/>
      <w:r w:rsidR="001229B5" w:rsidRPr="001229B5">
        <w:rPr>
          <w:b/>
        </w:rPr>
        <w:t>)</w:t>
      </w:r>
      <w:r>
        <w:t xml:space="preserve"> and assigning values to the fields, you will use </w:t>
      </w:r>
      <w:r w:rsidR="00995F1F">
        <w:t xml:space="preserve">the </w:t>
      </w:r>
      <w:r>
        <w:t xml:space="preserve">method </w:t>
      </w:r>
      <w:r w:rsidRPr="001229B5">
        <w:rPr>
          <w:b/>
        </w:rPr>
        <w:t>Insert()</w:t>
      </w:r>
      <w:r>
        <w:t xml:space="preserve">. By specifying </w:t>
      </w:r>
      <w:r w:rsidR="00995F1F">
        <w:t xml:space="preserve">the </w:t>
      </w:r>
      <w:r>
        <w:t xml:space="preserve">parameter in method </w:t>
      </w:r>
      <w:proofErr w:type="gramStart"/>
      <w:r w:rsidRPr="00EE03EE">
        <w:rPr>
          <w:b/>
        </w:rPr>
        <w:t>Insert(</w:t>
      </w:r>
      <w:proofErr w:type="gramEnd"/>
      <w:r w:rsidRPr="00EE03EE">
        <w:rPr>
          <w:b/>
        </w:rPr>
        <w:t>)</w:t>
      </w:r>
      <w:r>
        <w:t xml:space="preserve">, you can decide if code from </w:t>
      </w:r>
      <w:proofErr w:type="spellStart"/>
      <w:r w:rsidRPr="001229B5">
        <w:rPr>
          <w:b/>
        </w:rPr>
        <w:t>OnInsert</w:t>
      </w:r>
      <w:proofErr w:type="spellEnd"/>
      <w:r w:rsidRPr="001229B5">
        <w:rPr>
          <w:b/>
        </w:rPr>
        <w:t>()</w:t>
      </w:r>
      <w:r>
        <w:t xml:space="preserve"> trigger will be run. If </w:t>
      </w:r>
      <w:proofErr w:type="gramStart"/>
      <w:r>
        <w:t>you will</w:t>
      </w:r>
      <w:proofErr w:type="gramEnd"/>
      <w:r>
        <w:t xml:space="preserve"> leave brackets empty, then it means, that code will not be triggered.</w:t>
      </w:r>
    </w:p>
    <w:tbl>
      <w:tblPr>
        <w:tblStyle w:val="TableGrid"/>
        <w:tblW w:w="0" w:type="auto"/>
        <w:tblInd w:w="360" w:type="dxa"/>
        <w:tblLook w:val="04A0" w:firstRow="1" w:lastRow="0" w:firstColumn="1" w:lastColumn="0" w:noHBand="0" w:noVBand="1"/>
      </w:tblPr>
      <w:tblGrid>
        <w:gridCol w:w="8636"/>
      </w:tblGrid>
      <w:tr w:rsidR="00CC5DFF" w14:paraId="6ACAB7BB" w14:textId="77777777" w:rsidTr="000B213F">
        <w:tc>
          <w:tcPr>
            <w:tcW w:w="9016" w:type="dxa"/>
            <w:tcBorders>
              <w:top w:val="double" w:sz="4" w:space="0" w:color="auto"/>
              <w:left w:val="double" w:sz="4" w:space="0" w:color="auto"/>
              <w:bottom w:val="double" w:sz="4" w:space="0" w:color="auto"/>
              <w:right w:val="double" w:sz="4" w:space="0" w:color="auto"/>
            </w:tcBorders>
          </w:tcPr>
          <w:p w14:paraId="1345D522" w14:textId="77777777" w:rsidR="00CC5DFF" w:rsidRDefault="00CC5DFF" w:rsidP="000B213F">
            <w:pPr>
              <w:shd w:val="clear" w:color="auto" w:fill="FFFFFF"/>
              <w:spacing w:line="285" w:lineRule="atLeast"/>
              <w:jc w:val="left"/>
              <w:rPr>
                <w:rFonts w:ascii="Consolas" w:eastAsia="Times New Roman" w:hAnsi="Consolas" w:cs="Times New Roman"/>
                <w:color w:val="0000FF"/>
                <w:sz w:val="21"/>
                <w:szCs w:val="21"/>
              </w:rPr>
            </w:pPr>
          </w:p>
          <w:p w14:paraId="380F1A8A" w14:textId="487A83E8" w:rsidR="00F9484E" w:rsidRPr="00F9484E" w:rsidRDefault="00F9484E" w:rsidP="00F9484E">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AF00DB"/>
                <w:sz w:val="21"/>
                <w:szCs w:val="21"/>
              </w:rPr>
              <w:t>var</w:t>
            </w:r>
          </w:p>
          <w:p w14:paraId="3679E704" w14:textId="0BB132A0" w:rsidR="00F9484E" w:rsidRPr="00F9484E" w:rsidRDefault="00F9484E" w:rsidP="00F9484E">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Customer: </w:t>
            </w:r>
            <w:r w:rsidRPr="00F9484E">
              <w:rPr>
                <w:rFonts w:ascii="Consolas" w:eastAsia="Times New Roman" w:hAnsi="Consolas" w:cs="Times New Roman"/>
                <w:color w:val="0000FF"/>
                <w:sz w:val="21"/>
                <w:szCs w:val="21"/>
              </w:rPr>
              <w:t>Record</w:t>
            </w:r>
            <w:r w:rsidRPr="00F9484E">
              <w:rPr>
                <w:rFonts w:ascii="Consolas" w:eastAsia="Times New Roman" w:hAnsi="Consolas" w:cs="Times New Roman"/>
                <w:color w:val="000000"/>
                <w:sz w:val="21"/>
                <w:szCs w:val="21"/>
              </w:rPr>
              <w:t xml:space="preserve"> </w:t>
            </w:r>
            <w:proofErr w:type="gramStart"/>
            <w:r w:rsidRPr="00F9484E">
              <w:rPr>
                <w:rFonts w:ascii="Consolas" w:eastAsia="Times New Roman" w:hAnsi="Consolas" w:cs="Times New Roman"/>
                <w:color w:val="000000"/>
                <w:sz w:val="21"/>
                <w:szCs w:val="21"/>
              </w:rPr>
              <w:t>Customer;</w:t>
            </w:r>
            <w:proofErr w:type="gramEnd"/>
          </w:p>
          <w:p w14:paraId="7DA057D8" w14:textId="3F00B247" w:rsidR="00F9484E" w:rsidRPr="00F9484E" w:rsidRDefault="00F9484E" w:rsidP="00F9484E">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w:t>
            </w:r>
            <w:proofErr w:type="spellStart"/>
            <w:r w:rsidRPr="00F9484E">
              <w:rPr>
                <w:rFonts w:ascii="Consolas" w:eastAsia="Times New Roman" w:hAnsi="Consolas" w:cs="Times New Roman"/>
                <w:color w:val="000000"/>
                <w:sz w:val="21"/>
                <w:szCs w:val="21"/>
              </w:rPr>
              <w:t>MyName</w:t>
            </w:r>
            <w:proofErr w:type="spellEnd"/>
            <w:r w:rsidRPr="00F9484E">
              <w:rPr>
                <w:rFonts w:ascii="Consolas" w:eastAsia="Times New Roman" w:hAnsi="Consolas" w:cs="Times New Roman"/>
                <w:color w:val="000000"/>
                <w:sz w:val="21"/>
                <w:szCs w:val="21"/>
              </w:rPr>
              <w:t xml:space="preserve">, </w:t>
            </w:r>
            <w:proofErr w:type="spellStart"/>
            <w:proofErr w:type="gramStart"/>
            <w:r w:rsidRPr="00F9484E">
              <w:rPr>
                <w:rFonts w:ascii="Consolas" w:eastAsia="Times New Roman" w:hAnsi="Consolas" w:cs="Times New Roman"/>
                <w:color w:val="000000"/>
                <w:sz w:val="21"/>
                <w:szCs w:val="21"/>
              </w:rPr>
              <w:t>MyAddress</w:t>
            </w:r>
            <w:proofErr w:type="spellEnd"/>
            <w:r w:rsidRPr="00F9484E">
              <w:rPr>
                <w:rFonts w:ascii="Consolas" w:eastAsia="Times New Roman" w:hAnsi="Consolas" w:cs="Times New Roman"/>
                <w:color w:val="000000"/>
                <w:sz w:val="21"/>
                <w:szCs w:val="21"/>
              </w:rPr>
              <w:t xml:space="preserve"> :</w:t>
            </w:r>
            <w:proofErr w:type="gramEnd"/>
            <w:r w:rsidRPr="00F9484E">
              <w:rPr>
                <w:rFonts w:ascii="Consolas" w:eastAsia="Times New Roman" w:hAnsi="Consolas" w:cs="Times New Roman"/>
                <w:color w:val="000000"/>
                <w:sz w:val="21"/>
                <w:szCs w:val="21"/>
              </w:rPr>
              <w:t xml:space="preserve"> </w:t>
            </w:r>
            <w:r w:rsidRPr="00F9484E">
              <w:rPr>
                <w:rFonts w:ascii="Consolas" w:eastAsia="Times New Roman" w:hAnsi="Consolas" w:cs="Times New Roman"/>
                <w:color w:val="0000FF"/>
                <w:sz w:val="21"/>
                <w:szCs w:val="21"/>
              </w:rPr>
              <w:t>Text</w:t>
            </w:r>
            <w:r w:rsidRPr="00F9484E">
              <w:rPr>
                <w:rFonts w:ascii="Consolas" w:eastAsia="Times New Roman" w:hAnsi="Consolas" w:cs="Times New Roman"/>
                <w:color w:val="000000"/>
                <w:sz w:val="21"/>
                <w:szCs w:val="21"/>
              </w:rPr>
              <w:t>[</w:t>
            </w:r>
            <w:r w:rsidRPr="00F9484E">
              <w:rPr>
                <w:rFonts w:ascii="Consolas" w:eastAsia="Times New Roman" w:hAnsi="Consolas" w:cs="Times New Roman"/>
                <w:color w:val="098658"/>
                <w:sz w:val="21"/>
                <w:szCs w:val="21"/>
              </w:rPr>
              <w:t>100</w:t>
            </w:r>
            <w:r w:rsidRPr="00F9484E">
              <w:rPr>
                <w:rFonts w:ascii="Consolas" w:eastAsia="Times New Roman" w:hAnsi="Consolas" w:cs="Times New Roman"/>
                <w:color w:val="000000"/>
                <w:sz w:val="21"/>
                <w:szCs w:val="21"/>
              </w:rPr>
              <w:t>];</w:t>
            </w:r>
          </w:p>
          <w:p w14:paraId="0B57000B" w14:textId="6D6C1424" w:rsidR="00F9484E" w:rsidRPr="00F9484E" w:rsidRDefault="00F9484E" w:rsidP="00F9484E">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AF00DB"/>
                <w:sz w:val="21"/>
                <w:szCs w:val="21"/>
              </w:rPr>
              <w:t>begin</w:t>
            </w:r>
          </w:p>
          <w:p w14:paraId="73091D31" w14:textId="0C52395C" w:rsidR="00F9484E" w:rsidRPr="00F9484E" w:rsidRDefault="00F9484E" w:rsidP="00F9484E">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w:t>
            </w:r>
            <w:proofErr w:type="spellStart"/>
            <w:r w:rsidRPr="00F9484E">
              <w:rPr>
                <w:rFonts w:ascii="Consolas" w:eastAsia="Times New Roman" w:hAnsi="Consolas" w:cs="Times New Roman"/>
                <w:color w:val="000000"/>
                <w:sz w:val="21"/>
                <w:szCs w:val="21"/>
              </w:rPr>
              <w:t>Customer</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Init</w:t>
            </w:r>
            <w:proofErr w:type="spellEnd"/>
            <w:r w:rsidRPr="00F9484E">
              <w:rPr>
                <w:rFonts w:ascii="Consolas" w:eastAsia="Times New Roman" w:hAnsi="Consolas" w:cs="Times New Roman"/>
                <w:color w:val="0000FF"/>
                <w:sz w:val="21"/>
                <w:szCs w:val="21"/>
              </w:rPr>
              <w:t>(</w:t>
            </w:r>
            <w:proofErr w:type="gramStart"/>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w:t>
            </w:r>
            <w:proofErr w:type="gramEnd"/>
          </w:p>
          <w:p w14:paraId="3FB1DA7C" w14:textId="7511FD47" w:rsidR="00F9484E" w:rsidRPr="00F9484E" w:rsidRDefault="00F9484E" w:rsidP="00F9484E">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w:t>
            </w:r>
            <w:proofErr w:type="spellStart"/>
            <w:proofErr w:type="gramStart"/>
            <w:r w:rsidRPr="00F9484E">
              <w:rPr>
                <w:rFonts w:ascii="Consolas" w:eastAsia="Times New Roman" w:hAnsi="Consolas" w:cs="Times New Roman"/>
                <w:color w:val="000000"/>
                <w:sz w:val="21"/>
                <w:szCs w:val="21"/>
              </w:rPr>
              <w:t>Customer</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Name</w:t>
            </w:r>
            <w:proofErr w:type="spellEnd"/>
            <w:r w:rsidRPr="00F9484E">
              <w:rPr>
                <w:rFonts w:ascii="Consolas" w:eastAsia="Times New Roman" w:hAnsi="Consolas" w:cs="Times New Roman"/>
                <w:color w:val="0000FF"/>
                <w:sz w:val="21"/>
                <w:szCs w:val="21"/>
              </w:rPr>
              <w:t xml:space="preserve"> :</w:t>
            </w:r>
            <w:proofErr w:type="gramEnd"/>
            <w:r w:rsidRPr="00F9484E">
              <w:rPr>
                <w:rFonts w:ascii="Consolas" w:eastAsia="Times New Roman" w:hAnsi="Consolas" w:cs="Times New Roman"/>
                <w:color w:val="0000FF"/>
                <w:sz w:val="21"/>
                <w:szCs w:val="21"/>
              </w:rPr>
              <w:t xml:space="preserve">= </w:t>
            </w:r>
            <w:proofErr w:type="spellStart"/>
            <w:r w:rsidRPr="00F9484E">
              <w:rPr>
                <w:rFonts w:ascii="Consolas" w:eastAsia="Times New Roman" w:hAnsi="Consolas" w:cs="Times New Roman"/>
                <w:color w:val="000000"/>
                <w:sz w:val="21"/>
                <w:szCs w:val="21"/>
              </w:rPr>
              <w:t>MyName</w:t>
            </w:r>
            <w:proofErr w:type="spellEnd"/>
            <w:r w:rsidRPr="00F9484E">
              <w:rPr>
                <w:rFonts w:ascii="Consolas" w:eastAsia="Times New Roman" w:hAnsi="Consolas" w:cs="Times New Roman"/>
                <w:color w:val="000000"/>
                <w:sz w:val="21"/>
                <w:szCs w:val="21"/>
              </w:rPr>
              <w:t>;</w:t>
            </w:r>
          </w:p>
          <w:p w14:paraId="2517A04A" w14:textId="5D1D9373" w:rsidR="00F9484E" w:rsidRPr="00F9484E" w:rsidRDefault="00F9484E" w:rsidP="00F9484E">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w:t>
            </w:r>
            <w:proofErr w:type="spellStart"/>
            <w:proofErr w:type="gramStart"/>
            <w:r w:rsidRPr="00F9484E">
              <w:rPr>
                <w:rFonts w:ascii="Consolas" w:eastAsia="Times New Roman" w:hAnsi="Consolas" w:cs="Times New Roman"/>
                <w:color w:val="000000"/>
                <w:sz w:val="21"/>
                <w:szCs w:val="21"/>
              </w:rPr>
              <w:t>Customer</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Address</w:t>
            </w:r>
            <w:proofErr w:type="spellEnd"/>
            <w:r w:rsidRPr="00F9484E">
              <w:rPr>
                <w:rFonts w:ascii="Consolas" w:eastAsia="Times New Roman" w:hAnsi="Consolas" w:cs="Times New Roman"/>
                <w:color w:val="0000FF"/>
                <w:sz w:val="21"/>
                <w:szCs w:val="21"/>
              </w:rPr>
              <w:t xml:space="preserve"> :</w:t>
            </w:r>
            <w:proofErr w:type="gramEnd"/>
            <w:r w:rsidRPr="00F9484E">
              <w:rPr>
                <w:rFonts w:ascii="Consolas" w:eastAsia="Times New Roman" w:hAnsi="Consolas" w:cs="Times New Roman"/>
                <w:color w:val="0000FF"/>
                <w:sz w:val="21"/>
                <w:szCs w:val="21"/>
              </w:rPr>
              <w:t xml:space="preserve">= </w:t>
            </w:r>
            <w:proofErr w:type="spellStart"/>
            <w:r w:rsidRPr="00F9484E">
              <w:rPr>
                <w:rFonts w:ascii="Consolas" w:eastAsia="Times New Roman" w:hAnsi="Consolas" w:cs="Times New Roman"/>
                <w:color w:val="000000"/>
                <w:sz w:val="21"/>
                <w:szCs w:val="21"/>
              </w:rPr>
              <w:t>MyAddress</w:t>
            </w:r>
            <w:proofErr w:type="spellEnd"/>
            <w:r w:rsidRPr="00F9484E">
              <w:rPr>
                <w:rFonts w:ascii="Consolas" w:eastAsia="Times New Roman" w:hAnsi="Consolas" w:cs="Times New Roman"/>
                <w:color w:val="000000"/>
                <w:sz w:val="21"/>
                <w:szCs w:val="21"/>
              </w:rPr>
              <w:t>;</w:t>
            </w:r>
          </w:p>
          <w:p w14:paraId="166CF72D" w14:textId="2E0F91DC" w:rsidR="00F9484E" w:rsidRPr="00F9484E" w:rsidRDefault="00F9484E" w:rsidP="00F9484E">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w:t>
            </w:r>
            <w:proofErr w:type="spellStart"/>
            <w:r w:rsidRPr="00F9484E">
              <w:rPr>
                <w:rFonts w:ascii="Consolas" w:eastAsia="Times New Roman" w:hAnsi="Consolas" w:cs="Times New Roman"/>
                <w:color w:val="000000"/>
                <w:sz w:val="21"/>
                <w:szCs w:val="21"/>
              </w:rPr>
              <w:t>Customer</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Insert</w:t>
            </w:r>
            <w:proofErr w:type="spellEnd"/>
            <w:r w:rsidRPr="00F9484E">
              <w:rPr>
                <w:rFonts w:ascii="Consolas" w:eastAsia="Times New Roman" w:hAnsi="Consolas" w:cs="Times New Roman"/>
                <w:color w:val="0000FF"/>
                <w:sz w:val="21"/>
                <w:szCs w:val="21"/>
              </w:rPr>
              <w:t>(</w:t>
            </w:r>
            <w:proofErr w:type="gramStart"/>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w:t>
            </w:r>
            <w:proofErr w:type="gramEnd"/>
          </w:p>
          <w:p w14:paraId="6D5326FA" w14:textId="35B075E8" w:rsidR="00F9484E" w:rsidRPr="00F9484E" w:rsidRDefault="00F9484E" w:rsidP="00F9484E">
            <w:pPr>
              <w:shd w:val="clear" w:color="auto" w:fill="FFFFFF"/>
              <w:spacing w:line="285" w:lineRule="atLeast"/>
              <w:jc w:val="left"/>
              <w:rPr>
                <w:rFonts w:ascii="Consolas" w:eastAsia="Times New Roman" w:hAnsi="Consolas" w:cs="Times New Roman"/>
                <w:color w:val="000000"/>
                <w:sz w:val="21"/>
                <w:szCs w:val="21"/>
              </w:rPr>
            </w:pPr>
            <w:proofErr w:type="gramStart"/>
            <w:r w:rsidRPr="00F9484E">
              <w:rPr>
                <w:rFonts w:ascii="Consolas" w:eastAsia="Times New Roman" w:hAnsi="Consolas" w:cs="Times New Roman"/>
                <w:color w:val="AF00DB"/>
                <w:sz w:val="21"/>
                <w:szCs w:val="21"/>
              </w:rPr>
              <w:t>end</w:t>
            </w:r>
            <w:r w:rsidRPr="00F9484E">
              <w:rPr>
                <w:rFonts w:ascii="Consolas" w:eastAsia="Times New Roman" w:hAnsi="Consolas" w:cs="Times New Roman"/>
                <w:color w:val="000000"/>
                <w:sz w:val="21"/>
                <w:szCs w:val="21"/>
              </w:rPr>
              <w:t>;</w:t>
            </w:r>
            <w:proofErr w:type="gramEnd"/>
          </w:p>
          <w:p w14:paraId="74AEA3B1" w14:textId="77777777" w:rsidR="00CC5DFF" w:rsidRDefault="00CC5DFF" w:rsidP="000B213F">
            <w:pPr>
              <w:pStyle w:val="ListParagraph"/>
              <w:ind w:left="0"/>
              <w:rPr>
                <w:rStyle w:val="Heading3Char"/>
              </w:rPr>
            </w:pPr>
          </w:p>
        </w:tc>
      </w:tr>
    </w:tbl>
    <w:p w14:paraId="7DF779A4" w14:textId="77777777" w:rsidR="00CC5DFF" w:rsidRDefault="00CC5DFF" w:rsidP="00CC5DFF">
      <w:pPr>
        <w:spacing w:line="480" w:lineRule="auto"/>
      </w:pPr>
    </w:p>
    <w:p w14:paraId="698129F9" w14:textId="0A0EC273" w:rsidR="00094B5C" w:rsidRDefault="00995F1F" w:rsidP="00094B5C">
      <w:pPr>
        <w:spacing w:line="480" w:lineRule="auto"/>
      </w:pPr>
      <w:r>
        <w:t>In the a</w:t>
      </w:r>
      <w:r w:rsidR="00CC5DFF">
        <w:t xml:space="preserve">bove example </w:t>
      </w:r>
      <w:r w:rsidR="00F9484E">
        <w:t xml:space="preserve">insert the </w:t>
      </w:r>
      <w:r w:rsidR="001C57AF">
        <w:t xml:space="preserve">new Customer </w:t>
      </w:r>
      <w:r w:rsidR="001C57AF" w:rsidRPr="00094B5C">
        <w:rPr>
          <w:b/>
        </w:rPr>
        <w:t>without trigger</w:t>
      </w:r>
      <w:r w:rsidR="00094B5C" w:rsidRPr="00094B5C">
        <w:rPr>
          <w:b/>
        </w:rPr>
        <w:t>ing</w:t>
      </w:r>
      <w:r w:rsidR="001C57AF" w:rsidRPr="00094B5C">
        <w:rPr>
          <w:b/>
        </w:rPr>
        <w:t xml:space="preserve"> </w:t>
      </w:r>
      <w:r>
        <w:rPr>
          <w:b/>
        </w:rPr>
        <w:t xml:space="preserve">the </w:t>
      </w:r>
      <w:r w:rsidR="001C57AF" w:rsidRPr="00094B5C">
        <w:rPr>
          <w:b/>
        </w:rPr>
        <w:t>code</w:t>
      </w:r>
      <w:r w:rsidR="001C57AF">
        <w:t xml:space="preserve"> which is in </w:t>
      </w:r>
      <w:proofErr w:type="spellStart"/>
      <w:r w:rsidR="001C57AF" w:rsidRPr="005D6F89">
        <w:rPr>
          <w:b/>
        </w:rPr>
        <w:t>OnInsert</w:t>
      </w:r>
      <w:proofErr w:type="spellEnd"/>
      <w:r w:rsidR="001C57AF">
        <w:t xml:space="preserve"> in the Customer Table.</w:t>
      </w:r>
    </w:p>
    <w:tbl>
      <w:tblPr>
        <w:tblStyle w:val="TableGrid"/>
        <w:tblW w:w="0" w:type="auto"/>
        <w:tblInd w:w="360" w:type="dxa"/>
        <w:tblLook w:val="04A0" w:firstRow="1" w:lastRow="0" w:firstColumn="1" w:lastColumn="0" w:noHBand="0" w:noVBand="1"/>
      </w:tblPr>
      <w:tblGrid>
        <w:gridCol w:w="8636"/>
      </w:tblGrid>
      <w:tr w:rsidR="00094B5C" w14:paraId="7819C17D" w14:textId="77777777" w:rsidTr="000B213F">
        <w:tc>
          <w:tcPr>
            <w:tcW w:w="9016" w:type="dxa"/>
            <w:tcBorders>
              <w:top w:val="double" w:sz="4" w:space="0" w:color="auto"/>
              <w:left w:val="double" w:sz="4" w:space="0" w:color="auto"/>
              <w:bottom w:val="double" w:sz="4" w:space="0" w:color="auto"/>
              <w:right w:val="double" w:sz="4" w:space="0" w:color="auto"/>
            </w:tcBorders>
          </w:tcPr>
          <w:p w14:paraId="1B343729" w14:textId="77777777" w:rsidR="00094B5C" w:rsidRDefault="00094B5C" w:rsidP="000B213F">
            <w:pPr>
              <w:shd w:val="clear" w:color="auto" w:fill="FFFFFF"/>
              <w:spacing w:line="285" w:lineRule="atLeast"/>
              <w:jc w:val="left"/>
              <w:rPr>
                <w:rFonts w:ascii="Consolas" w:eastAsia="Times New Roman" w:hAnsi="Consolas" w:cs="Times New Roman"/>
                <w:color w:val="0000FF"/>
                <w:sz w:val="21"/>
                <w:szCs w:val="21"/>
              </w:rPr>
            </w:pPr>
          </w:p>
          <w:p w14:paraId="3D34E37B" w14:textId="77777777" w:rsidR="00094B5C" w:rsidRPr="00F9484E" w:rsidRDefault="00094B5C"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AF00DB"/>
                <w:sz w:val="21"/>
                <w:szCs w:val="21"/>
              </w:rPr>
              <w:t>var</w:t>
            </w:r>
          </w:p>
          <w:p w14:paraId="3107B961" w14:textId="77777777" w:rsidR="00094B5C" w:rsidRPr="00F9484E" w:rsidRDefault="00094B5C"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Customer: </w:t>
            </w:r>
            <w:r w:rsidRPr="00F9484E">
              <w:rPr>
                <w:rFonts w:ascii="Consolas" w:eastAsia="Times New Roman" w:hAnsi="Consolas" w:cs="Times New Roman"/>
                <w:color w:val="0000FF"/>
                <w:sz w:val="21"/>
                <w:szCs w:val="21"/>
              </w:rPr>
              <w:t>Record</w:t>
            </w:r>
            <w:r w:rsidRPr="00F9484E">
              <w:rPr>
                <w:rFonts w:ascii="Consolas" w:eastAsia="Times New Roman" w:hAnsi="Consolas" w:cs="Times New Roman"/>
                <w:color w:val="000000"/>
                <w:sz w:val="21"/>
                <w:szCs w:val="21"/>
              </w:rPr>
              <w:t xml:space="preserve"> </w:t>
            </w:r>
            <w:proofErr w:type="gramStart"/>
            <w:r w:rsidRPr="00F9484E">
              <w:rPr>
                <w:rFonts w:ascii="Consolas" w:eastAsia="Times New Roman" w:hAnsi="Consolas" w:cs="Times New Roman"/>
                <w:color w:val="000000"/>
                <w:sz w:val="21"/>
                <w:szCs w:val="21"/>
              </w:rPr>
              <w:t>Customer;</w:t>
            </w:r>
            <w:proofErr w:type="gramEnd"/>
          </w:p>
          <w:p w14:paraId="105F93F6" w14:textId="77777777" w:rsidR="00094B5C" w:rsidRPr="00F9484E" w:rsidRDefault="00094B5C"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w:t>
            </w:r>
            <w:proofErr w:type="spellStart"/>
            <w:r w:rsidRPr="00F9484E">
              <w:rPr>
                <w:rFonts w:ascii="Consolas" w:eastAsia="Times New Roman" w:hAnsi="Consolas" w:cs="Times New Roman"/>
                <w:color w:val="000000"/>
                <w:sz w:val="21"/>
                <w:szCs w:val="21"/>
              </w:rPr>
              <w:t>MyName</w:t>
            </w:r>
            <w:proofErr w:type="spellEnd"/>
            <w:r w:rsidRPr="00F9484E">
              <w:rPr>
                <w:rFonts w:ascii="Consolas" w:eastAsia="Times New Roman" w:hAnsi="Consolas" w:cs="Times New Roman"/>
                <w:color w:val="000000"/>
                <w:sz w:val="21"/>
                <w:szCs w:val="21"/>
              </w:rPr>
              <w:t xml:space="preserve">, </w:t>
            </w:r>
            <w:proofErr w:type="spellStart"/>
            <w:proofErr w:type="gramStart"/>
            <w:r w:rsidRPr="00F9484E">
              <w:rPr>
                <w:rFonts w:ascii="Consolas" w:eastAsia="Times New Roman" w:hAnsi="Consolas" w:cs="Times New Roman"/>
                <w:color w:val="000000"/>
                <w:sz w:val="21"/>
                <w:szCs w:val="21"/>
              </w:rPr>
              <w:t>MyAddress</w:t>
            </w:r>
            <w:proofErr w:type="spellEnd"/>
            <w:r w:rsidRPr="00F9484E">
              <w:rPr>
                <w:rFonts w:ascii="Consolas" w:eastAsia="Times New Roman" w:hAnsi="Consolas" w:cs="Times New Roman"/>
                <w:color w:val="000000"/>
                <w:sz w:val="21"/>
                <w:szCs w:val="21"/>
              </w:rPr>
              <w:t xml:space="preserve"> :</w:t>
            </w:r>
            <w:proofErr w:type="gramEnd"/>
            <w:r w:rsidRPr="00F9484E">
              <w:rPr>
                <w:rFonts w:ascii="Consolas" w:eastAsia="Times New Roman" w:hAnsi="Consolas" w:cs="Times New Roman"/>
                <w:color w:val="000000"/>
                <w:sz w:val="21"/>
                <w:szCs w:val="21"/>
              </w:rPr>
              <w:t xml:space="preserve"> </w:t>
            </w:r>
            <w:r w:rsidRPr="00F9484E">
              <w:rPr>
                <w:rFonts w:ascii="Consolas" w:eastAsia="Times New Roman" w:hAnsi="Consolas" w:cs="Times New Roman"/>
                <w:color w:val="0000FF"/>
                <w:sz w:val="21"/>
                <w:szCs w:val="21"/>
              </w:rPr>
              <w:t>Text</w:t>
            </w:r>
            <w:r w:rsidRPr="00F9484E">
              <w:rPr>
                <w:rFonts w:ascii="Consolas" w:eastAsia="Times New Roman" w:hAnsi="Consolas" w:cs="Times New Roman"/>
                <w:color w:val="000000"/>
                <w:sz w:val="21"/>
                <w:szCs w:val="21"/>
              </w:rPr>
              <w:t>[</w:t>
            </w:r>
            <w:r w:rsidRPr="00F9484E">
              <w:rPr>
                <w:rFonts w:ascii="Consolas" w:eastAsia="Times New Roman" w:hAnsi="Consolas" w:cs="Times New Roman"/>
                <w:color w:val="098658"/>
                <w:sz w:val="21"/>
                <w:szCs w:val="21"/>
              </w:rPr>
              <w:t>100</w:t>
            </w:r>
            <w:r w:rsidRPr="00F9484E">
              <w:rPr>
                <w:rFonts w:ascii="Consolas" w:eastAsia="Times New Roman" w:hAnsi="Consolas" w:cs="Times New Roman"/>
                <w:color w:val="000000"/>
                <w:sz w:val="21"/>
                <w:szCs w:val="21"/>
              </w:rPr>
              <w:t>];</w:t>
            </w:r>
          </w:p>
          <w:p w14:paraId="3DBBF00D" w14:textId="77777777" w:rsidR="00094B5C" w:rsidRPr="00F9484E" w:rsidRDefault="00094B5C"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AF00DB"/>
                <w:sz w:val="21"/>
                <w:szCs w:val="21"/>
              </w:rPr>
              <w:t>begin</w:t>
            </w:r>
          </w:p>
          <w:p w14:paraId="6DF4F897" w14:textId="77777777" w:rsidR="00094B5C" w:rsidRPr="00F9484E" w:rsidRDefault="00094B5C"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w:t>
            </w:r>
            <w:proofErr w:type="spellStart"/>
            <w:r w:rsidRPr="00F9484E">
              <w:rPr>
                <w:rFonts w:ascii="Consolas" w:eastAsia="Times New Roman" w:hAnsi="Consolas" w:cs="Times New Roman"/>
                <w:color w:val="000000"/>
                <w:sz w:val="21"/>
                <w:szCs w:val="21"/>
              </w:rPr>
              <w:t>Customer</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Init</w:t>
            </w:r>
            <w:proofErr w:type="spellEnd"/>
            <w:r w:rsidRPr="00F9484E">
              <w:rPr>
                <w:rFonts w:ascii="Consolas" w:eastAsia="Times New Roman" w:hAnsi="Consolas" w:cs="Times New Roman"/>
                <w:color w:val="0000FF"/>
                <w:sz w:val="21"/>
                <w:szCs w:val="21"/>
              </w:rPr>
              <w:t>(</w:t>
            </w:r>
            <w:proofErr w:type="gramStart"/>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w:t>
            </w:r>
            <w:proofErr w:type="gramEnd"/>
          </w:p>
          <w:p w14:paraId="69F198D6" w14:textId="77777777" w:rsidR="00094B5C" w:rsidRPr="00F9484E" w:rsidRDefault="00094B5C"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w:t>
            </w:r>
            <w:proofErr w:type="spellStart"/>
            <w:proofErr w:type="gramStart"/>
            <w:r w:rsidRPr="00F9484E">
              <w:rPr>
                <w:rFonts w:ascii="Consolas" w:eastAsia="Times New Roman" w:hAnsi="Consolas" w:cs="Times New Roman"/>
                <w:color w:val="000000"/>
                <w:sz w:val="21"/>
                <w:szCs w:val="21"/>
              </w:rPr>
              <w:t>Customer</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Name</w:t>
            </w:r>
            <w:proofErr w:type="spellEnd"/>
            <w:r w:rsidRPr="00F9484E">
              <w:rPr>
                <w:rFonts w:ascii="Consolas" w:eastAsia="Times New Roman" w:hAnsi="Consolas" w:cs="Times New Roman"/>
                <w:color w:val="0000FF"/>
                <w:sz w:val="21"/>
                <w:szCs w:val="21"/>
              </w:rPr>
              <w:t xml:space="preserve"> :</w:t>
            </w:r>
            <w:proofErr w:type="gramEnd"/>
            <w:r w:rsidRPr="00F9484E">
              <w:rPr>
                <w:rFonts w:ascii="Consolas" w:eastAsia="Times New Roman" w:hAnsi="Consolas" w:cs="Times New Roman"/>
                <w:color w:val="0000FF"/>
                <w:sz w:val="21"/>
                <w:szCs w:val="21"/>
              </w:rPr>
              <w:t xml:space="preserve">= </w:t>
            </w:r>
            <w:proofErr w:type="spellStart"/>
            <w:r w:rsidRPr="00F9484E">
              <w:rPr>
                <w:rFonts w:ascii="Consolas" w:eastAsia="Times New Roman" w:hAnsi="Consolas" w:cs="Times New Roman"/>
                <w:color w:val="000000"/>
                <w:sz w:val="21"/>
                <w:szCs w:val="21"/>
              </w:rPr>
              <w:t>MyName</w:t>
            </w:r>
            <w:proofErr w:type="spellEnd"/>
            <w:r w:rsidRPr="00F9484E">
              <w:rPr>
                <w:rFonts w:ascii="Consolas" w:eastAsia="Times New Roman" w:hAnsi="Consolas" w:cs="Times New Roman"/>
                <w:color w:val="000000"/>
                <w:sz w:val="21"/>
                <w:szCs w:val="21"/>
              </w:rPr>
              <w:t>;</w:t>
            </w:r>
          </w:p>
          <w:p w14:paraId="74813DCE" w14:textId="77777777" w:rsidR="00094B5C" w:rsidRPr="00F9484E" w:rsidRDefault="00094B5C"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w:t>
            </w:r>
            <w:proofErr w:type="spellStart"/>
            <w:proofErr w:type="gramStart"/>
            <w:r w:rsidRPr="00F9484E">
              <w:rPr>
                <w:rFonts w:ascii="Consolas" w:eastAsia="Times New Roman" w:hAnsi="Consolas" w:cs="Times New Roman"/>
                <w:color w:val="000000"/>
                <w:sz w:val="21"/>
                <w:szCs w:val="21"/>
              </w:rPr>
              <w:t>Customer</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Address</w:t>
            </w:r>
            <w:proofErr w:type="spellEnd"/>
            <w:r w:rsidRPr="00F9484E">
              <w:rPr>
                <w:rFonts w:ascii="Consolas" w:eastAsia="Times New Roman" w:hAnsi="Consolas" w:cs="Times New Roman"/>
                <w:color w:val="0000FF"/>
                <w:sz w:val="21"/>
                <w:szCs w:val="21"/>
              </w:rPr>
              <w:t xml:space="preserve"> :</w:t>
            </w:r>
            <w:proofErr w:type="gramEnd"/>
            <w:r w:rsidRPr="00F9484E">
              <w:rPr>
                <w:rFonts w:ascii="Consolas" w:eastAsia="Times New Roman" w:hAnsi="Consolas" w:cs="Times New Roman"/>
                <w:color w:val="0000FF"/>
                <w:sz w:val="21"/>
                <w:szCs w:val="21"/>
              </w:rPr>
              <w:t xml:space="preserve">= </w:t>
            </w:r>
            <w:proofErr w:type="spellStart"/>
            <w:r w:rsidRPr="00F9484E">
              <w:rPr>
                <w:rFonts w:ascii="Consolas" w:eastAsia="Times New Roman" w:hAnsi="Consolas" w:cs="Times New Roman"/>
                <w:color w:val="000000"/>
                <w:sz w:val="21"/>
                <w:szCs w:val="21"/>
              </w:rPr>
              <w:t>MyAddress</w:t>
            </w:r>
            <w:proofErr w:type="spellEnd"/>
            <w:r w:rsidRPr="00F9484E">
              <w:rPr>
                <w:rFonts w:ascii="Consolas" w:eastAsia="Times New Roman" w:hAnsi="Consolas" w:cs="Times New Roman"/>
                <w:color w:val="000000"/>
                <w:sz w:val="21"/>
                <w:szCs w:val="21"/>
              </w:rPr>
              <w:t>;</w:t>
            </w:r>
          </w:p>
          <w:p w14:paraId="1D2CEF8A" w14:textId="1B5ABCDF" w:rsidR="00094B5C" w:rsidRPr="00F9484E" w:rsidRDefault="00094B5C"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lastRenderedPageBreak/>
              <w:t> </w:t>
            </w:r>
            <w:r w:rsidR="008D1796">
              <w:rPr>
                <w:rFonts w:ascii="Consolas" w:eastAsia="Times New Roman" w:hAnsi="Consolas" w:cs="Times New Roman"/>
                <w:color w:val="000000"/>
                <w:sz w:val="21"/>
                <w:szCs w:val="21"/>
              </w:rPr>
              <w:t xml:space="preserve"> </w:t>
            </w:r>
            <w:proofErr w:type="spellStart"/>
            <w:r w:rsidR="008D1796" w:rsidRPr="008D1796">
              <w:rPr>
                <w:rFonts w:ascii="Consolas" w:eastAsia="Times New Roman" w:hAnsi="Consolas" w:cs="Times New Roman"/>
                <w:color w:val="000000"/>
                <w:sz w:val="21"/>
                <w:szCs w:val="21"/>
              </w:rPr>
              <w:t>Customer</w:t>
            </w:r>
            <w:r w:rsidR="008D1796" w:rsidRPr="008D1796">
              <w:rPr>
                <w:rFonts w:ascii="Consolas" w:eastAsia="Times New Roman" w:hAnsi="Consolas" w:cs="Times New Roman"/>
                <w:color w:val="0000FF"/>
                <w:sz w:val="21"/>
                <w:szCs w:val="21"/>
              </w:rPr>
              <w:t>.</w:t>
            </w:r>
            <w:r w:rsidR="008D1796" w:rsidRPr="008D1796">
              <w:rPr>
                <w:rFonts w:ascii="Consolas" w:eastAsia="Times New Roman" w:hAnsi="Consolas" w:cs="Times New Roman"/>
                <w:color w:val="000000"/>
                <w:sz w:val="21"/>
                <w:szCs w:val="21"/>
              </w:rPr>
              <w:t>Insert</w:t>
            </w:r>
            <w:proofErr w:type="spellEnd"/>
            <w:r w:rsidR="008D1796" w:rsidRPr="008D1796">
              <w:rPr>
                <w:rFonts w:ascii="Consolas" w:eastAsia="Times New Roman" w:hAnsi="Consolas" w:cs="Times New Roman"/>
                <w:color w:val="0000FF"/>
                <w:sz w:val="21"/>
                <w:szCs w:val="21"/>
              </w:rPr>
              <w:t>(</w:t>
            </w:r>
            <w:r w:rsidR="008D1796" w:rsidRPr="008D1796">
              <w:rPr>
                <w:rFonts w:ascii="Consolas" w:eastAsia="Times New Roman" w:hAnsi="Consolas" w:cs="Times New Roman"/>
                <w:color w:val="000000"/>
                <w:sz w:val="21"/>
                <w:szCs w:val="21"/>
              </w:rPr>
              <w:t>true</w:t>
            </w:r>
            <w:proofErr w:type="gramStart"/>
            <w:r w:rsidR="008D1796" w:rsidRPr="008D1796">
              <w:rPr>
                <w:rFonts w:ascii="Consolas" w:eastAsia="Times New Roman" w:hAnsi="Consolas" w:cs="Times New Roman"/>
                <w:color w:val="0000FF"/>
                <w:sz w:val="21"/>
                <w:szCs w:val="21"/>
              </w:rPr>
              <w:t>)</w:t>
            </w:r>
            <w:r w:rsidR="008D1796" w:rsidRPr="008D1796">
              <w:rPr>
                <w:rFonts w:ascii="Consolas" w:eastAsia="Times New Roman" w:hAnsi="Consolas" w:cs="Times New Roman"/>
                <w:color w:val="000000"/>
                <w:sz w:val="21"/>
                <w:szCs w:val="21"/>
              </w:rPr>
              <w:t>;</w:t>
            </w:r>
            <w:proofErr w:type="gramEnd"/>
          </w:p>
          <w:p w14:paraId="5FEE4398" w14:textId="77777777" w:rsidR="00094B5C" w:rsidRPr="00F9484E" w:rsidRDefault="00094B5C" w:rsidP="000B213F">
            <w:pPr>
              <w:shd w:val="clear" w:color="auto" w:fill="FFFFFF"/>
              <w:spacing w:line="285" w:lineRule="atLeast"/>
              <w:jc w:val="left"/>
              <w:rPr>
                <w:rFonts w:ascii="Consolas" w:eastAsia="Times New Roman" w:hAnsi="Consolas" w:cs="Times New Roman"/>
                <w:color w:val="000000"/>
                <w:sz w:val="21"/>
                <w:szCs w:val="21"/>
              </w:rPr>
            </w:pPr>
            <w:proofErr w:type="gramStart"/>
            <w:r w:rsidRPr="00F9484E">
              <w:rPr>
                <w:rFonts w:ascii="Consolas" w:eastAsia="Times New Roman" w:hAnsi="Consolas" w:cs="Times New Roman"/>
                <w:color w:val="AF00DB"/>
                <w:sz w:val="21"/>
                <w:szCs w:val="21"/>
              </w:rPr>
              <w:t>end</w:t>
            </w:r>
            <w:r w:rsidRPr="00F9484E">
              <w:rPr>
                <w:rFonts w:ascii="Consolas" w:eastAsia="Times New Roman" w:hAnsi="Consolas" w:cs="Times New Roman"/>
                <w:color w:val="000000"/>
                <w:sz w:val="21"/>
                <w:szCs w:val="21"/>
              </w:rPr>
              <w:t>;</w:t>
            </w:r>
            <w:proofErr w:type="gramEnd"/>
          </w:p>
          <w:p w14:paraId="52A3FC7A" w14:textId="77777777" w:rsidR="00094B5C" w:rsidRDefault="00094B5C" w:rsidP="000B213F">
            <w:pPr>
              <w:pStyle w:val="ListParagraph"/>
              <w:ind w:left="0"/>
              <w:rPr>
                <w:rStyle w:val="Heading3Char"/>
              </w:rPr>
            </w:pPr>
          </w:p>
        </w:tc>
      </w:tr>
    </w:tbl>
    <w:p w14:paraId="34136E24" w14:textId="68752388" w:rsidR="008D1796" w:rsidRDefault="008D1796" w:rsidP="00094B5C">
      <w:pPr>
        <w:spacing w:line="480" w:lineRule="auto"/>
      </w:pPr>
    </w:p>
    <w:p w14:paraId="70E10B0B" w14:textId="7F2D9C00" w:rsidR="008D1796" w:rsidRDefault="008D1796" w:rsidP="00094B5C">
      <w:pPr>
        <w:spacing w:line="480" w:lineRule="auto"/>
        <w:rPr>
          <w:i/>
          <w:sz w:val="20"/>
        </w:rPr>
      </w:pPr>
      <w:r w:rsidRPr="00E016E8">
        <w:rPr>
          <w:rStyle w:val="Heading3Char"/>
          <w:noProof/>
        </w:rPr>
        <w:drawing>
          <wp:inline distT="0" distB="0" distL="0" distR="0" wp14:anchorId="16572D3A" wp14:editId="296EC1D2">
            <wp:extent cx="252412" cy="252412"/>
            <wp:effectExtent l="0" t="0" r="0" b="0"/>
            <wp:docPr id="155" name="Graphic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Pr>
          <w:i/>
          <w:sz w:val="20"/>
        </w:rPr>
        <w:t xml:space="preserve">Remember that in </w:t>
      </w:r>
      <w:r w:rsidR="00995F1F">
        <w:rPr>
          <w:i/>
          <w:sz w:val="20"/>
        </w:rPr>
        <w:t xml:space="preserve">the </w:t>
      </w:r>
      <w:r>
        <w:rPr>
          <w:i/>
          <w:sz w:val="20"/>
        </w:rPr>
        <w:t xml:space="preserve">database can be only one </w:t>
      </w:r>
      <w:r w:rsidR="000E097A">
        <w:rPr>
          <w:i/>
          <w:sz w:val="20"/>
        </w:rPr>
        <w:t xml:space="preserve">record with the same </w:t>
      </w:r>
      <w:r w:rsidR="00D57232">
        <w:rPr>
          <w:i/>
          <w:sz w:val="20"/>
        </w:rPr>
        <w:t xml:space="preserve">primary key. It means if </w:t>
      </w:r>
      <w:proofErr w:type="gramStart"/>
      <w:r w:rsidR="00D57232">
        <w:rPr>
          <w:i/>
          <w:sz w:val="20"/>
        </w:rPr>
        <w:t>you would</w:t>
      </w:r>
      <w:proofErr w:type="gramEnd"/>
      <w:r w:rsidR="00D57232">
        <w:rPr>
          <w:i/>
          <w:sz w:val="20"/>
        </w:rPr>
        <w:t xml:space="preserve"> try to add </w:t>
      </w:r>
      <w:r w:rsidR="00995F1F">
        <w:rPr>
          <w:i/>
          <w:sz w:val="20"/>
        </w:rPr>
        <w:t xml:space="preserve">a </w:t>
      </w:r>
      <w:r w:rsidR="00D57232">
        <w:rPr>
          <w:i/>
          <w:sz w:val="20"/>
        </w:rPr>
        <w:t>record that already exists in the database, you will see the error.</w:t>
      </w:r>
      <w:r>
        <w:rPr>
          <w:i/>
          <w:sz w:val="20"/>
        </w:rPr>
        <w:t xml:space="preserve"> </w:t>
      </w:r>
    </w:p>
    <w:p w14:paraId="13C698F3" w14:textId="77777777" w:rsidR="00C658CE" w:rsidRPr="00D57232" w:rsidRDefault="00C658CE" w:rsidP="00094B5C">
      <w:pPr>
        <w:spacing w:line="480" w:lineRule="auto"/>
        <w:rPr>
          <w:i/>
          <w:sz w:val="20"/>
        </w:rPr>
      </w:pPr>
    </w:p>
    <w:p w14:paraId="0A0C03BB" w14:textId="172207F6" w:rsidR="008D1796" w:rsidRDefault="008D1796" w:rsidP="008D1796">
      <w:pPr>
        <w:pStyle w:val="Heading3"/>
      </w:pPr>
      <w:proofErr w:type="gramStart"/>
      <w:r>
        <w:t>Modify(</w:t>
      </w:r>
      <w:proofErr w:type="gramEnd"/>
      <w:r>
        <w:t xml:space="preserve">) and </w:t>
      </w:r>
      <w:proofErr w:type="spellStart"/>
      <w:r w:rsidR="00B351D9">
        <w:t>ModifyAll</w:t>
      </w:r>
      <w:proofErr w:type="spellEnd"/>
      <w:r>
        <w:t>()</w:t>
      </w:r>
    </w:p>
    <w:p w14:paraId="0B76224D" w14:textId="69BF792B" w:rsidR="00EE03EE" w:rsidRDefault="00EE03EE" w:rsidP="00EE03EE">
      <w:pPr>
        <w:spacing w:line="480" w:lineRule="auto"/>
      </w:pPr>
      <w:r>
        <w:t xml:space="preserve">Method </w:t>
      </w:r>
      <w:proofErr w:type="gramStart"/>
      <w:r w:rsidR="00B351D9" w:rsidRPr="00490F9C">
        <w:rPr>
          <w:b/>
        </w:rPr>
        <w:t>Modify(</w:t>
      </w:r>
      <w:proofErr w:type="gramEnd"/>
      <w:r w:rsidR="00B351D9" w:rsidRPr="00490F9C">
        <w:rPr>
          <w:b/>
        </w:rPr>
        <w:t>)</w:t>
      </w:r>
      <w:r w:rsidR="00B351D9">
        <w:t xml:space="preserve"> allows you to modify </w:t>
      </w:r>
      <w:r w:rsidR="00995F1F">
        <w:t xml:space="preserve">the </w:t>
      </w:r>
      <w:r w:rsidR="00B351D9">
        <w:t xml:space="preserve">record which you </w:t>
      </w:r>
      <w:r w:rsidR="004E38A5">
        <w:t>retrieved</w:t>
      </w:r>
      <w:r w:rsidR="00490F9C">
        <w:t xml:space="preserve"> from the database. It means that first one of the methods such as </w:t>
      </w:r>
      <w:proofErr w:type="spellStart"/>
      <w:proofErr w:type="gramStart"/>
      <w:r w:rsidR="00490F9C" w:rsidRPr="004E38A5">
        <w:rPr>
          <w:b/>
        </w:rPr>
        <w:t>FindFirst</w:t>
      </w:r>
      <w:proofErr w:type="spellEnd"/>
      <w:r w:rsidR="00490F9C" w:rsidRPr="004E38A5">
        <w:rPr>
          <w:b/>
        </w:rPr>
        <w:t>(</w:t>
      </w:r>
      <w:proofErr w:type="gramEnd"/>
      <w:r w:rsidR="00490F9C" w:rsidRPr="004E38A5">
        <w:rPr>
          <w:b/>
        </w:rPr>
        <w:t>)</w:t>
      </w:r>
      <w:r w:rsidR="00490F9C">
        <w:t xml:space="preserve">, </w:t>
      </w:r>
      <w:proofErr w:type="spellStart"/>
      <w:r w:rsidR="00490F9C" w:rsidRPr="004E38A5">
        <w:rPr>
          <w:b/>
        </w:rPr>
        <w:t>FindLast</w:t>
      </w:r>
      <w:proofErr w:type="spellEnd"/>
      <w:r w:rsidR="00490F9C" w:rsidRPr="004E38A5">
        <w:rPr>
          <w:b/>
        </w:rPr>
        <w:t>()</w:t>
      </w:r>
      <w:r w:rsidR="004E38A5">
        <w:t xml:space="preserve">, </w:t>
      </w:r>
      <w:proofErr w:type="spellStart"/>
      <w:r w:rsidR="004E38A5" w:rsidRPr="004E38A5">
        <w:rPr>
          <w:b/>
        </w:rPr>
        <w:t>FindSet</w:t>
      </w:r>
      <w:proofErr w:type="spellEnd"/>
      <w:r w:rsidR="004E38A5" w:rsidRPr="004E38A5">
        <w:rPr>
          <w:b/>
        </w:rPr>
        <w:t>()</w:t>
      </w:r>
      <w:r w:rsidR="004E38A5">
        <w:t xml:space="preserve"> or </w:t>
      </w:r>
      <w:r w:rsidR="004E38A5" w:rsidRPr="004E38A5">
        <w:rPr>
          <w:b/>
        </w:rPr>
        <w:t>Get()</w:t>
      </w:r>
      <w:r w:rsidR="004E38A5">
        <w:t>.</w:t>
      </w:r>
      <w:r>
        <w:t xml:space="preserve"> By specifying </w:t>
      </w:r>
      <w:r w:rsidR="00995F1F">
        <w:t xml:space="preserve">the </w:t>
      </w:r>
      <w:r>
        <w:t xml:space="preserve">parameter in method </w:t>
      </w:r>
      <w:proofErr w:type="gramStart"/>
      <w:r w:rsidRPr="00EE03EE">
        <w:rPr>
          <w:b/>
        </w:rPr>
        <w:t>Modify(</w:t>
      </w:r>
      <w:proofErr w:type="gramEnd"/>
      <w:r w:rsidRPr="00EE03EE">
        <w:rPr>
          <w:b/>
        </w:rPr>
        <w:t>)</w:t>
      </w:r>
      <w:r>
        <w:t xml:space="preserve">, you can decide if code from </w:t>
      </w:r>
      <w:proofErr w:type="spellStart"/>
      <w:r w:rsidRPr="001229B5">
        <w:rPr>
          <w:b/>
        </w:rPr>
        <w:t>On</w:t>
      </w:r>
      <w:r>
        <w:rPr>
          <w:b/>
        </w:rPr>
        <w:t>Modify</w:t>
      </w:r>
      <w:proofErr w:type="spellEnd"/>
      <w:r w:rsidRPr="001229B5">
        <w:rPr>
          <w:b/>
        </w:rPr>
        <w:t>()</w:t>
      </w:r>
      <w:r>
        <w:t xml:space="preserve"> trigger will be run. If </w:t>
      </w:r>
      <w:proofErr w:type="gramStart"/>
      <w:r>
        <w:t>you will</w:t>
      </w:r>
      <w:proofErr w:type="gramEnd"/>
      <w:r>
        <w:t xml:space="preserve"> leave brackets empty, then it means, that code will not be triggered.</w:t>
      </w:r>
      <w:r w:rsidRPr="00EE03EE">
        <w:t xml:space="preserve"> </w:t>
      </w:r>
    </w:p>
    <w:tbl>
      <w:tblPr>
        <w:tblStyle w:val="TableGrid"/>
        <w:tblW w:w="0" w:type="auto"/>
        <w:tblInd w:w="360" w:type="dxa"/>
        <w:tblLook w:val="04A0" w:firstRow="1" w:lastRow="0" w:firstColumn="1" w:lastColumn="0" w:noHBand="0" w:noVBand="1"/>
      </w:tblPr>
      <w:tblGrid>
        <w:gridCol w:w="8636"/>
      </w:tblGrid>
      <w:tr w:rsidR="00EE03EE" w14:paraId="02428BA3" w14:textId="77777777" w:rsidTr="000B213F">
        <w:tc>
          <w:tcPr>
            <w:tcW w:w="9016" w:type="dxa"/>
            <w:tcBorders>
              <w:top w:val="double" w:sz="4" w:space="0" w:color="auto"/>
              <w:left w:val="double" w:sz="4" w:space="0" w:color="auto"/>
              <w:bottom w:val="double" w:sz="4" w:space="0" w:color="auto"/>
              <w:right w:val="double" w:sz="4" w:space="0" w:color="auto"/>
            </w:tcBorders>
          </w:tcPr>
          <w:p w14:paraId="4E0EA4DC" w14:textId="77777777" w:rsidR="00EE03EE" w:rsidRDefault="00EE03EE" w:rsidP="000B213F">
            <w:pPr>
              <w:shd w:val="clear" w:color="auto" w:fill="FFFFFF"/>
              <w:spacing w:line="285" w:lineRule="atLeast"/>
              <w:jc w:val="left"/>
              <w:rPr>
                <w:rFonts w:ascii="Consolas" w:eastAsia="Times New Roman" w:hAnsi="Consolas" w:cs="Times New Roman"/>
                <w:color w:val="0000FF"/>
                <w:sz w:val="21"/>
                <w:szCs w:val="21"/>
              </w:rPr>
            </w:pPr>
          </w:p>
          <w:p w14:paraId="22D7714D" w14:textId="77777777" w:rsidR="00EE03EE" w:rsidRPr="00F9484E" w:rsidRDefault="00EE03EE"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AF00DB"/>
                <w:sz w:val="21"/>
                <w:szCs w:val="21"/>
              </w:rPr>
              <w:t>var</w:t>
            </w:r>
          </w:p>
          <w:p w14:paraId="3E226799" w14:textId="77777777" w:rsidR="00EE03EE" w:rsidRPr="00F9484E" w:rsidRDefault="00EE03EE"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Customer: </w:t>
            </w:r>
            <w:r w:rsidRPr="00F9484E">
              <w:rPr>
                <w:rFonts w:ascii="Consolas" w:eastAsia="Times New Roman" w:hAnsi="Consolas" w:cs="Times New Roman"/>
                <w:color w:val="0000FF"/>
                <w:sz w:val="21"/>
                <w:szCs w:val="21"/>
              </w:rPr>
              <w:t>Record</w:t>
            </w:r>
            <w:r w:rsidRPr="00F9484E">
              <w:rPr>
                <w:rFonts w:ascii="Consolas" w:eastAsia="Times New Roman" w:hAnsi="Consolas" w:cs="Times New Roman"/>
                <w:color w:val="000000"/>
                <w:sz w:val="21"/>
                <w:szCs w:val="21"/>
              </w:rPr>
              <w:t xml:space="preserve"> </w:t>
            </w:r>
            <w:proofErr w:type="gramStart"/>
            <w:r w:rsidRPr="00F9484E">
              <w:rPr>
                <w:rFonts w:ascii="Consolas" w:eastAsia="Times New Roman" w:hAnsi="Consolas" w:cs="Times New Roman"/>
                <w:color w:val="000000"/>
                <w:sz w:val="21"/>
                <w:szCs w:val="21"/>
              </w:rPr>
              <w:t>Customer;</w:t>
            </w:r>
            <w:proofErr w:type="gramEnd"/>
          </w:p>
          <w:p w14:paraId="48ED1D24" w14:textId="77777777" w:rsidR="00EE03EE" w:rsidRPr="00F9484E" w:rsidRDefault="00EE03EE"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w:t>
            </w:r>
            <w:proofErr w:type="spellStart"/>
            <w:r w:rsidRPr="00F9484E">
              <w:rPr>
                <w:rFonts w:ascii="Consolas" w:eastAsia="Times New Roman" w:hAnsi="Consolas" w:cs="Times New Roman"/>
                <w:color w:val="000000"/>
                <w:sz w:val="21"/>
                <w:szCs w:val="21"/>
              </w:rPr>
              <w:t>MyName</w:t>
            </w:r>
            <w:proofErr w:type="spellEnd"/>
            <w:r w:rsidRPr="00F9484E">
              <w:rPr>
                <w:rFonts w:ascii="Consolas" w:eastAsia="Times New Roman" w:hAnsi="Consolas" w:cs="Times New Roman"/>
                <w:color w:val="000000"/>
                <w:sz w:val="21"/>
                <w:szCs w:val="21"/>
              </w:rPr>
              <w:t xml:space="preserve">, </w:t>
            </w:r>
            <w:proofErr w:type="spellStart"/>
            <w:proofErr w:type="gramStart"/>
            <w:r w:rsidRPr="00F9484E">
              <w:rPr>
                <w:rFonts w:ascii="Consolas" w:eastAsia="Times New Roman" w:hAnsi="Consolas" w:cs="Times New Roman"/>
                <w:color w:val="000000"/>
                <w:sz w:val="21"/>
                <w:szCs w:val="21"/>
              </w:rPr>
              <w:t>MyAddress</w:t>
            </w:r>
            <w:proofErr w:type="spellEnd"/>
            <w:r w:rsidRPr="00F9484E">
              <w:rPr>
                <w:rFonts w:ascii="Consolas" w:eastAsia="Times New Roman" w:hAnsi="Consolas" w:cs="Times New Roman"/>
                <w:color w:val="000000"/>
                <w:sz w:val="21"/>
                <w:szCs w:val="21"/>
              </w:rPr>
              <w:t xml:space="preserve"> :</w:t>
            </w:r>
            <w:proofErr w:type="gramEnd"/>
            <w:r w:rsidRPr="00F9484E">
              <w:rPr>
                <w:rFonts w:ascii="Consolas" w:eastAsia="Times New Roman" w:hAnsi="Consolas" w:cs="Times New Roman"/>
                <w:color w:val="000000"/>
                <w:sz w:val="21"/>
                <w:szCs w:val="21"/>
              </w:rPr>
              <w:t xml:space="preserve"> </w:t>
            </w:r>
            <w:r w:rsidRPr="00F9484E">
              <w:rPr>
                <w:rFonts w:ascii="Consolas" w:eastAsia="Times New Roman" w:hAnsi="Consolas" w:cs="Times New Roman"/>
                <w:color w:val="0000FF"/>
                <w:sz w:val="21"/>
                <w:szCs w:val="21"/>
              </w:rPr>
              <w:t>Text</w:t>
            </w:r>
            <w:r w:rsidRPr="00F9484E">
              <w:rPr>
                <w:rFonts w:ascii="Consolas" w:eastAsia="Times New Roman" w:hAnsi="Consolas" w:cs="Times New Roman"/>
                <w:color w:val="000000"/>
                <w:sz w:val="21"/>
                <w:szCs w:val="21"/>
              </w:rPr>
              <w:t>[</w:t>
            </w:r>
            <w:r w:rsidRPr="00F9484E">
              <w:rPr>
                <w:rFonts w:ascii="Consolas" w:eastAsia="Times New Roman" w:hAnsi="Consolas" w:cs="Times New Roman"/>
                <w:color w:val="098658"/>
                <w:sz w:val="21"/>
                <w:szCs w:val="21"/>
              </w:rPr>
              <w:t>100</w:t>
            </w:r>
            <w:r w:rsidRPr="00F9484E">
              <w:rPr>
                <w:rFonts w:ascii="Consolas" w:eastAsia="Times New Roman" w:hAnsi="Consolas" w:cs="Times New Roman"/>
                <w:color w:val="000000"/>
                <w:sz w:val="21"/>
                <w:szCs w:val="21"/>
              </w:rPr>
              <w:t>];</w:t>
            </w:r>
          </w:p>
          <w:p w14:paraId="4B83CFA2" w14:textId="77777777" w:rsidR="00EE03EE" w:rsidRPr="00F9484E" w:rsidRDefault="00EE03EE"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AF00DB"/>
                <w:sz w:val="21"/>
                <w:szCs w:val="21"/>
              </w:rPr>
              <w:t>begin</w:t>
            </w:r>
          </w:p>
          <w:p w14:paraId="1AC166BA" w14:textId="79F36B7F" w:rsidR="00EE03EE" w:rsidRPr="00F9484E" w:rsidRDefault="00EE03EE"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w:t>
            </w:r>
            <w:r w:rsidR="005D6F89">
              <w:rPr>
                <w:rFonts w:ascii="Consolas" w:eastAsia="Times New Roman" w:hAnsi="Consolas" w:cs="Times New Roman"/>
                <w:color w:val="000000"/>
                <w:sz w:val="21"/>
                <w:szCs w:val="21"/>
              </w:rPr>
              <w:t xml:space="preserve"> </w:t>
            </w:r>
            <w:proofErr w:type="spellStart"/>
            <w:r w:rsidR="005D6F89" w:rsidRPr="005D6F89">
              <w:rPr>
                <w:rFonts w:ascii="Consolas" w:eastAsia="Times New Roman" w:hAnsi="Consolas" w:cs="Times New Roman"/>
                <w:color w:val="000000"/>
                <w:sz w:val="21"/>
                <w:szCs w:val="21"/>
              </w:rPr>
              <w:t>Customer</w:t>
            </w:r>
            <w:r w:rsidR="005D6F89" w:rsidRPr="005D6F89">
              <w:rPr>
                <w:rFonts w:ascii="Consolas" w:eastAsia="Times New Roman" w:hAnsi="Consolas" w:cs="Times New Roman"/>
                <w:color w:val="0000FF"/>
                <w:sz w:val="21"/>
                <w:szCs w:val="21"/>
              </w:rPr>
              <w:t>.</w:t>
            </w:r>
            <w:r w:rsidR="005D6F89" w:rsidRPr="005D6F89">
              <w:rPr>
                <w:rFonts w:ascii="Consolas" w:eastAsia="Times New Roman" w:hAnsi="Consolas" w:cs="Times New Roman"/>
                <w:color w:val="000000"/>
                <w:sz w:val="21"/>
                <w:szCs w:val="21"/>
              </w:rPr>
              <w:t>Get</w:t>
            </w:r>
            <w:proofErr w:type="spellEnd"/>
            <w:r w:rsidR="005D6F89" w:rsidRPr="005D6F89">
              <w:rPr>
                <w:rFonts w:ascii="Consolas" w:eastAsia="Times New Roman" w:hAnsi="Consolas" w:cs="Times New Roman"/>
                <w:color w:val="0000FF"/>
                <w:sz w:val="21"/>
                <w:szCs w:val="21"/>
              </w:rPr>
              <w:t>(</w:t>
            </w:r>
            <w:r w:rsidR="005D6F89" w:rsidRPr="005D6F89">
              <w:rPr>
                <w:rFonts w:ascii="Consolas" w:eastAsia="Times New Roman" w:hAnsi="Consolas" w:cs="Times New Roman"/>
                <w:color w:val="A31515"/>
                <w:sz w:val="21"/>
                <w:szCs w:val="21"/>
              </w:rPr>
              <w:t>'10000'</w:t>
            </w:r>
            <w:proofErr w:type="gramStart"/>
            <w:r w:rsidR="005D6F89" w:rsidRPr="005D6F89">
              <w:rPr>
                <w:rFonts w:ascii="Consolas" w:eastAsia="Times New Roman" w:hAnsi="Consolas" w:cs="Times New Roman"/>
                <w:color w:val="0000FF"/>
                <w:sz w:val="21"/>
                <w:szCs w:val="21"/>
              </w:rPr>
              <w:t>)</w:t>
            </w:r>
            <w:r w:rsidR="005D6F89" w:rsidRPr="005D6F89">
              <w:rPr>
                <w:rFonts w:ascii="Consolas" w:eastAsia="Times New Roman" w:hAnsi="Consolas" w:cs="Times New Roman"/>
                <w:color w:val="000000"/>
                <w:sz w:val="21"/>
                <w:szCs w:val="21"/>
              </w:rPr>
              <w:t>;</w:t>
            </w:r>
            <w:proofErr w:type="gramEnd"/>
          </w:p>
          <w:p w14:paraId="088E9E21" w14:textId="77777777" w:rsidR="00EE03EE" w:rsidRPr="00F9484E" w:rsidRDefault="00EE03EE"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w:t>
            </w:r>
            <w:proofErr w:type="spellStart"/>
            <w:proofErr w:type="gramStart"/>
            <w:r w:rsidRPr="00F9484E">
              <w:rPr>
                <w:rFonts w:ascii="Consolas" w:eastAsia="Times New Roman" w:hAnsi="Consolas" w:cs="Times New Roman"/>
                <w:color w:val="000000"/>
                <w:sz w:val="21"/>
                <w:szCs w:val="21"/>
              </w:rPr>
              <w:t>Customer</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Name</w:t>
            </w:r>
            <w:proofErr w:type="spellEnd"/>
            <w:r w:rsidRPr="00F9484E">
              <w:rPr>
                <w:rFonts w:ascii="Consolas" w:eastAsia="Times New Roman" w:hAnsi="Consolas" w:cs="Times New Roman"/>
                <w:color w:val="0000FF"/>
                <w:sz w:val="21"/>
                <w:szCs w:val="21"/>
              </w:rPr>
              <w:t xml:space="preserve"> :</w:t>
            </w:r>
            <w:proofErr w:type="gramEnd"/>
            <w:r w:rsidRPr="00F9484E">
              <w:rPr>
                <w:rFonts w:ascii="Consolas" w:eastAsia="Times New Roman" w:hAnsi="Consolas" w:cs="Times New Roman"/>
                <w:color w:val="0000FF"/>
                <w:sz w:val="21"/>
                <w:szCs w:val="21"/>
              </w:rPr>
              <w:t xml:space="preserve">= </w:t>
            </w:r>
            <w:proofErr w:type="spellStart"/>
            <w:r w:rsidRPr="00F9484E">
              <w:rPr>
                <w:rFonts w:ascii="Consolas" w:eastAsia="Times New Roman" w:hAnsi="Consolas" w:cs="Times New Roman"/>
                <w:color w:val="000000"/>
                <w:sz w:val="21"/>
                <w:szCs w:val="21"/>
              </w:rPr>
              <w:t>MyName</w:t>
            </w:r>
            <w:proofErr w:type="spellEnd"/>
            <w:r w:rsidRPr="00F9484E">
              <w:rPr>
                <w:rFonts w:ascii="Consolas" w:eastAsia="Times New Roman" w:hAnsi="Consolas" w:cs="Times New Roman"/>
                <w:color w:val="000000"/>
                <w:sz w:val="21"/>
                <w:szCs w:val="21"/>
              </w:rPr>
              <w:t>;</w:t>
            </w:r>
          </w:p>
          <w:p w14:paraId="62550013" w14:textId="5C1499A7" w:rsidR="00EE03EE" w:rsidRPr="00F9484E" w:rsidRDefault="00EE03EE"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w:t>
            </w:r>
            <w:proofErr w:type="spellStart"/>
            <w:proofErr w:type="gramStart"/>
            <w:r w:rsidRPr="00F9484E">
              <w:rPr>
                <w:rFonts w:ascii="Consolas" w:eastAsia="Times New Roman" w:hAnsi="Consolas" w:cs="Times New Roman"/>
                <w:color w:val="000000"/>
                <w:sz w:val="21"/>
                <w:szCs w:val="21"/>
              </w:rPr>
              <w:t>Customer</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Address</w:t>
            </w:r>
            <w:proofErr w:type="spellEnd"/>
            <w:r w:rsidR="0017097D">
              <w:rPr>
                <w:rFonts w:ascii="Consolas" w:eastAsia="Times New Roman" w:hAnsi="Consolas" w:cs="Times New Roman"/>
                <w:color w:val="000000"/>
                <w:sz w:val="21"/>
                <w:szCs w:val="21"/>
              </w:rPr>
              <w:t xml:space="preserve"> </w:t>
            </w:r>
            <w:r w:rsidRPr="00F9484E">
              <w:rPr>
                <w:rFonts w:ascii="Consolas" w:eastAsia="Times New Roman" w:hAnsi="Consolas" w:cs="Times New Roman"/>
                <w:color w:val="0000FF"/>
                <w:sz w:val="21"/>
                <w:szCs w:val="21"/>
              </w:rPr>
              <w:t>:</w:t>
            </w:r>
            <w:proofErr w:type="gramEnd"/>
            <w:r w:rsidRPr="00F9484E">
              <w:rPr>
                <w:rFonts w:ascii="Consolas" w:eastAsia="Times New Roman" w:hAnsi="Consolas" w:cs="Times New Roman"/>
                <w:color w:val="0000FF"/>
                <w:sz w:val="21"/>
                <w:szCs w:val="21"/>
              </w:rPr>
              <w:t xml:space="preserve">= </w:t>
            </w:r>
            <w:proofErr w:type="spellStart"/>
            <w:r w:rsidRPr="00F9484E">
              <w:rPr>
                <w:rFonts w:ascii="Consolas" w:eastAsia="Times New Roman" w:hAnsi="Consolas" w:cs="Times New Roman"/>
                <w:color w:val="000000"/>
                <w:sz w:val="21"/>
                <w:szCs w:val="21"/>
              </w:rPr>
              <w:t>MyAddress</w:t>
            </w:r>
            <w:proofErr w:type="spellEnd"/>
            <w:r w:rsidRPr="00F9484E">
              <w:rPr>
                <w:rFonts w:ascii="Consolas" w:eastAsia="Times New Roman" w:hAnsi="Consolas" w:cs="Times New Roman"/>
                <w:color w:val="000000"/>
                <w:sz w:val="21"/>
                <w:szCs w:val="21"/>
              </w:rPr>
              <w:t>;</w:t>
            </w:r>
          </w:p>
          <w:p w14:paraId="71F0B98F" w14:textId="1DFC42D9" w:rsidR="00EE03EE" w:rsidRPr="00F9484E" w:rsidRDefault="00EE03EE"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w:t>
            </w:r>
            <w:proofErr w:type="spellStart"/>
            <w:r w:rsidRPr="00F9484E">
              <w:rPr>
                <w:rFonts w:ascii="Consolas" w:eastAsia="Times New Roman" w:hAnsi="Consolas" w:cs="Times New Roman"/>
                <w:color w:val="000000"/>
                <w:sz w:val="21"/>
                <w:szCs w:val="21"/>
              </w:rPr>
              <w:t>Customer</w:t>
            </w:r>
            <w:r w:rsidRPr="00F9484E">
              <w:rPr>
                <w:rFonts w:ascii="Consolas" w:eastAsia="Times New Roman" w:hAnsi="Consolas" w:cs="Times New Roman"/>
                <w:color w:val="0000FF"/>
                <w:sz w:val="21"/>
                <w:szCs w:val="21"/>
              </w:rPr>
              <w:t>.</w:t>
            </w:r>
            <w:r w:rsidR="005D6F89">
              <w:rPr>
                <w:rFonts w:ascii="Consolas" w:eastAsia="Times New Roman" w:hAnsi="Consolas" w:cs="Times New Roman"/>
                <w:color w:val="000000"/>
                <w:sz w:val="21"/>
                <w:szCs w:val="21"/>
              </w:rPr>
              <w:t>Modify</w:t>
            </w:r>
            <w:proofErr w:type="spellEnd"/>
            <w:r w:rsidRPr="00F9484E">
              <w:rPr>
                <w:rFonts w:ascii="Consolas" w:eastAsia="Times New Roman" w:hAnsi="Consolas" w:cs="Times New Roman"/>
                <w:color w:val="0000FF"/>
                <w:sz w:val="21"/>
                <w:szCs w:val="21"/>
              </w:rPr>
              <w:t>(</w:t>
            </w:r>
            <w:r w:rsidR="005D6F89">
              <w:rPr>
                <w:rFonts w:ascii="Consolas" w:eastAsia="Times New Roman" w:hAnsi="Consolas" w:cs="Times New Roman"/>
                <w:color w:val="0000FF"/>
                <w:sz w:val="21"/>
                <w:szCs w:val="21"/>
              </w:rPr>
              <w:t>true</w:t>
            </w:r>
            <w:proofErr w:type="gramStart"/>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w:t>
            </w:r>
            <w:proofErr w:type="gramEnd"/>
          </w:p>
          <w:p w14:paraId="3B0B88ED" w14:textId="77777777" w:rsidR="00EE03EE" w:rsidRPr="00F9484E" w:rsidRDefault="00EE03EE" w:rsidP="000B213F">
            <w:pPr>
              <w:shd w:val="clear" w:color="auto" w:fill="FFFFFF"/>
              <w:spacing w:line="285" w:lineRule="atLeast"/>
              <w:jc w:val="left"/>
              <w:rPr>
                <w:rFonts w:ascii="Consolas" w:eastAsia="Times New Roman" w:hAnsi="Consolas" w:cs="Times New Roman"/>
                <w:color w:val="000000"/>
                <w:sz w:val="21"/>
                <w:szCs w:val="21"/>
              </w:rPr>
            </w:pPr>
            <w:proofErr w:type="gramStart"/>
            <w:r w:rsidRPr="00F9484E">
              <w:rPr>
                <w:rFonts w:ascii="Consolas" w:eastAsia="Times New Roman" w:hAnsi="Consolas" w:cs="Times New Roman"/>
                <w:color w:val="AF00DB"/>
                <w:sz w:val="21"/>
                <w:szCs w:val="21"/>
              </w:rPr>
              <w:t>end</w:t>
            </w:r>
            <w:r w:rsidRPr="00F9484E">
              <w:rPr>
                <w:rFonts w:ascii="Consolas" w:eastAsia="Times New Roman" w:hAnsi="Consolas" w:cs="Times New Roman"/>
                <w:color w:val="000000"/>
                <w:sz w:val="21"/>
                <w:szCs w:val="21"/>
              </w:rPr>
              <w:t>;</w:t>
            </w:r>
            <w:proofErr w:type="gramEnd"/>
          </w:p>
          <w:p w14:paraId="4490CE2E" w14:textId="77777777" w:rsidR="00EE03EE" w:rsidRDefault="00EE03EE" w:rsidP="000B213F">
            <w:pPr>
              <w:pStyle w:val="ListParagraph"/>
              <w:ind w:left="0"/>
              <w:rPr>
                <w:rStyle w:val="Heading3Char"/>
              </w:rPr>
            </w:pPr>
          </w:p>
        </w:tc>
      </w:tr>
    </w:tbl>
    <w:p w14:paraId="4DF3A649" w14:textId="77777777" w:rsidR="00EE03EE" w:rsidRDefault="00EE03EE" w:rsidP="00EE03EE">
      <w:pPr>
        <w:spacing w:line="480" w:lineRule="auto"/>
      </w:pPr>
    </w:p>
    <w:p w14:paraId="173F0F99" w14:textId="44E659F3" w:rsidR="00EE03EE" w:rsidRDefault="00995F1F" w:rsidP="00EE03EE">
      <w:pPr>
        <w:spacing w:line="480" w:lineRule="auto"/>
      </w:pPr>
      <w:r>
        <w:t>The a</w:t>
      </w:r>
      <w:r w:rsidR="00EE03EE">
        <w:t xml:space="preserve">bove example </w:t>
      </w:r>
      <w:r w:rsidR="005D6F89">
        <w:t xml:space="preserve">gets the Customer with </w:t>
      </w:r>
      <w:r>
        <w:t xml:space="preserve">the </w:t>
      </w:r>
      <w:r w:rsidR="005D6F89">
        <w:t>number 10000</w:t>
      </w:r>
      <w:r w:rsidR="00AA75A3">
        <w:t>,</w:t>
      </w:r>
      <w:r w:rsidR="00EE03EE">
        <w:t xml:space="preserve"> </w:t>
      </w:r>
      <w:r w:rsidR="005D6F89">
        <w:t xml:space="preserve">modify </w:t>
      </w:r>
      <w:r>
        <w:t xml:space="preserve">the </w:t>
      </w:r>
      <w:r w:rsidR="005D6F89">
        <w:t>Name and Address fields</w:t>
      </w:r>
      <w:r>
        <w:t>,</w:t>
      </w:r>
      <w:r w:rsidR="00EE03EE">
        <w:t xml:space="preserve"> </w:t>
      </w:r>
      <w:r w:rsidR="005D6F89">
        <w:rPr>
          <w:b/>
        </w:rPr>
        <w:t>and trigger</w:t>
      </w:r>
      <w:r w:rsidR="00EE03EE">
        <w:t xml:space="preserve"> which is in </w:t>
      </w:r>
      <w:proofErr w:type="spellStart"/>
      <w:r w:rsidR="00EE03EE" w:rsidRPr="005D6F89">
        <w:rPr>
          <w:b/>
        </w:rPr>
        <w:t>On</w:t>
      </w:r>
      <w:r w:rsidR="005D6F89" w:rsidRPr="005D6F89">
        <w:rPr>
          <w:b/>
        </w:rPr>
        <w:t>Modify</w:t>
      </w:r>
      <w:proofErr w:type="spellEnd"/>
      <w:r w:rsidR="00EE03EE">
        <w:t xml:space="preserve"> in the Customer Table.</w:t>
      </w:r>
    </w:p>
    <w:p w14:paraId="5415978B" w14:textId="77777777" w:rsidR="00C658CE" w:rsidRDefault="00C658CE" w:rsidP="00EE03EE">
      <w:pPr>
        <w:spacing w:line="480" w:lineRule="auto"/>
      </w:pPr>
    </w:p>
    <w:p w14:paraId="19476EF6" w14:textId="2AA58660" w:rsidR="004631FA" w:rsidRDefault="004631FA" w:rsidP="004631FA">
      <w:pPr>
        <w:spacing w:line="480" w:lineRule="auto"/>
        <w:rPr>
          <w:i/>
          <w:sz w:val="20"/>
        </w:rPr>
      </w:pPr>
      <w:r w:rsidRPr="00E016E8">
        <w:rPr>
          <w:rStyle w:val="Heading3Char"/>
          <w:noProof/>
        </w:rPr>
        <w:lastRenderedPageBreak/>
        <w:drawing>
          <wp:inline distT="0" distB="0" distL="0" distR="0" wp14:anchorId="6478912E" wp14:editId="00668C4C">
            <wp:extent cx="252412" cy="252412"/>
            <wp:effectExtent l="0" t="0" r="0" b="0"/>
            <wp:docPr id="156" name="Graphic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Pr>
          <w:i/>
          <w:sz w:val="20"/>
        </w:rPr>
        <w:t xml:space="preserve">If the record does not exist in </w:t>
      </w:r>
      <w:r w:rsidR="00995F1F">
        <w:rPr>
          <w:i/>
          <w:sz w:val="20"/>
        </w:rPr>
        <w:t xml:space="preserve">the </w:t>
      </w:r>
      <w:r>
        <w:rPr>
          <w:i/>
          <w:sz w:val="20"/>
        </w:rPr>
        <w:t xml:space="preserve">database, you cannot modify it. It will give you the error. </w:t>
      </w:r>
    </w:p>
    <w:p w14:paraId="2FC0CEFD" w14:textId="1F576A0B" w:rsidR="004631FA" w:rsidRDefault="004631FA" w:rsidP="004631FA">
      <w:pPr>
        <w:spacing w:line="480" w:lineRule="auto"/>
        <w:rPr>
          <w:i/>
          <w:sz w:val="20"/>
        </w:rPr>
      </w:pPr>
      <w:r>
        <w:rPr>
          <w:i/>
          <w:sz w:val="20"/>
        </w:rPr>
        <w:t xml:space="preserve">If you inserted </w:t>
      </w:r>
      <w:r w:rsidR="00995F1F">
        <w:rPr>
          <w:i/>
          <w:sz w:val="20"/>
        </w:rPr>
        <w:t xml:space="preserve">a </w:t>
      </w:r>
      <w:r>
        <w:rPr>
          <w:i/>
          <w:sz w:val="20"/>
        </w:rPr>
        <w:t xml:space="preserve">record few </w:t>
      </w:r>
      <w:r w:rsidR="00333DAE">
        <w:rPr>
          <w:i/>
          <w:sz w:val="20"/>
        </w:rPr>
        <w:t>lines</w:t>
      </w:r>
      <w:r>
        <w:rPr>
          <w:i/>
          <w:sz w:val="20"/>
        </w:rPr>
        <w:t xml:space="preserve"> </w:t>
      </w:r>
      <w:r w:rsidR="00995F1F">
        <w:rPr>
          <w:i/>
          <w:sz w:val="20"/>
        </w:rPr>
        <w:t xml:space="preserve">of </w:t>
      </w:r>
      <w:r>
        <w:rPr>
          <w:i/>
          <w:sz w:val="20"/>
        </w:rPr>
        <w:t xml:space="preserve">code </w:t>
      </w:r>
      <w:r w:rsidR="00FE450F">
        <w:rPr>
          <w:i/>
          <w:sz w:val="20"/>
        </w:rPr>
        <w:t>above,</w:t>
      </w:r>
      <w:r>
        <w:rPr>
          <w:i/>
          <w:sz w:val="20"/>
        </w:rPr>
        <w:t xml:space="preserve"> you do not need to get it</w:t>
      </w:r>
      <w:r w:rsidR="00333DAE">
        <w:rPr>
          <w:i/>
          <w:sz w:val="20"/>
        </w:rPr>
        <w:t xml:space="preserve"> to do the modif</w:t>
      </w:r>
      <w:r w:rsidR="00995F1F">
        <w:rPr>
          <w:i/>
          <w:sz w:val="20"/>
        </w:rPr>
        <w:t>ication</w:t>
      </w:r>
      <w:r w:rsidR="00333DAE">
        <w:rPr>
          <w:i/>
          <w:sz w:val="20"/>
        </w:rPr>
        <w:t xml:space="preserve">. In other </w:t>
      </w:r>
      <w:r w:rsidR="00FE450F">
        <w:rPr>
          <w:i/>
          <w:sz w:val="20"/>
        </w:rPr>
        <w:t>words,</w:t>
      </w:r>
      <w:r w:rsidR="00333DAE">
        <w:rPr>
          <w:i/>
          <w:sz w:val="20"/>
        </w:rPr>
        <w:t xml:space="preserve"> after insert</w:t>
      </w:r>
      <w:r w:rsidR="00995F1F">
        <w:rPr>
          <w:i/>
          <w:sz w:val="20"/>
        </w:rPr>
        <w:t>ing</w:t>
      </w:r>
      <w:r w:rsidR="00333DAE">
        <w:rPr>
          <w:i/>
          <w:sz w:val="20"/>
        </w:rPr>
        <w:t xml:space="preserve"> </w:t>
      </w:r>
      <w:r w:rsidR="00995F1F">
        <w:rPr>
          <w:i/>
          <w:sz w:val="20"/>
        </w:rPr>
        <w:t xml:space="preserve">the </w:t>
      </w:r>
      <w:r w:rsidR="00333DAE">
        <w:rPr>
          <w:i/>
          <w:sz w:val="20"/>
        </w:rPr>
        <w:t xml:space="preserve">record you can assign </w:t>
      </w:r>
      <w:r w:rsidR="00995F1F">
        <w:rPr>
          <w:i/>
          <w:sz w:val="20"/>
        </w:rPr>
        <w:t xml:space="preserve">a </w:t>
      </w:r>
      <w:r w:rsidR="00333DAE">
        <w:rPr>
          <w:i/>
          <w:sz w:val="20"/>
        </w:rPr>
        <w:t>new value to the fields and then modify the record (without getting it again).</w:t>
      </w:r>
    </w:p>
    <w:p w14:paraId="7923375A" w14:textId="77777777" w:rsidR="00333DAE" w:rsidRPr="00D57232" w:rsidRDefault="00333DAE" w:rsidP="004631FA">
      <w:pPr>
        <w:spacing w:line="480" w:lineRule="auto"/>
        <w:rPr>
          <w:i/>
          <w:sz w:val="20"/>
        </w:rPr>
      </w:pPr>
    </w:p>
    <w:p w14:paraId="1528904A" w14:textId="778BEC54" w:rsidR="00EE03EE" w:rsidRDefault="00333DAE" w:rsidP="00EE03EE">
      <w:pPr>
        <w:spacing w:line="480" w:lineRule="auto"/>
      </w:pPr>
      <w:r>
        <w:t xml:space="preserve">Method </w:t>
      </w:r>
      <w:proofErr w:type="spellStart"/>
      <w:proofErr w:type="gramStart"/>
      <w:r w:rsidRPr="00490F9C">
        <w:rPr>
          <w:b/>
        </w:rPr>
        <w:t>Modify</w:t>
      </w:r>
      <w:r>
        <w:rPr>
          <w:b/>
        </w:rPr>
        <w:t>All</w:t>
      </w:r>
      <w:proofErr w:type="spellEnd"/>
      <w:r w:rsidRPr="00490F9C">
        <w:rPr>
          <w:b/>
        </w:rPr>
        <w:t>(</w:t>
      </w:r>
      <w:proofErr w:type="gramEnd"/>
      <w:r w:rsidRPr="00490F9C">
        <w:rPr>
          <w:b/>
        </w:rPr>
        <w:t>)</w:t>
      </w:r>
      <w:r>
        <w:t xml:space="preserve"> allows you to modify </w:t>
      </w:r>
      <w:r w:rsidRPr="00333DAE">
        <w:rPr>
          <w:b/>
        </w:rPr>
        <w:t>all records</w:t>
      </w:r>
      <w:r>
        <w:t xml:space="preserve"> that are within the filter. It means that before </w:t>
      </w:r>
      <w:r w:rsidR="00D06775">
        <w:t>modifying</w:t>
      </w:r>
      <w:r>
        <w:t xml:space="preserve"> all records you should use one of the methods such as </w:t>
      </w:r>
      <w:proofErr w:type="spellStart"/>
      <w:proofErr w:type="gramStart"/>
      <w:r w:rsidRPr="00333DAE">
        <w:rPr>
          <w:b/>
        </w:rPr>
        <w:t>SetFilter</w:t>
      </w:r>
      <w:proofErr w:type="spellEnd"/>
      <w:r w:rsidRPr="00333DAE">
        <w:rPr>
          <w:b/>
        </w:rPr>
        <w:t>(</w:t>
      </w:r>
      <w:proofErr w:type="gramEnd"/>
      <w:r w:rsidRPr="00333DAE">
        <w:rPr>
          <w:b/>
        </w:rPr>
        <w:t>)</w:t>
      </w:r>
      <w:r>
        <w:t xml:space="preserve"> or </w:t>
      </w:r>
      <w:proofErr w:type="spellStart"/>
      <w:r w:rsidRPr="00333DAE">
        <w:rPr>
          <w:b/>
        </w:rPr>
        <w:t>SetRange</w:t>
      </w:r>
      <w:proofErr w:type="spellEnd"/>
      <w:r w:rsidRPr="00333DAE">
        <w:rPr>
          <w:b/>
        </w:rPr>
        <w:t>()</w:t>
      </w:r>
      <w:r>
        <w:t xml:space="preserve"> to get filtered records. You do not need to retrieve them from the database – </w:t>
      </w:r>
      <w:r w:rsidR="00995F1F">
        <w:t xml:space="preserve">the </w:t>
      </w:r>
      <w:r>
        <w:t xml:space="preserve">filter is enough. </w:t>
      </w:r>
    </w:p>
    <w:p w14:paraId="12E3C64A" w14:textId="7BD64559" w:rsidR="00BF291E" w:rsidRDefault="00053E8E" w:rsidP="00BF291E">
      <w:pPr>
        <w:spacing w:line="480" w:lineRule="auto"/>
      </w:pPr>
      <w:proofErr w:type="spellStart"/>
      <w:proofErr w:type="gramStart"/>
      <w:r w:rsidRPr="00EE03EE">
        <w:rPr>
          <w:b/>
        </w:rPr>
        <w:t>Modify</w:t>
      </w:r>
      <w:r>
        <w:rPr>
          <w:b/>
        </w:rPr>
        <w:t>All</w:t>
      </w:r>
      <w:proofErr w:type="spellEnd"/>
      <w:r w:rsidRPr="00EE03EE">
        <w:rPr>
          <w:b/>
        </w:rPr>
        <w:t>(</w:t>
      </w:r>
      <w:proofErr w:type="gramEnd"/>
      <w:r w:rsidRPr="00EE03EE">
        <w:rPr>
          <w:b/>
        </w:rPr>
        <w:t>)</w:t>
      </w:r>
      <w:r>
        <w:t xml:space="preserve"> has some mandatory parameters.  </w:t>
      </w:r>
      <w:r w:rsidR="00CB479E">
        <w:t xml:space="preserve">You need to </w:t>
      </w:r>
      <w:r>
        <w:t xml:space="preserve">specify </w:t>
      </w:r>
      <w:r w:rsidR="00CB479E">
        <w:t xml:space="preserve">the field which will be modified in the first parameter and in </w:t>
      </w:r>
      <w:r w:rsidR="00905E53">
        <w:t xml:space="preserve">the </w:t>
      </w:r>
      <w:r>
        <w:t>second</w:t>
      </w:r>
      <w:r w:rsidR="00BF291E">
        <w:t xml:space="preserve"> parameter </w:t>
      </w:r>
      <w:r>
        <w:t xml:space="preserve">value of that field. </w:t>
      </w:r>
      <w:r w:rsidR="00905E53">
        <w:t>In the t</w:t>
      </w:r>
      <w:r>
        <w:t>hird parameter</w:t>
      </w:r>
      <w:r w:rsidR="00995F1F">
        <w:t>,</w:t>
      </w:r>
      <w:r>
        <w:t xml:space="preserve"> </w:t>
      </w:r>
      <w:r w:rsidR="00BF291E">
        <w:t xml:space="preserve">you can decide if code from </w:t>
      </w:r>
      <w:proofErr w:type="spellStart"/>
      <w:proofErr w:type="gramStart"/>
      <w:r w:rsidR="00BF291E" w:rsidRPr="001229B5">
        <w:rPr>
          <w:b/>
        </w:rPr>
        <w:t>On</w:t>
      </w:r>
      <w:r w:rsidR="00BF291E">
        <w:rPr>
          <w:b/>
        </w:rPr>
        <w:t>Modify</w:t>
      </w:r>
      <w:proofErr w:type="spellEnd"/>
      <w:r w:rsidR="00BF291E" w:rsidRPr="001229B5">
        <w:rPr>
          <w:b/>
        </w:rPr>
        <w:t>(</w:t>
      </w:r>
      <w:proofErr w:type="gramEnd"/>
      <w:r w:rsidR="00BF291E" w:rsidRPr="001229B5">
        <w:rPr>
          <w:b/>
        </w:rPr>
        <w:t>)</w:t>
      </w:r>
      <w:r w:rsidR="00BF291E">
        <w:t xml:space="preserve"> trigger will be run. </w:t>
      </w:r>
    </w:p>
    <w:tbl>
      <w:tblPr>
        <w:tblStyle w:val="TableGrid"/>
        <w:tblW w:w="0" w:type="auto"/>
        <w:tblInd w:w="360" w:type="dxa"/>
        <w:tblLook w:val="04A0" w:firstRow="1" w:lastRow="0" w:firstColumn="1" w:lastColumn="0" w:noHBand="0" w:noVBand="1"/>
      </w:tblPr>
      <w:tblGrid>
        <w:gridCol w:w="8636"/>
      </w:tblGrid>
      <w:tr w:rsidR="00BF291E" w14:paraId="0ECD3A0B" w14:textId="77777777" w:rsidTr="000B213F">
        <w:tc>
          <w:tcPr>
            <w:tcW w:w="9016" w:type="dxa"/>
            <w:tcBorders>
              <w:top w:val="double" w:sz="4" w:space="0" w:color="auto"/>
              <w:left w:val="double" w:sz="4" w:space="0" w:color="auto"/>
              <w:bottom w:val="double" w:sz="4" w:space="0" w:color="auto"/>
              <w:right w:val="double" w:sz="4" w:space="0" w:color="auto"/>
            </w:tcBorders>
          </w:tcPr>
          <w:p w14:paraId="473AC326" w14:textId="77777777" w:rsidR="00BF291E" w:rsidRDefault="00BF291E" w:rsidP="000B213F">
            <w:pPr>
              <w:shd w:val="clear" w:color="auto" w:fill="FFFFFF"/>
              <w:spacing w:line="285" w:lineRule="atLeast"/>
              <w:jc w:val="left"/>
              <w:rPr>
                <w:rFonts w:ascii="Consolas" w:eastAsia="Times New Roman" w:hAnsi="Consolas" w:cs="Times New Roman"/>
                <w:color w:val="0000FF"/>
                <w:sz w:val="21"/>
                <w:szCs w:val="21"/>
              </w:rPr>
            </w:pPr>
          </w:p>
          <w:p w14:paraId="4798D6E4" w14:textId="2F6B8C71" w:rsidR="00FC15F4" w:rsidRPr="00FC15F4" w:rsidRDefault="00FC15F4" w:rsidP="00FC15F4">
            <w:pPr>
              <w:shd w:val="clear" w:color="auto" w:fill="FFFFFF"/>
              <w:spacing w:line="285" w:lineRule="atLeast"/>
              <w:jc w:val="left"/>
              <w:rPr>
                <w:rFonts w:ascii="Consolas" w:eastAsia="Times New Roman" w:hAnsi="Consolas" w:cs="Times New Roman"/>
                <w:color w:val="000000"/>
                <w:sz w:val="21"/>
                <w:szCs w:val="21"/>
              </w:rPr>
            </w:pPr>
            <w:r w:rsidRPr="00FC15F4">
              <w:rPr>
                <w:rFonts w:ascii="Consolas" w:eastAsia="Times New Roman" w:hAnsi="Consolas" w:cs="Times New Roman"/>
                <w:color w:val="AF00DB"/>
                <w:sz w:val="21"/>
                <w:szCs w:val="21"/>
              </w:rPr>
              <w:t>var</w:t>
            </w:r>
          </w:p>
          <w:p w14:paraId="4D78D493" w14:textId="78C6D59C" w:rsidR="00FC15F4" w:rsidRPr="00FC15F4" w:rsidRDefault="00FC15F4" w:rsidP="00FC15F4">
            <w:pPr>
              <w:shd w:val="clear" w:color="auto" w:fill="FFFFFF"/>
              <w:spacing w:line="285" w:lineRule="atLeast"/>
              <w:jc w:val="left"/>
              <w:rPr>
                <w:rFonts w:ascii="Consolas" w:eastAsia="Times New Roman" w:hAnsi="Consolas" w:cs="Times New Roman"/>
                <w:color w:val="000000"/>
                <w:sz w:val="21"/>
                <w:szCs w:val="21"/>
              </w:rPr>
            </w:pPr>
            <w:r w:rsidRPr="00FC15F4">
              <w:rPr>
                <w:rFonts w:ascii="Consolas" w:eastAsia="Times New Roman" w:hAnsi="Consolas" w:cs="Times New Roman"/>
                <w:color w:val="000000"/>
                <w:sz w:val="21"/>
                <w:szCs w:val="21"/>
              </w:rPr>
              <w:t xml:space="preserve"> Customer: </w:t>
            </w:r>
            <w:r w:rsidRPr="00FC15F4">
              <w:rPr>
                <w:rFonts w:ascii="Consolas" w:eastAsia="Times New Roman" w:hAnsi="Consolas" w:cs="Times New Roman"/>
                <w:color w:val="0000FF"/>
                <w:sz w:val="21"/>
                <w:szCs w:val="21"/>
              </w:rPr>
              <w:t>Record</w:t>
            </w:r>
            <w:r w:rsidRPr="00FC15F4">
              <w:rPr>
                <w:rFonts w:ascii="Consolas" w:eastAsia="Times New Roman" w:hAnsi="Consolas" w:cs="Times New Roman"/>
                <w:color w:val="000000"/>
                <w:sz w:val="21"/>
                <w:szCs w:val="21"/>
              </w:rPr>
              <w:t xml:space="preserve"> </w:t>
            </w:r>
            <w:proofErr w:type="gramStart"/>
            <w:r w:rsidRPr="00FC15F4">
              <w:rPr>
                <w:rFonts w:ascii="Consolas" w:eastAsia="Times New Roman" w:hAnsi="Consolas" w:cs="Times New Roman"/>
                <w:color w:val="000000"/>
                <w:sz w:val="21"/>
                <w:szCs w:val="21"/>
              </w:rPr>
              <w:t>Customer;</w:t>
            </w:r>
            <w:proofErr w:type="gramEnd"/>
          </w:p>
          <w:p w14:paraId="2F7FECE3" w14:textId="689339A7" w:rsidR="00FC15F4" w:rsidRPr="00FC15F4" w:rsidRDefault="00FC15F4" w:rsidP="00FC15F4">
            <w:pPr>
              <w:shd w:val="clear" w:color="auto" w:fill="FFFFFF"/>
              <w:spacing w:line="285" w:lineRule="atLeast"/>
              <w:jc w:val="left"/>
              <w:rPr>
                <w:rFonts w:ascii="Consolas" w:eastAsia="Times New Roman" w:hAnsi="Consolas" w:cs="Times New Roman"/>
                <w:color w:val="000000"/>
                <w:sz w:val="21"/>
                <w:szCs w:val="21"/>
              </w:rPr>
            </w:pPr>
            <w:r w:rsidRPr="00FC15F4">
              <w:rPr>
                <w:rFonts w:ascii="Consolas" w:eastAsia="Times New Roman" w:hAnsi="Consolas" w:cs="Times New Roman"/>
                <w:color w:val="000000"/>
                <w:sz w:val="21"/>
                <w:szCs w:val="21"/>
              </w:rPr>
              <w:t xml:space="preserve"> </w:t>
            </w:r>
            <w:proofErr w:type="spellStart"/>
            <w:r w:rsidRPr="00FC15F4">
              <w:rPr>
                <w:rFonts w:ascii="Consolas" w:eastAsia="Times New Roman" w:hAnsi="Consolas" w:cs="Times New Roman"/>
                <w:color w:val="000000"/>
                <w:sz w:val="21"/>
                <w:szCs w:val="21"/>
              </w:rPr>
              <w:t>MyPaymentCode</w:t>
            </w:r>
            <w:proofErr w:type="spellEnd"/>
            <w:r w:rsidRPr="00FC15F4">
              <w:rPr>
                <w:rFonts w:ascii="Consolas" w:eastAsia="Times New Roman" w:hAnsi="Consolas" w:cs="Times New Roman"/>
                <w:color w:val="000000"/>
                <w:sz w:val="21"/>
                <w:szCs w:val="21"/>
              </w:rPr>
              <w:t xml:space="preserve">, </w:t>
            </w:r>
            <w:proofErr w:type="spellStart"/>
            <w:proofErr w:type="gramStart"/>
            <w:r w:rsidRPr="00FC15F4">
              <w:rPr>
                <w:rFonts w:ascii="Consolas" w:eastAsia="Times New Roman" w:hAnsi="Consolas" w:cs="Times New Roman"/>
                <w:color w:val="000000"/>
                <w:sz w:val="21"/>
                <w:szCs w:val="21"/>
              </w:rPr>
              <w:t>MyCountryCode</w:t>
            </w:r>
            <w:proofErr w:type="spellEnd"/>
            <w:r w:rsidRPr="00FC15F4">
              <w:rPr>
                <w:rFonts w:ascii="Consolas" w:eastAsia="Times New Roman" w:hAnsi="Consolas" w:cs="Times New Roman"/>
                <w:color w:val="000000"/>
                <w:sz w:val="21"/>
                <w:szCs w:val="21"/>
              </w:rPr>
              <w:t xml:space="preserve"> :</w:t>
            </w:r>
            <w:proofErr w:type="gramEnd"/>
            <w:r w:rsidRPr="00FC15F4">
              <w:rPr>
                <w:rFonts w:ascii="Consolas" w:eastAsia="Times New Roman" w:hAnsi="Consolas" w:cs="Times New Roman"/>
                <w:color w:val="000000"/>
                <w:sz w:val="21"/>
                <w:szCs w:val="21"/>
              </w:rPr>
              <w:t xml:space="preserve"> </w:t>
            </w:r>
            <w:r w:rsidRPr="00FC15F4">
              <w:rPr>
                <w:rFonts w:ascii="Consolas" w:eastAsia="Times New Roman" w:hAnsi="Consolas" w:cs="Times New Roman"/>
                <w:color w:val="0000FF"/>
                <w:sz w:val="21"/>
                <w:szCs w:val="21"/>
              </w:rPr>
              <w:t>Code</w:t>
            </w:r>
            <w:r w:rsidRPr="00FC15F4">
              <w:rPr>
                <w:rFonts w:ascii="Consolas" w:eastAsia="Times New Roman" w:hAnsi="Consolas" w:cs="Times New Roman"/>
                <w:color w:val="000000"/>
                <w:sz w:val="21"/>
                <w:szCs w:val="21"/>
              </w:rPr>
              <w:t>[</w:t>
            </w:r>
            <w:r w:rsidRPr="00FC15F4">
              <w:rPr>
                <w:rFonts w:ascii="Consolas" w:eastAsia="Times New Roman" w:hAnsi="Consolas" w:cs="Times New Roman"/>
                <w:color w:val="098658"/>
                <w:sz w:val="21"/>
                <w:szCs w:val="21"/>
              </w:rPr>
              <w:t>10</w:t>
            </w:r>
            <w:r w:rsidRPr="00FC15F4">
              <w:rPr>
                <w:rFonts w:ascii="Consolas" w:eastAsia="Times New Roman" w:hAnsi="Consolas" w:cs="Times New Roman"/>
                <w:color w:val="000000"/>
                <w:sz w:val="21"/>
                <w:szCs w:val="21"/>
              </w:rPr>
              <w:t>];</w:t>
            </w:r>
          </w:p>
          <w:p w14:paraId="59AF8001" w14:textId="1CCF2A5A" w:rsidR="00FC15F4" w:rsidRPr="00FC15F4" w:rsidRDefault="00FC15F4" w:rsidP="00FC15F4">
            <w:pPr>
              <w:shd w:val="clear" w:color="auto" w:fill="FFFFFF"/>
              <w:spacing w:line="285" w:lineRule="atLeast"/>
              <w:jc w:val="left"/>
              <w:rPr>
                <w:rFonts w:ascii="Consolas" w:eastAsia="Times New Roman" w:hAnsi="Consolas" w:cs="Times New Roman"/>
                <w:color w:val="000000"/>
                <w:sz w:val="21"/>
                <w:szCs w:val="21"/>
              </w:rPr>
            </w:pPr>
            <w:r w:rsidRPr="00FC15F4">
              <w:rPr>
                <w:rFonts w:ascii="Consolas" w:eastAsia="Times New Roman" w:hAnsi="Consolas" w:cs="Times New Roman"/>
                <w:color w:val="AF00DB"/>
                <w:sz w:val="21"/>
                <w:szCs w:val="21"/>
              </w:rPr>
              <w:t>begin</w:t>
            </w:r>
          </w:p>
          <w:p w14:paraId="17D037F5" w14:textId="5F8A9665" w:rsidR="00FC15F4" w:rsidRPr="00FC15F4" w:rsidRDefault="00FC15F4" w:rsidP="00FC15F4">
            <w:pPr>
              <w:shd w:val="clear" w:color="auto" w:fill="FFFFFF"/>
              <w:spacing w:line="285" w:lineRule="atLeast"/>
              <w:jc w:val="left"/>
              <w:rPr>
                <w:rFonts w:ascii="Consolas" w:eastAsia="Times New Roman" w:hAnsi="Consolas" w:cs="Times New Roman"/>
                <w:color w:val="000000"/>
                <w:sz w:val="21"/>
                <w:szCs w:val="21"/>
              </w:rPr>
            </w:pPr>
            <w:r w:rsidRPr="00FC15F4">
              <w:rPr>
                <w:rFonts w:ascii="Consolas" w:eastAsia="Times New Roman" w:hAnsi="Consolas" w:cs="Times New Roman"/>
                <w:color w:val="000000"/>
                <w:sz w:val="21"/>
                <w:szCs w:val="21"/>
              </w:rPr>
              <w:t xml:space="preserve"> </w:t>
            </w:r>
            <w:proofErr w:type="spellStart"/>
            <w:r w:rsidRPr="00FC15F4">
              <w:rPr>
                <w:rFonts w:ascii="Consolas" w:eastAsia="Times New Roman" w:hAnsi="Consolas" w:cs="Times New Roman"/>
                <w:color w:val="000000"/>
                <w:sz w:val="21"/>
                <w:szCs w:val="21"/>
              </w:rPr>
              <w:t>Customer</w:t>
            </w:r>
            <w:r w:rsidRPr="00FC15F4">
              <w:rPr>
                <w:rFonts w:ascii="Consolas" w:eastAsia="Times New Roman" w:hAnsi="Consolas" w:cs="Times New Roman"/>
                <w:color w:val="0000FF"/>
                <w:sz w:val="21"/>
                <w:szCs w:val="21"/>
              </w:rPr>
              <w:t>.</w:t>
            </w:r>
            <w:r w:rsidRPr="00FC15F4">
              <w:rPr>
                <w:rFonts w:ascii="Consolas" w:eastAsia="Times New Roman" w:hAnsi="Consolas" w:cs="Times New Roman"/>
                <w:color w:val="000000"/>
                <w:sz w:val="21"/>
                <w:szCs w:val="21"/>
              </w:rPr>
              <w:t>SetRange</w:t>
            </w:r>
            <w:proofErr w:type="spellEnd"/>
            <w:r w:rsidRPr="00FC15F4">
              <w:rPr>
                <w:rFonts w:ascii="Consolas" w:eastAsia="Times New Roman" w:hAnsi="Consolas" w:cs="Times New Roman"/>
                <w:color w:val="0000FF"/>
                <w:sz w:val="21"/>
                <w:szCs w:val="21"/>
              </w:rPr>
              <w:t>(</w:t>
            </w:r>
            <w:r w:rsidRPr="00FC15F4">
              <w:rPr>
                <w:rFonts w:ascii="Consolas" w:eastAsia="Times New Roman" w:hAnsi="Consolas" w:cs="Times New Roman"/>
                <w:color w:val="000000"/>
                <w:sz w:val="21"/>
                <w:szCs w:val="21"/>
              </w:rPr>
              <w:t xml:space="preserve">"Country/Region Code", </w:t>
            </w:r>
            <w:proofErr w:type="spellStart"/>
            <w:r w:rsidRPr="00FC15F4">
              <w:rPr>
                <w:rFonts w:ascii="Consolas" w:eastAsia="Times New Roman" w:hAnsi="Consolas" w:cs="Times New Roman"/>
                <w:color w:val="000000"/>
                <w:sz w:val="21"/>
                <w:szCs w:val="21"/>
              </w:rPr>
              <w:t>MyCountryCode</w:t>
            </w:r>
            <w:proofErr w:type="spellEnd"/>
            <w:proofErr w:type="gramStart"/>
            <w:r w:rsidRPr="00FC15F4">
              <w:rPr>
                <w:rFonts w:ascii="Consolas" w:eastAsia="Times New Roman" w:hAnsi="Consolas" w:cs="Times New Roman"/>
                <w:color w:val="0000FF"/>
                <w:sz w:val="21"/>
                <w:szCs w:val="21"/>
              </w:rPr>
              <w:t>)</w:t>
            </w:r>
            <w:r w:rsidRPr="00FC15F4">
              <w:rPr>
                <w:rFonts w:ascii="Consolas" w:eastAsia="Times New Roman" w:hAnsi="Consolas" w:cs="Times New Roman"/>
                <w:color w:val="000000"/>
                <w:sz w:val="21"/>
                <w:szCs w:val="21"/>
              </w:rPr>
              <w:t>;</w:t>
            </w:r>
            <w:proofErr w:type="gramEnd"/>
          </w:p>
          <w:p w14:paraId="29FF5FDD" w14:textId="72974DE3" w:rsidR="00FC15F4" w:rsidRPr="00FC15F4" w:rsidRDefault="00FC15F4" w:rsidP="00FC15F4">
            <w:pPr>
              <w:shd w:val="clear" w:color="auto" w:fill="FFFFFF"/>
              <w:spacing w:line="285" w:lineRule="atLeast"/>
              <w:jc w:val="left"/>
              <w:rPr>
                <w:rFonts w:ascii="Consolas" w:eastAsia="Times New Roman" w:hAnsi="Consolas" w:cs="Times New Roman"/>
                <w:color w:val="000000"/>
                <w:sz w:val="21"/>
                <w:szCs w:val="21"/>
              </w:rPr>
            </w:pPr>
            <w:r w:rsidRPr="00FC15F4">
              <w:rPr>
                <w:rFonts w:ascii="Consolas" w:eastAsia="Times New Roman" w:hAnsi="Consolas" w:cs="Times New Roman"/>
                <w:color w:val="000000"/>
                <w:sz w:val="21"/>
                <w:szCs w:val="21"/>
              </w:rPr>
              <w:t xml:space="preserve"> </w:t>
            </w:r>
            <w:proofErr w:type="spellStart"/>
            <w:r w:rsidRPr="00FC15F4">
              <w:rPr>
                <w:rFonts w:ascii="Consolas" w:eastAsia="Times New Roman" w:hAnsi="Consolas" w:cs="Times New Roman"/>
                <w:color w:val="000000"/>
                <w:sz w:val="21"/>
                <w:szCs w:val="21"/>
              </w:rPr>
              <w:t>Customer</w:t>
            </w:r>
            <w:r w:rsidRPr="00FC15F4">
              <w:rPr>
                <w:rFonts w:ascii="Consolas" w:eastAsia="Times New Roman" w:hAnsi="Consolas" w:cs="Times New Roman"/>
                <w:color w:val="0000FF"/>
                <w:sz w:val="21"/>
                <w:szCs w:val="21"/>
              </w:rPr>
              <w:t>.</w:t>
            </w:r>
            <w:r w:rsidRPr="00FC15F4">
              <w:rPr>
                <w:rFonts w:ascii="Consolas" w:eastAsia="Times New Roman" w:hAnsi="Consolas" w:cs="Times New Roman"/>
                <w:color w:val="000000"/>
                <w:sz w:val="21"/>
                <w:szCs w:val="21"/>
              </w:rPr>
              <w:t>ModifyAll</w:t>
            </w:r>
            <w:proofErr w:type="spellEnd"/>
            <w:r w:rsidRPr="00FC15F4">
              <w:rPr>
                <w:rFonts w:ascii="Consolas" w:eastAsia="Times New Roman" w:hAnsi="Consolas" w:cs="Times New Roman"/>
                <w:color w:val="0000FF"/>
                <w:sz w:val="21"/>
                <w:szCs w:val="21"/>
              </w:rPr>
              <w:t>(</w:t>
            </w:r>
            <w:r w:rsidRPr="00FC15F4">
              <w:rPr>
                <w:rFonts w:ascii="Consolas" w:eastAsia="Times New Roman" w:hAnsi="Consolas" w:cs="Times New Roman"/>
                <w:color w:val="000000"/>
                <w:sz w:val="21"/>
                <w:szCs w:val="21"/>
              </w:rPr>
              <w:t xml:space="preserve">"Payment Method Code", </w:t>
            </w:r>
            <w:proofErr w:type="spellStart"/>
            <w:r w:rsidRPr="00FC15F4">
              <w:rPr>
                <w:rFonts w:ascii="Consolas" w:eastAsia="Times New Roman" w:hAnsi="Consolas" w:cs="Times New Roman"/>
                <w:color w:val="000000"/>
                <w:sz w:val="21"/>
                <w:szCs w:val="21"/>
              </w:rPr>
              <w:t>MyPaymentCode</w:t>
            </w:r>
            <w:proofErr w:type="spellEnd"/>
            <w:r w:rsidRPr="00FC15F4">
              <w:rPr>
                <w:rFonts w:ascii="Consolas" w:eastAsia="Times New Roman" w:hAnsi="Consolas" w:cs="Times New Roman"/>
                <w:color w:val="000000"/>
                <w:sz w:val="21"/>
                <w:szCs w:val="21"/>
              </w:rPr>
              <w:t>, true</w:t>
            </w:r>
            <w:proofErr w:type="gramStart"/>
            <w:r w:rsidRPr="00FC15F4">
              <w:rPr>
                <w:rFonts w:ascii="Consolas" w:eastAsia="Times New Roman" w:hAnsi="Consolas" w:cs="Times New Roman"/>
                <w:color w:val="0000FF"/>
                <w:sz w:val="21"/>
                <w:szCs w:val="21"/>
              </w:rPr>
              <w:t>)</w:t>
            </w:r>
            <w:r w:rsidRPr="00FC15F4">
              <w:rPr>
                <w:rFonts w:ascii="Consolas" w:eastAsia="Times New Roman" w:hAnsi="Consolas" w:cs="Times New Roman"/>
                <w:color w:val="000000"/>
                <w:sz w:val="21"/>
                <w:szCs w:val="21"/>
              </w:rPr>
              <w:t>;</w:t>
            </w:r>
            <w:proofErr w:type="gramEnd"/>
          </w:p>
          <w:p w14:paraId="450D5B0E" w14:textId="1B4A6415" w:rsidR="00FC15F4" w:rsidRPr="00FC15F4" w:rsidRDefault="00FC15F4" w:rsidP="00FC15F4">
            <w:pPr>
              <w:shd w:val="clear" w:color="auto" w:fill="FFFFFF"/>
              <w:spacing w:line="285" w:lineRule="atLeast"/>
              <w:jc w:val="left"/>
              <w:rPr>
                <w:rFonts w:ascii="Consolas" w:eastAsia="Times New Roman" w:hAnsi="Consolas" w:cs="Times New Roman"/>
                <w:color w:val="000000"/>
                <w:sz w:val="21"/>
                <w:szCs w:val="21"/>
              </w:rPr>
            </w:pPr>
            <w:proofErr w:type="gramStart"/>
            <w:r w:rsidRPr="00FC15F4">
              <w:rPr>
                <w:rFonts w:ascii="Consolas" w:eastAsia="Times New Roman" w:hAnsi="Consolas" w:cs="Times New Roman"/>
                <w:color w:val="AF00DB"/>
                <w:sz w:val="21"/>
                <w:szCs w:val="21"/>
              </w:rPr>
              <w:t>end</w:t>
            </w:r>
            <w:r w:rsidRPr="00FC15F4">
              <w:rPr>
                <w:rFonts w:ascii="Consolas" w:eastAsia="Times New Roman" w:hAnsi="Consolas" w:cs="Times New Roman"/>
                <w:color w:val="000000"/>
                <w:sz w:val="21"/>
                <w:szCs w:val="21"/>
              </w:rPr>
              <w:t>;</w:t>
            </w:r>
            <w:proofErr w:type="gramEnd"/>
          </w:p>
          <w:p w14:paraId="257EDC11" w14:textId="77777777" w:rsidR="00BF291E" w:rsidRDefault="00BF291E" w:rsidP="000B213F">
            <w:pPr>
              <w:pStyle w:val="ListParagraph"/>
              <w:ind w:left="0"/>
              <w:rPr>
                <w:rStyle w:val="Heading3Char"/>
              </w:rPr>
            </w:pPr>
          </w:p>
        </w:tc>
      </w:tr>
    </w:tbl>
    <w:p w14:paraId="72385E82" w14:textId="4175BD43" w:rsidR="00BF291E" w:rsidRDefault="00BF291E" w:rsidP="00BF291E">
      <w:pPr>
        <w:spacing w:line="480" w:lineRule="auto"/>
      </w:pPr>
    </w:p>
    <w:p w14:paraId="2D734CAB" w14:textId="71B64075" w:rsidR="00FC15F4" w:rsidRDefault="00995F1F" w:rsidP="00FC15F4">
      <w:pPr>
        <w:spacing w:line="480" w:lineRule="auto"/>
      </w:pPr>
      <w:r>
        <w:t>The a</w:t>
      </w:r>
      <w:r w:rsidR="00FC15F4">
        <w:t>bove example filter</w:t>
      </w:r>
      <w:r>
        <w:t>s</w:t>
      </w:r>
      <w:r w:rsidR="00FC15F4">
        <w:t xml:space="preserve"> all Customers for </w:t>
      </w:r>
      <w:r>
        <w:t xml:space="preserve">a </w:t>
      </w:r>
      <w:r w:rsidR="00FC15F4">
        <w:t>specific Country and modif</w:t>
      </w:r>
      <w:r>
        <w:t>ies</w:t>
      </w:r>
      <w:r w:rsidR="00FC15F4">
        <w:t xml:space="preserve"> all records with </w:t>
      </w:r>
      <w:r>
        <w:t xml:space="preserve">a </w:t>
      </w:r>
      <w:r w:rsidR="00FC15F4">
        <w:t xml:space="preserve">new Payment Method. It also runs the trigger </w:t>
      </w:r>
      <w:proofErr w:type="spellStart"/>
      <w:proofErr w:type="gramStart"/>
      <w:r w:rsidR="00FC15F4" w:rsidRPr="00FC15F4">
        <w:rPr>
          <w:b/>
        </w:rPr>
        <w:t>onModify</w:t>
      </w:r>
      <w:proofErr w:type="spellEnd"/>
      <w:r w:rsidR="00FC15F4" w:rsidRPr="00FC15F4">
        <w:rPr>
          <w:b/>
        </w:rPr>
        <w:t>(</w:t>
      </w:r>
      <w:proofErr w:type="gramEnd"/>
      <w:r w:rsidR="00FC15F4" w:rsidRPr="00FC15F4">
        <w:rPr>
          <w:b/>
        </w:rPr>
        <w:t>)</w:t>
      </w:r>
      <w:r w:rsidR="00FC15F4">
        <w:t xml:space="preserve"> of the Customer table. </w:t>
      </w:r>
    </w:p>
    <w:p w14:paraId="200F8E9E" w14:textId="5B638849" w:rsidR="00FC15F4" w:rsidRDefault="00FC15F4" w:rsidP="00FC15F4">
      <w:pPr>
        <w:spacing w:line="480" w:lineRule="auto"/>
        <w:rPr>
          <w:i/>
          <w:sz w:val="20"/>
        </w:rPr>
      </w:pPr>
      <w:r w:rsidRPr="00E016E8">
        <w:rPr>
          <w:rStyle w:val="Heading3Char"/>
          <w:noProof/>
        </w:rPr>
        <w:drawing>
          <wp:inline distT="0" distB="0" distL="0" distR="0" wp14:anchorId="0FDF0BC9" wp14:editId="7AD3C877">
            <wp:extent cx="252412" cy="252412"/>
            <wp:effectExtent l="0" t="0" r="0" b="0"/>
            <wp:docPr id="157" name="Graphic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Pr>
          <w:i/>
          <w:sz w:val="20"/>
        </w:rPr>
        <w:t xml:space="preserve">Using </w:t>
      </w:r>
      <w:proofErr w:type="spellStart"/>
      <w:proofErr w:type="gramStart"/>
      <w:r w:rsidRPr="00FC15F4">
        <w:rPr>
          <w:b/>
          <w:i/>
          <w:sz w:val="20"/>
        </w:rPr>
        <w:t>ModifyAll</w:t>
      </w:r>
      <w:proofErr w:type="spellEnd"/>
      <w:r w:rsidRPr="00FC15F4">
        <w:rPr>
          <w:b/>
          <w:i/>
          <w:sz w:val="20"/>
        </w:rPr>
        <w:t>(</w:t>
      </w:r>
      <w:proofErr w:type="gramEnd"/>
      <w:r w:rsidRPr="00FC15F4">
        <w:rPr>
          <w:b/>
          <w:i/>
          <w:sz w:val="20"/>
        </w:rPr>
        <w:t>)</w:t>
      </w:r>
      <w:r>
        <w:rPr>
          <w:i/>
          <w:sz w:val="20"/>
        </w:rPr>
        <w:t xml:space="preserve"> remember to add </w:t>
      </w:r>
      <w:r w:rsidR="00995F1F">
        <w:rPr>
          <w:i/>
          <w:sz w:val="20"/>
        </w:rPr>
        <w:t xml:space="preserve">a </w:t>
      </w:r>
      <w:r>
        <w:rPr>
          <w:i/>
          <w:sz w:val="20"/>
        </w:rPr>
        <w:t>filter before. Otherwise</w:t>
      </w:r>
      <w:r w:rsidR="00995F1F">
        <w:rPr>
          <w:i/>
          <w:sz w:val="20"/>
        </w:rPr>
        <w:t>,</w:t>
      </w:r>
      <w:r>
        <w:rPr>
          <w:i/>
          <w:sz w:val="20"/>
        </w:rPr>
        <w:t xml:space="preserve"> you will modify all records in the table. </w:t>
      </w:r>
    </w:p>
    <w:p w14:paraId="14703BBA" w14:textId="77777777" w:rsidR="00C658CE" w:rsidRDefault="00C658CE" w:rsidP="00FC15F4">
      <w:pPr>
        <w:spacing w:line="480" w:lineRule="auto"/>
        <w:rPr>
          <w:i/>
          <w:sz w:val="20"/>
        </w:rPr>
      </w:pPr>
    </w:p>
    <w:p w14:paraId="28A3FFA1" w14:textId="4D5A9566" w:rsidR="00FC15F4" w:rsidRDefault="00FC15F4" w:rsidP="00FC15F4">
      <w:pPr>
        <w:pStyle w:val="Heading3"/>
      </w:pPr>
      <w:proofErr w:type="gramStart"/>
      <w:r>
        <w:lastRenderedPageBreak/>
        <w:t>Delete(</w:t>
      </w:r>
      <w:proofErr w:type="gramEnd"/>
      <w:r>
        <w:t xml:space="preserve">) and </w:t>
      </w:r>
      <w:proofErr w:type="spellStart"/>
      <w:r>
        <w:t>DeleteAll</w:t>
      </w:r>
      <w:proofErr w:type="spellEnd"/>
      <w:r>
        <w:t>()</w:t>
      </w:r>
    </w:p>
    <w:p w14:paraId="369290BE" w14:textId="39C0AF56" w:rsidR="00FC15F4" w:rsidRDefault="00FC15F4" w:rsidP="00FC15F4">
      <w:pPr>
        <w:spacing w:line="480" w:lineRule="auto"/>
      </w:pPr>
      <w:r>
        <w:t xml:space="preserve">Method </w:t>
      </w:r>
      <w:proofErr w:type="gramStart"/>
      <w:r>
        <w:rPr>
          <w:b/>
        </w:rPr>
        <w:t>Delete</w:t>
      </w:r>
      <w:r w:rsidRPr="00490F9C">
        <w:rPr>
          <w:b/>
        </w:rPr>
        <w:t>(</w:t>
      </w:r>
      <w:proofErr w:type="gramEnd"/>
      <w:r w:rsidRPr="00490F9C">
        <w:rPr>
          <w:b/>
        </w:rPr>
        <w:t>)</w:t>
      </w:r>
      <w:r>
        <w:t xml:space="preserve"> allows you to delete record</w:t>
      </w:r>
      <w:r w:rsidR="00995F1F">
        <w:t>s</w:t>
      </w:r>
      <w:r>
        <w:t xml:space="preserve"> </w:t>
      </w:r>
      <w:r w:rsidR="00995F1F">
        <w:t>that</w:t>
      </w:r>
      <w:r>
        <w:t xml:space="preserve"> you retrieved from the database. It means that first one of the methods such as </w:t>
      </w:r>
      <w:proofErr w:type="spellStart"/>
      <w:proofErr w:type="gramStart"/>
      <w:r w:rsidRPr="004E38A5">
        <w:rPr>
          <w:b/>
        </w:rPr>
        <w:t>FindFirst</w:t>
      </w:r>
      <w:proofErr w:type="spellEnd"/>
      <w:r w:rsidRPr="004E38A5">
        <w:rPr>
          <w:b/>
        </w:rPr>
        <w:t>(</w:t>
      </w:r>
      <w:proofErr w:type="gramEnd"/>
      <w:r w:rsidRPr="004E38A5">
        <w:rPr>
          <w:b/>
        </w:rPr>
        <w:t>)</w:t>
      </w:r>
      <w:r>
        <w:t xml:space="preserve">, </w:t>
      </w:r>
      <w:proofErr w:type="spellStart"/>
      <w:r w:rsidRPr="004E38A5">
        <w:rPr>
          <w:b/>
        </w:rPr>
        <w:t>FindLast</w:t>
      </w:r>
      <w:proofErr w:type="spellEnd"/>
      <w:r w:rsidRPr="004E38A5">
        <w:rPr>
          <w:b/>
        </w:rPr>
        <w:t>()</w:t>
      </w:r>
      <w:r>
        <w:t xml:space="preserve">, </w:t>
      </w:r>
      <w:proofErr w:type="spellStart"/>
      <w:r w:rsidRPr="004E38A5">
        <w:rPr>
          <w:b/>
        </w:rPr>
        <w:t>FindSet</w:t>
      </w:r>
      <w:proofErr w:type="spellEnd"/>
      <w:r w:rsidRPr="004E38A5">
        <w:rPr>
          <w:b/>
        </w:rPr>
        <w:t>()</w:t>
      </w:r>
      <w:r>
        <w:t xml:space="preserve"> or </w:t>
      </w:r>
      <w:r w:rsidRPr="004E38A5">
        <w:rPr>
          <w:b/>
        </w:rPr>
        <w:t>Get()</w:t>
      </w:r>
      <w:r>
        <w:t xml:space="preserve">. By specifying </w:t>
      </w:r>
      <w:r w:rsidR="00995F1F">
        <w:t xml:space="preserve">the </w:t>
      </w:r>
      <w:r>
        <w:t xml:space="preserve">parameter in method </w:t>
      </w:r>
      <w:proofErr w:type="gramStart"/>
      <w:r>
        <w:rPr>
          <w:b/>
        </w:rPr>
        <w:t>Delete</w:t>
      </w:r>
      <w:r w:rsidRPr="00EE03EE">
        <w:rPr>
          <w:b/>
        </w:rPr>
        <w:t>(</w:t>
      </w:r>
      <w:proofErr w:type="gramEnd"/>
      <w:r w:rsidRPr="00EE03EE">
        <w:rPr>
          <w:b/>
        </w:rPr>
        <w:t>)</w:t>
      </w:r>
      <w:r>
        <w:t xml:space="preserve">, you can decide if code from </w:t>
      </w:r>
      <w:proofErr w:type="spellStart"/>
      <w:r w:rsidRPr="001229B5">
        <w:rPr>
          <w:b/>
        </w:rPr>
        <w:t>On</w:t>
      </w:r>
      <w:r>
        <w:rPr>
          <w:b/>
        </w:rPr>
        <w:t>Delete</w:t>
      </w:r>
      <w:proofErr w:type="spellEnd"/>
      <w:r w:rsidRPr="001229B5">
        <w:rPr>
          <w:b/>
        </w:rPr>
        <w:t>()</w:t>
      </w:r>
      <w:r>
        <w:t xml:space="preserve"> trigger will be run. If </w:t>
      </w:r>
      <w:proofErr w:type="gramStart"/>
      <w:r>
        <w:t>you will</w:t>
      </w:r>
      <w:proofErr w:type="gramEnd"/>
      <w:r>
        <w:t xml:space="preserve"> leave brackets empty, then it means, that code will not be triggered.</w:t>
      </w:r>
      <w:r w:rsidRPr="00EE03EE">
        <w:t xml:space="preserve"> </w:t>
      </w:r>
    </w:p>
    <w:tbl>
      <w:tblPr>
        <w:tblStyle w:val="TableGrid"/>
        <w:tblW w:w="0" w:type="auto"/>
        <w:tblInd w:w="360" w:type="dxa"/>
        <w:tblLook w:val="04A0" w:firstRow="1" w:lastRow="0" w:firstColumn="1" w:lastColumn="0" w:noHBand="0" w:noVBand="1"/>
      </w:tblPr>
      <w:tblGrid>
        <w:gridCol w:w="8636"/>
      </w:tblGrid>
      <w:tr w:rsidR="00FC15F4" w14:paraId="3E5F8927" w14:textId="77777777" w:rsidTr="000B213F">
        <w:tc>
          <w:tcPr>
            <w:tcW w:w="9016" w:type="dxa"/>
            <w:tcBorders>
              <w:top w:val="double" w:sz="4" w:space="0" w:color="auto"/>
              <w:left w:val="double" w:sz="4" w:space="0" w:color="auto"/>
              <w:bottom w:val="double" w:sz="4" w:space="0" w:color="auto"/>
              <w:right w:val="double" w:sz="4" w:space="0" w:color="auto"/>
            </w:tcBorders>
          </w:tcPr>
          <w:p w14:paraId="2FC786EA" w14:textId="77777777" w:rsidR="00FC15F4" w:rsidRDefault="00FC15F4" w:rsidP="000B213F">
            <w:pPr>
              <w:shd w:val="clear" w:color="auto" w:fill="FFFFFF"/>
              <w:spacing w:line="285" w:lineRule="atLeast"/>
              <w:jc w:val="left"/>
              <w:rPr>
                <w:rFonts w:ascii="Consolas" w:eastAsia="Times New Roman" w:hAnsi="Consolas" w:cs="Times New Roman"/>
                <w:color w:val="0000FF"/>
                <w:sz w:val="21"/>
                <w:szCs w:val="21"/>
              </w:rPr>
            </w:pPr>
          </w:p>
          <w:p w14:paraId="148F9A33" w14:textId="77777777" w:rsidR="00FC15F4" w:rsidRPr="00F9484E" w:rsidRDefault="00FC15F4"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AF00DB"/>
                <w:sz w:val="21"/>
                <w:szCs w:val="21"/>
              </w:rPr>
              <w:t>var</w:t>
            </w:r>
          </w:p>
          <w:p w14:paraId="0646364A" w14:textId="12CE7D07" w:rsidR="00FC15F4" w:rsidRPr="00F9484E" w:rsidRDefault="00FC15F4" w:rsidP="00FC15F4">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Customer: </w:t>
            </w:r>
            <w:r w:rsidRPr="00F9484E">
              <w:rPr>
                <w:rFonts w:ascii="Consolas" w:eastAsia="Times New Roman" w:hAnsi="Consolas" w:cs="Times New Roman"/>
                <w:color w:val="0000FF"/>
                <w:sz w:val="21"/>
                <w:szCs w:val="21"/>
              </w:rPr>
              <w:t>Record</w:t>
            </w:r>
            <w:r w:rsidRPr="00F9484E">
              <w:rPr>
                <w:rFonts w:ascii="Consolas" w:eastAsia="Times New Roman" w:hAnsi="Consolas" w:cs="Times New Roman"/>
                <w:color w:val="000000"/>
                <w:sz w:val="21"/>
                <w:szCs w:val="21"/>
              </w:rPr>
              <w:t xml:space="preserve"> </w:t>
            </w:r>
            <w:proofErr w:type="gramStart"/>
            <w:r w:rsidRPr="00F9484E">
              <w:rPr>
                <w:rFonts w:ascii="Consolas" w:eastAsia="Times New Roman" w:hAnsi="Consolas" w:cs="Times New Roman"/>
                <w:color w:val="000000"/>
                <w:sz w:val="21"/>
                <w:szCs w:val="21"/>
              </w:rPr>
              <w:t>Customer;</w:t>
            </w:r>
            <w:proofErr w:type="gramEnd"/>
          </w:p>
          <w:p w14:paraId="4E9D637D" w14:textId="77777777" w:rsidR="00FC15F4" w:rsidRPr="00F9484E" w:rsidRDefault="00FC15F4"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AF00DB"/>
                <w:sz w:val="21"/>
                <w:szCs w:val="21"/>
              </w:rPr>
              <w:t>begin</w:t>
            </w:r>
          </w:p>
          <w:p w14:paraId="06FE8B81" w14:textId="77777777" w:rsidR="00FC15F4" w:rsidRPr="00F9484E" w:rsidRDefault="00FC15F4"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r w:rsidRPr="005D6F89">
              <w:rPr>
                <w:rFonts w:ascii="Consolas" w:eastAsia="Times New Roman" w:hAnsi="Consolas" w:cs="Times New Roman"/>
                <w:color w:val="000000"/>
                <w:sz w:val="21"/>
                <w:szCs w:val="21"/>
              </w:rPr>
              <w:t>Customer</w:t>
            </w:r>
            <w:r w:rsidRPr="005D6F89">
              <w:rPr>
                <w:rFonts w:ascii="Consolas" w:eastAsia="Times New Roman" w:hAnsi="Consolas" w:cs="Times New Roman"/>
                <w:color w:val="0000FF"/>
                <w:sz w:val="21"/>
                <w:szCs w:val="21"/>
              </w:rPr>
              <w:t>.</w:t>
            </w:r>
            <w:r w:rsidRPr="005D6F89">
              <w:rPr>
                <w:rFonts w:ascii="Consolas" w:eastAsia="Times New Roman" w:hAnsi="Consolas" w:cs="Times New Roman"/>
                <w:color w:val="000000"/>
                <w:sz w:val="21"/>
                <w:szCs w:val="21"/>
              </w:rPr>
              <w:t>Get</w:t>
            </w:r>
            <w:proofErr w:type="spellEnd"/>
            <w:r w:rsidRPr="005D6F89">
              <w:rPr>
                <w:rFonts w:ascii="Consolas" w:eastAsia="Times New Roman" w:hAnsi="Consolas" w:cs="Times New Roman"/>
                <w:color w:val="0000FF"/>
                <w:sz w:val="21"/>
                <w:szCs w:val="21"/>
              </w:rPr>
              <w:t>(</w:t>
            </w:r>
            <w:r w:rsidRPr="005D6F89">
              <w:rPr>
                <w:rFonts w:ascii="Consolas" w:eastAsia="Times New Roman" w:hAnsi="Consolas" w:cs="Times New Roman"/>
                <w:color w:val="A31515"/>
                <w:sz w:val="21"/>
                <w:szCs w:val="21"/>
              </w:rPr>
              <w:t>'10000'</w:t>
            </w:r>
            <w:proofErr w:type="gramStart"/>
            <w:r w:rsidRPr="005D6F89">
              <w:rPr>
                <w:rFonts w:ascii="Consolas" w:eastAsia="Times New Roman" w:hAnsi="Consolas" w:cs="Times New Roman"/>
                <w:color w:val="0000FF"/>
                <w:sz w:val="21"/>
                <w:szCs w:val="21"/>
              </w:rPr>
              <w:t>)</w:t>
            </w:r>
            <w:r w:rsidRPr="005D6F89">
              <w:rPr>
                <w:rFonts w:ascii="Consolas" w:eastAsia="Times New Roman" w:hAnsi="Consolas" w:cs="Times New Roman"/>
                <w:color w:val="000000"/>
                <w:sz w:val="21"/>
                <w:szCs w:val="21"/>
              </w:rPr>
              <w:t>;</w:t>
            </w:r>
            <w:proofErr w:type="gramEnd"/>
          </w:p>
          <w:p w14:paraId="4E7CD6E6" w14:textId="10DBAD71" w:rsidR="00FC15F4" w:rsidRPr="00F9484E" w:rsidRDefault="00FC15F4"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w:t>
            </w:r>
            <w:proofErr w:type="spellStart"/>
            <w:r w:rsidRPr="00F9484E">
              <w:rPr>
                <w:rFonts w:ascii="Consolas" w:eastAsia="Times New Roman" w:hAnsi="Consolas" w:cs="Times New Roman"/>
                <w:color w:val="000000"/>
                <w:sz w:val="21"/>
                <w:szCs w:val="21"/>
              </w:rPr>
              <w:t>Customer</w:t>
            </w:r>
            <w:r w:rsidRPr="00F9484E">
              <w:rPr>
                <w:rFonts w:ascii="Consolas" w:eastAsia="Times New Roman" w:hAnsi="Consolas" w:cs="Times New Roman"/>
                <w:color w:val="0000FF"/>
                <w:sz w:val="21"/>
                <w:szCs w:val="21"/>
              </w:rPr>
              <w:t>.</w:t>
            </w:r>
            <w:r>
              <w:rPr>
                <w:rFonts w:ascii="Consolas" w:eastAsia="Times New Roman" w:hAnsi="Consolas" w:cs="Times New Roman"/>
                <w:color w:val="000000"/>
                <w:sz w:val="21"/>
                <w:szCs w:val="21"/>
              </w:rPr>
              <w:t>Delete</w:t>
            </w:r>
            <w:proofErr w:type="spellEnd"/>
            <w:r w:rsidRPr="00F9484E">
              <w:rPr>
                <w:rFonts w:ascii="Consolas" w:eastAsia="Times New Roman" w:hAnsi="Consolas" w:cs="Times New Roman"/>
                <w:color w:val="0000FF"/>
                <w:sz w:val="21"/>
                <w:szCs w:val="21"/>
              </w:rPr>
              <w:t>(</w:t>
            </w:r>
            <w:r>
              <w:rPr>
                <w:rFonts w:ascii="Consolas" w:eastAsia="Times New Roman" w:hAnsi="Consolas" w:cs="Times New Roman"/>
                <w:color w:val="0000FF"/>
                <w:sz w:val="21"/>
                <w:szCs w:val="21"/>
              </w:rPr>
              <w:t>true</w:t>
            </w:r>
            <w:proofErr w:type="gramStart"/>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w:t>
            </w:r>
            <w:proofErr w:type="gramEnd"/>
          </w:p>
          <w:p w14:paraId="264D0521" w14:textId="77777777" w:rsidR="00FC15F4" w:rsidRPr="00F9484E" w:rsidRDefault="00FC15F4" w:rsidP="000B213F">
            <w:pPr>
              <w:shd w:val="clear" w:color="auto" w:fill="FFFFFF"/>
              <w:spacing w:line="285" w:lineRule="atLeast"/>
              <w:jc w:val="left"/>
              <w:rPr>
                <w:rFonts w:ascii="Consolas" w:eastAsia="Times New Roman" w:hAnsi="Consolas" w:cs="Times New Roman"/>
                <w:color w:val="000000"/>
                <w:sz w:val="21"/>
                <w:szCs w:val="21"/>
              </w:rPr>
            </w:pPr>
            <w:proofErr w:type="gramStart"/>
            <w:r w:rsidRPr="00F9484E">
              <w:rPr>
                <w:rFonts w:ascii="Consolas" w:eastAsia="Times New Roman" w:hAnsi="Consolas" w:cs="Times New Roman"/>
                <w:color w:val="AF00DB"/>
                <w:sz w:val="21"/>
                <w:szCs w:val="21"/>
              </w:rPr>
              <w:t>end</w:t>
            </w:r>
            <w:r w:rsidRPr="00F9484E">
              <w:rPr>
                <w:rFonts w:ascii="Consolas" w:eastAsia="Times New Roman" w:hAnsi="Consolas" w:cs="Times New Roman"/>
                <w:color w:val="000000"/>
                <w:sz w:val="21"/>
                <w:szCs w:val="21"/>
              </w:rPr>
              <w:t>;</w:t>
            </w:r>
            <w:proofErr w:type="gramEnd"/>
          </w:p>
          <w:p w14:paraId="73CA9914" w14:textId="77777777" w:rsidR="00FC15F4" w:rsidRDefault="00FC15F4" w:rsidP="000B213F">
            <w:pPr>
              <w:pStyle w:val="ListParagraph"/>
              <w:ind w:left="0"/>
              <w:rPr>
                <w:rStyle w:val="Heading3Char"/>
              </w:rPr>
            </w:pPr>
          </w:p>
        </w:tc>
      </w:tr>
    </w:tbl>
    <w:p w14:paraId="721D84CB" w14:textId="77777777" w:rsidR="00FC15F4" w:rsidRDefault="00FC15F4" w:rsidP="00FC15F4">
      <w:pPr>
        <w:spacing w:line="480" w:lineRule="auto"/>
      </w:pPr>
    </w:p>
    <w:p w14:paraId="717C419A" w14:textId="08F520D1" w:rsidR="00FC15F4" w:rsidRDefault="00995F1F" w:rsidP="00FC15F4">
      <w:pPr>
        <w:spacing w:line="480" w:lineRule="auto"/>
      </w:pPr>
      <w:r>
        <w:t>The a</w:t>
      </w:r>
      <w:r w:rsidR="00FC15F4">
        <w:t xml:space="preserve">bove example gets the Customer with </w:t>
      </w:r>
      <w:r>
        <w:t xml:space="preserve">the </w:t>
      </w:r>
      <w:r w:rsidR="00FC15F4">
        <w:t>number 10000</w:t>
      </w:r>
      <w:r w:rsidR="00AB4BF0">
        <w:t>, delete</w:t>
      </w:r>
      <w:r>
        <w:t>s</w:t>
      </w:r>
      <w:r w:rsidR="00AB4BF0">
        <w:t xml:space="preserve"> it</w:t>
      </w:r>
      <w:r>
        <w:t>,</w:t>
      </w:r>
      <w:r w:rsidR="00FC15F4">
        <w:t xml:space="preserve"> </w:t>
      </w:r>
      <w:r w:rsidR="00FC15F4">
        <w:rPr>
          <w:b/>
        </w:rPr>
        <w:t>and trigger</w:t>
      </w:r>
      <w:r>
        <w:rPr>
          <w:b/>
        </w:rPr>
        <w:t>s</w:t>
      </w:r>
      <w:r w:rsidR="00FC15F4">
        <w:t xml:space="preserve"> which </w:t>
      </w:r>
      <w:r>
        <w:t>are</w:t>
      </w:r>
      <w:r w:rsidR="00FC15F4">
        <w:t xml:space="preserve"> in </w:t>
      </w:r>
      <w:proofErr w:type="spellStart"/>
      <w:r w:rsidR="00FC15F4" w:rsidRPr="005D6F89">
        <w:rPr>
          <w:b/>
        </w:rPr>
        <w:t>On</w:t>
      </w:r>
      <w:r w:rsidR="00AB4BF0">
        <w:rPr>
          <w:b/>
        </w:rPr>
        <w:t>Delete</w:t>
      </w:r>
      <w:proofErr w:type="spellEnd"/>
      <w:r w:rsidR="00FC15F4">
        <w:t xml:space="preserve"> in the Customer Table.</w:t>
      </w:r>
    </w:p>
    <w:p w14:paraId="46ED937A" w14:textId="13978B8E" w:rsidR="00FC15F4" w:rsidRDefault="00FC15F4" w:rsidP="00FC15F4">
      <w:pPr>
        <w:spacing w:line="480" w:lineRule="auto"/>
        <w:rPr>
          <w:i/>
          <w:sz w:val="20"/>
        </w:rPr>
      </w:pPr>
      <w:r w:rsidRPr="00E016E8">
        <w:rPr>
          <w:rStyle w:val="Heading3Char"/>
          <w:noProof/>
        </w:rPr>
        <w:drawing>
          <wp:inline distT="0" distB="0" distL="0" distR="0" wp14:anchorId="233F83C4" wp14:editId="56AEC4E0">
            <wp:extent cx="252412" cy="252412"/>
            <wp:effectExtent l="0" t="0" r="0" b="0"/>
            <wp:docPr id="158" name="Graphic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Pr>
          <w:i/>
          <w:sz w:val="20"/>
        </w:rPr>
        <w:t xml:space="preserve">If the record does not exist in </w:t>
      </w:r>
      <w:r w:rsidR="00995F1F">
        <w:rPr>
          <w:i/>
          <w:sz w:val="20"/>
        </w:rPr>
        <w:t xml:space="preserve">the </w:t>
      </w:r>
      <w:r>
        <w:rPr>
          <w:i/>
          <w:sz w:val="20"/>
        </w:rPr>
        <w:t xml:space="preserve">database, you cannot </w:t>
      </w:r>
      <w:r w:rsidR="00AB4BF0">
        <w:rPr>
          <w:i/>
          <w:sz w:val="20"/>
        </w:rPr>
        <w:t>delete</w:t>
      </w:r>
      <w:r>
        <w:rPr>
          <w:i/>
          <w:sz w:val="20"/>
        </w:rPr>
        <w:t xml:space="preserve"> it. It will give you the error. </w:t>
      </w:r>
      <w:r w:rsidR="00AB4BF0">
        <w:rPr>
          <w:i/>
          <w:sz w:val="20"/>
        </w:rPr>
        <w:t>The same will happen if you will not retrieve the record first from the table.</w:t>
      </w:r>
    </w:p>
    <w:p w14:paraId="418F3A27" w14:textId="77777777" w:rsidR="00AB4BF0" w:rsidRDefault="00AB4BF0" w:rsidP="00AB4BF0">
      <w:pPr>
        <w:spacing w:line="480" w:lineRule="auto"/>
      </w:pPr>
    </w:p>
    <w:p w14:paraId="7FC921F7" w14:textId="638C767C" w:rsidR="00AB4BF0" w:rsidRDefault="00AB4BF0" w:rsidP="00AB4BF0">
      <w:pPr>
        <w:spacing w:line="480" w:lineRule="auto"/>
      </w:pPr>
      <w:r>
        <w:t xml:space="preserve">Method </w:t>
      </w:r>
      <w:proofErr w:type="spellStart"/>
      <w:proofErr w:type="gramStart"/>
      <w:r w:rsidR="00D06775">
        <w:rPr>
          <w:b/>
        </w:rPr>
        <w:t>Delete</w:t>
      </w:r>
      <w:r>
        <w:rPr>
          <w:b/>
        </w:rPr>
        <w:t>All</w:t>
      </w:r>
      <w:proofErr w:type="spellEnd"/>
      <w:r w:rsidRPr="00490F9C">
        <w:rPr>
          <w:b/>
        </w:rPr>
        <w:t>(</w:t>
      </w:r>
      <w:proofErr w:type="gramEnd"/>
      <w:r w:rsidRPr="00490F9C">
        <w:rPr>
          <w:b/>
        </w:rPr>
        <w:t>)</w:t>
      </w:r>
      <w:r>
        <w:t xml:space="preserve"> allows you to </w:t>
      </w:r>
      <w:r w:rsidR="00D06775">
        <w:t>delete</w:t>
      </w:r>
      <w:r>
        <w:t xml:space="preserve"> </w:t>
      </w:r>
      <w:r w:rsidRPr="00333DAE">
        <w:rPr>
          <w:b/>
        </w:rPr>
        <w:t>all records</w:t>
      </w:r>
      <w:r>
        <w:t xml:space="preserve"> that are within the filter. It means that before </w:t>
      </w:r>
      <w:r w:rsidR="00D06775">
        <w:t>deleting</w:t>
      </w:r>
      <w:r>
        <w:t xml:space="preserve"> all records you should use one of the methods such as </w:t>
      </w:r>
      <w:proofErr w:type="spellStart"/>
      <w:proofErr w:type="gramStart"/>
      <w:r w:rsidRPr="00333DAE">
        <w:rPr>
          <w:b/>
        </w:rPr>
        <w:t>SetFilter</w:t>
      </w:r>
      <w:proofErr w:type="spellEnd"/>
      <w:r w:rsidRPr="00333DAE">
        <w:rPr>
          <w:b/>
        </w:rPr>
        <w:t>(</w:t>
      </w:r>
      <w:proofErr w:type="gramEnd"/>
      <w:r w:rsidRPr="00333DAE">
        <w:rPr>
          <w:b/>
        </w:rPr>
        <w:t>)</w:t>
      </w:r>
      <w:r>
        <w:t xml:space="preserve"> or </w:t>
      </w:r>
      <w:proofErr w:type="spellStart"/>
      <w:r w:rsidRPr="00333DAE">
        <w:rPr>
          <w:b/>
        </w:rPr>
        <w:t>SetRange</w:t>
      </w:r>
      <w:proofErr w:type="spellEnd"/>
      <w:r w:rsidRPr="00333DAE">
        <w:rPr>
          <w:b/>
        </w:rPr>
        <w:t>()</w:t>
      </w:r>
      <w:r>
        <w:t xml:space="preserve"> to get filtered records. You do not need to retrieve them from the database – </w:t>
      </w:r>
      <w:r w:rsidR="00995F1F">
        <w:t xml:space="preserve">the </w:t>
      </w:r>
      <w:r>
        <w:t xml:space="preserve">filter is enough. </w:t>
      </w:r>
    </w:p>
    <w:p w14:paraId="62291084" w14:textId="1EAA6577" w:rsidR="00AB4BF0" w:rsidRDefault="00D06775" w:rsidP="00AB4BF0">
      <w:pPr>
        <w:spacing w:line="480" w:lineRule="auto"/>
      </w:pPr>
      <w:r>
        <w:t xml:space="preserve">By specifying </w:t>
      </w:r>
      <w:r w:rsidR="00995F1F">
        <w:t xml:space="preserve">the </w:t>
      </w:r>
      <w:r>
        <w:t xml:space="preserve">parameter in method </w:t>
      </w:r>
      <w:proofErr w:type="spellStart"/>
      <w:proofErr w:type="gramStart"/>
      <w:r>
        <w:rPr>
          <w:b/>
        </w:rPr>
        <w:t>DeleteAll</w:t>
      </w:r>
      <w:proofErr w:type="spellEnd"/>
      <w:r w:rsidRPr="00EE03EE">
        <w:rPr>
          <w:b/>
        </w:rPr>
        <w:t>(</w:t>
      </w:r>
      <w:proofErr w:type="gramEnd"/>
      <w:r w:rsidRPr="00EE03EE">
        <w:rPr>
          <w:b/>
        </w:rPr>
        <w:t>)</w:t>
      </w:r>
      <w:r>
        <w:t xml:space="preserve">, you can decide if code from </w:t>
      </w:r>
      <w:proofErr w:type="spellStart"/>
      <w:r w:rsidRPr="001229B5">
        <w:rPr>
          <w:b/>
        </w:rPr>
        <w:t>On</w:t>
      </w:r>
      <w:r>
        <w:rPr>
          <w:b/>
        </w:rPr>
        <w:t>Delete</w:t>
      </w:r>
      <w:proofErr w:type="spellEnd"/>
      <w:r w:rsidRPr="001229B5">
        <w:rPr>
          <w:b/>
        </w:rPr>
        <w:t>()</w:t>
      </w:r>
      <w:r>
        <w:t xml:space="preserve"> trigger will be run. If </w:t>
      </w:r>
      <w:proofErr w:type="gramStart"/>
      <w:r>
        <w:t>you will</w:t>
      </w:r>
      <w:proofErr w:type="gramEnd"/>
      <w:r>
        <w:t xml:space="preserve"> leave brackets empty, then it means, that code will not be triggered.</w:t>
      </w:r>
    </w:p>
    <w:tbl>
      <w:tblPr>
        <w:tblStyle w:val="TableGrid"/>
        <w:tblW w:w="0" w:type="auto"/>
        <w:tblInd w:w="360" w:type="dxa"/>
        <w:tblLook w:val="04A0" w:firstRow="1" w:lastRow="0" w:firstColumn="1" w:lastColumn="0" w:noHBand="0" w:noVBand="1"/>
      </w:tblPr>
      <w:tblGrid>
        <w:gridCol w:w="8636"/>
      </w:tblGrid>
      <w:tr w:rsidR="00AB4BF0" w14:paraId="6FD3A79D" w14:textId="77777777" w:rsidTr="000B213F">
        <w:tc>
          <w:tcPr>
            <w:tcW w:w="9016" w:type="dxa"/>
            <w:tcBorders>
              <w:top w:val="double" w:sz="4" w:space="0" w:color="auto"/>
              <w:left w:val="double" w:sz="4" w:space="0" w:color="auto"/>
              <w:bottom w:val="double" w:sz="4" w:space="0" w:color="auto"/>
              <w:right w:val="double" w:sz="4" w:space="0" w:color="auto"/>
            </w:tcBorders>
          </w:tcPr>
          <w:p w14:paraId="5C6B87AB" w14:textId="77777777" w:rsidR="00AB4BF0" w:rsidRDefault="00AB4BF0" w:rsidP="000B213F">
            <w:pPr>
              <w:shd w:val="clear" w:color="auto" w:fill="FFFFFF"/>
              <w:spacing w:line="285" w:lineRule="atLeast"/>
              <w:jc w:val="left"/>
              <w:rPr>
                <w:rFonts w:ascii="Consolas" w:eastAsia="Times New Roman" w:hAnsi="Consolas" w:cs="Times New Roman"/>
                <w:color w:val="0000FF"/>
                <w:sz w:val="21"/>
                <w:szCs w:val="21"/>
              </w:rPr>
            </w:pPr>
          </w:p>
          <w:p w14:paraId="0587BD09" w14:textId="7C4CEB0E" w:rsidR="003133F4" w:rsidRPr="003133F4" w:rsidRDefault="003133F4" w:rsidP="003133F4">
            <w:pPr>
              <w:shd w:val="clear" w:color="auto" w:fill="FFFFFF"/>
              <w:spacing w:line="285" w:lineRule="atLeast"/>
              <w:jc w:val="left"/>
              <w:rPr>
                <w:rFonts w:ascii="Consolas" w:eastAsia="Times New Roman" w:hAnsi="Consolas" w:cs="Times New Roman"/>
                <w:color w:val="000000"/>
                <w:sz w:val="21"/>
                <w:szCs w:val="21"/>
              </w:rPr>
            </w:pPr>
            <w:r w:rsidRPr="003133F4">
              <w:rPr>
                <w:rFonts w:ascii="Consolas" w:eastAsia="Times New Roman" w:hAnsi="Consolas" w:cs="Times New Roman"/>
                <w:color w:val="AF00DB"/>
                <w:sz w:val="21"/>
                <w:szCs w:val="21"/>
              </w:rPr>
              <w:t>var</w:t>
            </w:r>
          </w:p>
          <w:p w14:paraId="436BA63C" w14:textId="6232380C" w:rsidR="003133F4" w:rsidRPr="003133F4" w:rsidRDefault="003133F4" w:rsidP="003133F4">
            <w:pPr>
              <w:shd w:val="clear" w:color="auto" w:fill="FFFFFF"/>
              <w:spacing w:line="285" w:lineRule="atLeast"/>
              <w:jc w:val="left"/>
              <w:rPr>
                <w:rFonts w:ascii="Consolas" w:eastAsia="Times New Roman" w:hAnsi="Consolas" w:cs="Times New Roman"/>
                <w:color w:val="000000"/>
                <w:sz w:val="21"/>
                <w:szCs w:val="21"/>
              </w:rPr>
            </w:pPr>
            <w:r w:rsidRPr="003133F4">
              <w:rPr>
                <w:rFonts w:ascii="Consolas" w:eastAsia="Times New Roman" w:hAnsi="Consolas" w:cs="Times New Roman"/>
                <w:color w:val="000000"/>
                <w:sz w:val="21"/>
                <w:szCs w:val="21"/>
              </w:rPr>
              <w:lastRenderedPageBreak/>
              <w:t xml:space="preserve"> Customer: </w:t>
            </w:r>
            <w:r w:rsidRPr="003133F4">
              <w:rPr>
                <w:rFonts w:ascii="Consolas" w:eastAsia="Times New Roman" w:hAnsi="Consolas" w:cs="Times New Roman"/>
                <w:color w:val="0000FF"/>
                <w:sz w:val="21"/>
                <w:szCs w:val="21"/>
              </w:rPr>
              <w:t>Record</w:t>
            </w:r>
            <w:r w:rsidRPr="003133F4">
              <w:rPr>
                <w:rFonts w:ascii="Consolas" w:eastAsia="Times New Roman" w:hAnsi="Consolas" w:cs="Times New Roman"/>
                <w:color w:val="000000"/>
                <w:sz w:val="21"/>
                <w:szCs w:val="21"/>
              </w:rPr>
              <w:t xml:space="preserve"> </w:t>
            </w:r>
            <w:proofErr w:type="gramStart"/>
            <w:r w:rsidRPr="003133F4">
              <w:rPr>
                <w:rFonts w:ascii="Consolas" w:eastAsia="Times New Roman" w:hAnsi="Consolas" w:cs="Times New Roman"/>
                <w:color w:val="000000"/>
                <w:sz w:val="21"/>
                <w:szCs w:val="21"/>
              </w:rPr>
              <w:t>Customer;</w:t>
            </w:r>
            <w:proofErr w:type="gramEnd"/>
          </w:p>
          <w:p w14:paraId="13D52CD5" w14:textId="77A7248D" w:rsidR="003133F4" w:rsidRPr="003133F4" w:rsidRDefault="003133F4" w:rsidP="003133F4">
            <w:pPr>
              <w:shd w:val="clear" w:color="auto" w:fill="FFFFFF"/>
              <w:spacing w:line="285" w:lineRule="atLeast"/>
              <w:jc w:val="left"/>
              <w:rPr>
                <w:rFonts w:ascii="Consolas" w:eastAsia="Times New Roman" w:hAnsi="Consolas" w:cs="Times New Roman"/>
                <w:color w:val="000000"/>
                <w:sz w:val="21"/>
                <w:szCs w:val="21"/>
              </w:rPr>
            </w:pPr>
            <w:r w:rsidRPr="003133F4">
              <w:rPr>
                <w:rFonts w:ascii="Consolas" w:eastAsia="Times New Roman" w:hAnsi="Consolas" w:cs="Times New Roman"/>
                <w:color w:val="000000"/>
                <w:sz w:val="21"/>
                <w:szCs w:val="21"/>
              </w:rPr>
              <w:t> </w:t>
            </w:r>
            <w:proofErr w:type="spellStart"/>
            <w:proofErr w:type="gramStart"/>
            <w:r w:rsidRPr="003133F4">
              <w:rPr>
                <w:rFonts w:ascii="Consolas" w:eastAsia="Times New Roman" w:hAnsi="Consolas" w:cs="Times New Roman"/>
                <w:color w:val="000000"/>
                <w:sz w:val="21"/>
                <w:szCs w:val="21"/>
              </w:rPr>
              <w:t>MyCountryCode</w:t>
            </w:r>
            <w:proofErr w:type="spellEnd"/>
            <w:r w:rsidRPr="003133F4">
              <w:rPr>
                <w:rFonts w:ascii="Consolas" w:eastAsia="Times New Roman" w:hAnsi="Consolas" w:cs="Times New Roman"/>
                <w:color w:val="000000"/>
                <w:sz w:val="21"/>
                <w:szCs w:val="21"/>
              </w:rPr>
              <w:t xml:space="preserve"> :</w:t>
            </w:r>
            <w:proofErr w:type="gramEnd"/>
            <w:r w:rsidRPr="003133F4">
              <w:rPr>
                <w:rFonts w:ascii="Consolas" w:eastAsia="Times New Roman" w:hAnsi="Consolas" w:cs="Times New Roman"/>
                <w:color w:val="000000"/>
                <w:sz w:val="21"/>
                <w:szCs w:val="21"/>
              </w:rPr>
              <w:t xml:space="preserve"> </w:t>
            </w:r>
            <w:r w:rsidRPr="003133F4">
              <w:rPr>
                <w:rFonts w:ascii="Consolas" w:eastAsia="Times New Roman" w:hAnsi="Consolas" w:cs="Times New Roman"/>
                <w:color w:val="0000FF"/>
                <w:sz w:val="21"/>
                <w:szCs w:val="21"/>
              </w:rPr>
              <w:t>Code</w:t>
            </w:r>
            <w:r w:rsidRPr="003133F4">
              <w:rPr>
                <w:rFonts w:ascii="Consolas" w:eastAsia="Times New Roman" w:hAnsi="Consolas" w:cs="Times New Roman"/>
                <w:color w:val="000000"/>
                <w:sz w:val="21"/>
                <w:szCs w:val="21"/>
              </w:rPr>
              <w:t>[</w:t>
            </w:r>
            <w:r w:rsidRPr="003133F4">
              <w:rPr>
                <w:rFonts w:ascii="Consolas" w:eastAsia="Times New Roman" w:hAnsi="Consolas" w:cs="Times New Roman"/>
                <w:color w:val="098658"/>
                <w:sz w:val="21"/>
                <w:szCs w:val="21"/>
              </w:rPr>
              <w:t>10</w:t>
            </w:r>
            <w:r w:rsidRPr="003133F4">
              <w:rPr>
                <w:rFonts w:ascii="Consolas" w:eastAsia="Times New Roman" w:hAnsi="Consolas" w:cs="Times New Roman"/>
                <w:color w:val="000000"/>
                <w:sz w:val="21"/>
                <w:szCs w:val="21"/>
              </w:rPr>
              <w:t>];</w:t>
            </w:r>
          </w:p>
          <w:p w14:paraId="24B56354" w14:textId="2D5D009B" w:rsidR="003133F4" w:rsidRPr="003133F4" w:rsidRDefault="003133F4" w:rsidP="003133F4">
            <w:pPr>
              <w:shd w:val="clear" w:color="auto" w:fill="FFFFFF"/>
              <w:spacing w:line="285" w:lineRule="atLeast"/>
              <w:jc w:val="left"/>
              <w:rPr>
                <w:rFonts w:ascii="Consolas" w:eastAsia="Times New Roman" w:hAnsi="Consolas" w:cs="Times New Roman"/>
                <w:color w:val="000000"/>
                <w:sz w:val="21"/>
                <w:szCs w:val="21"/>
              </w:rPr>
            </w:pPr>
            <w:r w:rsidRPr="003133F4">
              <w:rPr>
                <w:rFonts w:ascii="Consolas" w:eastAsia="Times New Roman" w:hAnsi="Consolas" w:cs="Times New Roman"/>
                <w:color w:val="AF00DB"/>
                <w:sz w:val="21"/>
                <w:szCs w:val="21"/>
              </w:rPr>
              <w:t>begin</w:t>
            </w:r>
          </w:p>
          <w:p w14:paraId="5DB04111" w14:textId="63ED16FE" w:rsidR="003133F4" w:rsidRPr="003133F4" w:rsidRDefault="003133F4" w:rsidP="003133F4">
            <w:pPr>
              <w:shd w:val="clear" w:color="auto" w:fill="FFFFFF"/>
              <w:spacing w:line="285" w:lineRule="atLeast"/>
              <w:jc w:val="left"/>
              <w:rPr>
                <w:rFonts w:ascii="Consolas" w:eastAsia="Times New Roman" w:hAnsi="Consolas" w:cs="Times New Roman"/>
                <w:color w:val="000000"/>
                <w:sz w:val="21"/>
                <w:szCs w:val="21"/>
              </w:rPr>
            </w:pPr>
            <w:r w:rsidRPr="003133F4">
              <w:rPr>
                <w:rFonts w:ascii="Consolas" w:eastAsia="Times New Roman" w:hAnsi="Consolas" w:cs="Times New Roman"/>
                <w:color w:val="000000"/>
                <w:sz w:val="21"/>
                <w:szCs w:val="21"/>
              </w:rPr>
              <w:t> </w:t>
            </w:r>
            <w:proofErr w:type="spellStart"/>
            <w:r w:rsidRPr="003133F4">
              <w:rPr>
                <w:rFonts w:ascii="Consolas" w:eastAsia="Times New Roman" w:hAnsi="Consolas" w:cs="Times New Roman"/>
                <w:color w:val="000000"/>
                <w:sz w:val="21"/>
                <w:szCs w:val="21"/>
              </w:rPr>
              <w:t>Customer</w:t>
            </w:r>
            <w:r w:rsidRPr="003133F4">
              <w:rPr>
                <w:rFonts w:ascii="Consolas" w:eastAsia="Times New Roman" w:hAnsi="Consolas" w:cs="Times New Roman"/>
                <w:color w:val="0000FF"/>
                <w:sz w:val="21"/>
                <w:szCs w:val="21"/>
              </w:rPr>
              <w:t>.</w:t>
            </w:r>
            <w:r w:rsidRPr="003133F4">
              <w:rPr>
                <w:rFonts w:ascii="Consolas" w:eastAsia="Times New Roman" w:hAnsi="Consolas" w:cs="Times New Roman"/>
                <w:color w:val="000000"/>
                <w:sz w:val="21"/>
                <w:szCs w:val="21"/>
              </w:rPr>
              <w:t>SetRange</w:t>
            </w:r>
            <w:proofErr w:type="spellEnd"/>
            <w:r w:rsidRPr="003133F4">
              <w:rPr>
                <w:rFonts w:ascii="Consolas" w:eastAsia="Times New Roman" w:hAnsi="Consolas" w:cs="Times New Roman"/>
                <w:color w:val="0000FF"/>
                <w:sz w:val="21"/>
                <w:szCs w:val="21"/>
              </w:rPr>
              <w:t>(</w:t>
            </w:r>
            <w:r w:rsidRPr="003133F4">
              <w:rPr>
                <w:rFonts w:ascii="Consolas" w:eastAsia="Times New Roman" w:hAnsi="Consolas" w:cs="Times New Roman"/>
                <w:color w:val="000000"/>
                <w:sz w:val="21"/>
                <w:szCs w:val="21"/>
              </w:rPr>
              <w:t xml:space="preserve">"Country/Region Code", </w:t>
            </w:r>
            <w:proofErr w:type="spellStart"/>
            <w:r w:rsidRPr="003133F4">
              <w:rPr>
                <w:rFonts w:ascii="Consolas" w:eastAsia="Times New Roman" w:hAnsi="Consolas" w:cs="Times New Roman"/>
                <w:color w:val="000000"/>
                <w:sz w:val="21"/>
                <w:szCs w:val="21"/>
              </w:rPr>
              <w:t>MyCountryCode</w:t>
            </w:r>
            <w:proofErr w:type="spellEnd"/>
            <w:proofErr w:type="gramStart"/>
            <w:r w:rsidRPr="003133F4">
              <w:rPr>
                <w:rFonts w:ascii="Consolas" w:eastAsia="Times New Roman" w:hAnsi="Consolas" w:cs="Times New Roman"/>
                <w:color w:val="0000FF"/>
                <w:sz w:val="21"/>
                <w:szCs w:val="21"/>
              </w:rPr>
              <w:t>)</w:t>
            </w:r>
            <w:r w:rsidRPr="003133F4">
              <w:rPr>
                <w:rFonts w:ascii="Consolas" w:eastAsia="Times New Roman" w:hAnsi="Consolas" w:cs="Times New Roman"/>
                <w:color w:val="000000"/>
                <w:sz w:val="21"/>
                <w:szCs w:val="21"/>
              </w:rPr>
              <w:t>;</w:t>
            </w:r>
            <w:proofErr w:type="gramEnd"/>
          </w:p>
          <w:p w14:paraId="4DBD01D1" w14:textId="19980291" w:rsidR="003133F4" w:rsidRPr="003133F4" w:rsidRDefault="003133F4" w:rsidP="003133F4">
            <w:pPr>
              <w:shd w:val="clear" w:color="auto" w:fill="FFFFFF"/>
              <w:spacing w:line="285" w:lineRule="atLeast"/>
              <w:jc w:val="left"/>
              <w:rPr>
                <w:rFonts w:ascii="Consolas" w:eastAsia="Times New Roman" w:hAnsi="Consolas" w:cs="Times New Roman"/>
                <w:color w:val="000000"/>
                <w:sz w:val="21"/>
                <w:szCs w:val="21"/>
              </w:rPr>
            </w:pPr>
            <w:r w:rsidRPr="003133F4">
              <w:rPr>
                <w:rFonts w:ascii="Consolas" w:eastAsia="Times New Roman" w:hAnsi="Consolas" w:cs="Times New Roman"/>
                <w:color w:val="000000"/>
                <w:sz w:val="21"/>
                <w:szCs w:val="21"/>
              </w:rPr>
              <w:t> </w:t>
            </w:r>
            <w:proofErr w:type="spellStart"/>
            <w:r w:rsidRPr="003133F4">
              <w:rPr>
                <w:rFonts w:ascii="Consolas" w:eastAsia="Times New Roman" w:hAnsi="Consolas" w:cs="Times New Roman"/>
                <w:color w:val="000000"/>
                <w:sz w:val="21"/>
                <w:szCs w:val="21"/>
              </w:rPr>
              <w:t>Customer</w:t>
            </w:r>
            <w:r w:rsidRPr="003133F4">
              <w:rPr>
                <w:rFonts w:ascii="Consolas" w:eastAsia="Times New Roman" w:hAnsi="Consolas" w:cs="Times New Roman"/>
                <w:color w:val="0000FF"/>
                <w:sz w:val="21"/>
                <w:szCs w:val="21"/>
              </w:rPr>
              <w:t>.</w:t>
            </w:r>
            <w:r w:rsidRPr="003133F4">
              <w:rPr>
                <w:rFonts w:ascii="Consolas" w:eastAsia="Times New Roman" w:hAnsi="Consolas" w:cs="Times New Roman"/>
                <w:color w:val="000000"/>
                <w:sz w:val="21"/>
                <w:szCs w:val="21"/>
              </w:rPr>
              <w:t>DeleteAll</w:t>
            </w:r>
            <w:proofErr w:type="spellEnd"/>
            <w:r w:rsidRPr="003133F4">
              <w:rPr>
                <w:rFonts w:ascii="Consolas" w:eastAsia="Times New Roman" w:hAnsi="Consolas" w:cs="Times New Roman"/>
                <w:color w:val="0000FF"/>
                <w:sz w:val="21"/>
                <w:szCs w:val="21"/>
              </w:rPr>
              <w:t>(</w:t>
            </w:r>
            <w:proofErr w:type="gramStart"/>
            <w:r w:rsidRPr="003133F4">
              <w:rPr>
                <w:rFonts w:ascii="Consolas" w:eastAsia="Times New Roman" w:hAnsi="Consolas" w:cs="Times New Roman"/>
                <w:color w:val="0000FF"/>
                <w:sz w:val="21"/>
                <w:szCs w:val="21"/>
              </w:rPr>
              <w:t>)</w:t>
            </w:r>
            <w:r w:rsidRPr="003133F4">
              <w:rPr>
                <w:rFonts w:ascii="Consolas" w:eastAsia="Times New Roman" w:hAnsi="Consolas" w:cs="Times New Roman"/>
                <w:color w:val="000000"/>
                <w:sz w:val="21"/>
                <w:szCs w:val="21"/>
              </w:rPr>
              <w:t>;</w:t>
            </w:r>
            <w:proofErr w:type="gramEnd"/>
          </w:p>
          <w:p w14:paraId="66FB8431" w14:textId="6586711C" w:rsidR="003133F4" w:rsidRPr="003133F4" w:rsidRDefault="003133F4" w:rsidP="003133F4">
            <w:pPr>
              <w:shd w:val="clear" w:color="auto" w:fill="FFFFFF"/>
              <w:spacing w:line="285" w:lineRule="atLeast"/>
              <w:jc w:val="left"/>
              <w:rPr>
                <w:rFonts w:ascii="Consolas" w:eastAsia="Times New Roman" w:hAnsi="Consolas" w:cs="Times New Roman"/>
                <w:color w:val="000000"/>
                <w:sz w:val="21"/>
                <w:szCs w:val="21"/>
              </w:rPr>
            </w:pPr>
            <w:proofErr w:type="gramStart"/>
            <w:r w:rsidRPr="003133F4">
              <w:rPr>
                <w:rFonts w:ascii="Consolas" w:eastAsia="Times New Roman" w:hAnsi="Consolas" w:cs="Times New Roman"/>
                <w:color w:val="AF00DB"/>
                <w:sz w:val="21"/>
                <w:szCs w:val="21"/>
              </w:rPr>
              <w:t>end</w:t>
            </w:r>
            <w:r w:rsidRPr="003133F4">
              <w:rPr>
                <w:rFonts w:ascii="Consolas" w:eastAsia="Times New Roman" w:hAnsi="Consolas" w:cs="Times New Roman"/>
                <w:color w:val="000000"/>
                <w:sz w:val="21"/>
                <w:szCs w:val="21"/>
              </w:rPr>
              <w:t>;</w:t>
            </w:r>
            <w:proofErr w:type="gramEnd"/>
          </w:p>
          <w:p w14:paraId="2429BA0F" w14:textId="77777777" w:rsidR="00AB4BF0" w:rsidRDefault="00AB4BF0" w:rsidP="000B213F">
            <w:pPr>
              <w:pStyle w:val="ListParagraph"/>
              <w:ind w:left="0"/>
              <w:rPr>
                <w:rStyle w:val="Heading3Char"/>
              </w:rPr>
            </w:pPr>
          </w:p>
        </w:tc>
      </w:tr>
    </w:tbl>
    <w:p w14:paraId="25D22DE5" w14:textId="77777777" w:rsidR="00AB4BF0" w:rsidRDefault="00AB4BF0" w:rsidP="00AB4BF0">
      <w:pPr>
        <w:spacing w:line="480" w:lineRule="auto"/>
      </w:pPr>
    </w:p>
    <w:p w14:paraId="0B376769" w14:textId="0A0347B9" w:rsidR="00AB4BF0" w:rsidRDefault="00AB4BF0" w:rsidP="00AB4BF0">
      <w:pPr>
        <w:spacing w:line="480" w:lineRule="auto"/>
      </w:pPr>
      <w:proofErr w:type="gramStart"/>
      <w:r>
        <w:t>Above</w:t>
      </w:r>
      <w:proofErr w:type="gramEnd"/>
      <w:r>
        <w:t xml:space="preserve"> example filter all Customers for </w:t>
      </w:r>
      <w:r w:rsidR="00995F1F">
        <w:t xml:space="preserve">a </w:t>
      </w:r>
      <w:r>
        <w:t xml:space="preserve">specific Country and </w:t>
      </w:r>
      <w:r w:rsidR="003133F4">
        <w:t>delete</w:t>
      </w:r>
      <w:r>
        <w:t xml:space="preserve"> all. It also runs the trigger </w:t>
      </w:r>
      <w:proofErr w:type="spellStart"/>
      <w:proofErr w:type="gramStart"/>
      <w:r w:rsidRPr="00FC15F4">
        <w:rPr>
          <w:b/>
        </w:rPr>
        <w:t>on</w:t>
      </w:r>
      <w:r w:rsidR="003133F4">
        <w:rPr>
          <w:b/>
        </w:rPr>
        <w:t>Delete</w:t>
      </w:r>
      <w:proofErr w:type="spellEnd"/>
      <w:r w:rsidRPr="00FC15F4">
        <w:rPr>
          <w:b/>
        </w:rPr>
        <w:t>(</w:t>
      </w:r>
      <w:proofErr w:type="gramEnd"/>
      <w:r w:rsidRPr="00FC15F4">
        <w:rPr>
          <w:b/>
        </w:rPr>
        <w:t>)</w:t>
      </w:r>
      <w:r>
        <w:t xml:space="preserve"> of the Customer table. </w:t>
      </w:r>
    </w:p>
    <w:p w14:paraId="6786E9FA" w14:textId="3871D68B" w:rsidR="00AB4BF0" w:rsidRDefault="00AB4BF0" w:rsidP="00AB4BF0">
      <w:pPr>
        <w:spacing w:line="480" w:lineRule="auto"/>
        <w:rPr>
          <w:i/>
          <w:sz w:val="20"/>
        </w:rPr>
      </w:pPr>
      <w:r w:rsidRPr="00E016E8">
        <w:rPr>
          <w:rStyle w:val="Heading3Char"/>
          <w:noProof/>
        </w:rPr>
        <w:drawing>
          <wp:inline distT="0" distB="0" distL="0" distR="0" wp14:anchorId="3DCB1CEC" wp14:editId="3421624D">
            <wp:extent cx="252412" cy="252412"/>
            <wp:effectExtent l="0" t="0" r="0" b="0"/>
            <wp:docPr id="159" name="Graphic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Pr>
          <w:i/>
          <w:sz w:val="20"/>
        </w:rPr>
        <w:t xml:space="preserve">Using </w:t>
      </w:r>
      <w:proofErr w:type="spellStart"/>
      <w:proofErr w:type="gramStart"/>
      <w:r w:rsidR="003133F4" w:rsidRPr="00FE450F">
        <w:rPr>
          <w:b/>
          <w:i/>
          <w:sz w:val="20"/>
        </w:rPr>
        <w:t>Delete</w:t>
      </w:r>
      <w:r w:rsidRPr="00FE450F">
        <w:rPr>
          <w:b/>
          <w:i/>
          <w:sz w:val="20"/>
        </w:rPr>
        <w:t>All</w:t>
      </w:r>
      <w:proofErr w:type="spellEnd"/>
      <w:r w:rsidRPr="00FE450F">
        <w:rPr>
          <w:b/>
          <w:i/>
          <w:sz w:val="20"/>
        </w:rPr>
        <w:t>(</w:t>
      </w:r>
      <w:proofErr w:type="gramEnd"/>
      <w:r w:rsidRPr="00FE450F">
        <w:rPr>
          <w:b/>
          <w:i/>
          <w:sz w:val="20"/>
        </w:rPr>
        <w:t>)</w:t>
      </w:r>
      <w:r>
        <w:rPr>
          <w:i/>
          <w:sz w:val="20"/>
        </w:rPr>
        <w:t xml:space="preserve"> remember to add </w:t>
      </w:r>
      <w:r w:rsidR="00995F1F">
        <w:rPr>
          <w:i/>
          <w:sz w:val="20"/>
        </w:rPr>
        <w:t xml:space="preserve">a </w:t>
      </w:r>
      <w:r>
        <w:rPr>
          <w:i/>
          <w:sz w:val="20"/>
        </w:rPr>
        <w:t>filter before. Otherwise</w:t>
      </w:r>
      <w:r w:rsidR="00995F1F">
        <w:rPr>
          <w:i/>
          <w:sz w:val="20"/>
        </w:rPr>
        <w:t>,</w:t>
      </w:r>
      <w:r>
        <w:rPr>
          <w:i/>
          <w:sz w:val="20"/>
        </w:rPr>
        <w:t xml:space="preserve"> you will </w:t>
      </w:r>
      <w:r w:rsidR="003133F4">
        <w:rPr>
          <w:i/>
          <w:sz w:val="20"/>
        </w:rPr>
        <w:t>delete</w:t>
      </w:r>
      <w:r>
        <w:rPr>
          <w:i/>
          <w:sz w:val="20"/>
        </w:rPr>
        <w:t xml:space="preserve"> all records in the table. </w:t>
      </w:r>
    </w:p>
    <w:p w14:paraId="590E35BC" w14:textId="30B014EE" w:rsidR="0011181B" w:rsidRDefault="0011181B" w:rsidP="00AB4BF0">
      <w:pPr>
        <w:spacing w:line="480" w:lineRule="auto"/>
        <w:rPr>
          <w:i/>
          <w:sz w:val="20"/>
        </w:rPr>
      </w:pPr>
      <w:r>
        <w:rPr>
          <w:i/>
          <w:sz w:val="20"/>
        </w:rPr>
        <w:t xml:space="preserve">If </w:t>
      </w:r>
      <w:r w:rsidR="00FA2741">
        <w:rPr>
          <w:i/>
          <w:sz w:val="20"/>
        </w:rPr>
        <w:t xml:space="preserve">there will be no records in </w:t>
      </w:r>
      <w:r w:rsidR="00995F1F">
        <w:rPr>
          <w:i/>
          <w:sz w:val="20"/>
        </w:rPr>
        <w:t xml:space="preserve">the </w:t>
      </w:r>
      <w:r w:rsidR="00FA2741">
        <w:rPr>
          <w:i/>
          <w:sz w:val="20"/>
        </w:rPr>
        <w:t xml:space="preserve">filter you will not get an </w:t>
      </w:r>
      <w:proofErr w:type="gramStart"/>
      <w:r w:rsidR="00FA2741">
        <w:rPr>
          <w:i/>
          <w:sz w:val="20"/>
        </w:rPr>
        <w:t>error</w:t>
      </w:r>
      <w:proofErr w:type="gramEnd"/>
      <w:r w:rsidR="00FA2741">
        <w:rPr>
          <w:i/>
          <w:sz w:val="20"/>
        </w:rPr>
        <w:t xml:space="preserve"> and no records will be deleted.</w:t>
      </w:r>
    </w:p>
    <w:p w14:paraId="6E1FB770" w14:textId="77777777" w:rsidR="00C658CE" w:rsidRDefault="00C658CE" w:rsidP="00AB4BF0">
      <w:pPr>
        <w:spacing w:line="480" w:lineRule="auto"/>
        <w:rPr>
          <w:i/>
          <w:sz w:val="20"/>
        </w:rPr>
      </w:pPr>
    </w:p>
    <w:p w14:paraId="26FE8CAE" w14:textId="79CB9077" w:rsidR="00ED1CD3" w:rsidRPr="001A244F" w:rsidRDefault="00ED1CD3" w:rsidP="00ED1CD3">
      <w:pPr>
        <w:pStyle w:val="Heading2"/>
      </w:pPr>
      <w:r w:rsidRPr="00E016E8">
        <w:rPr>
          <w:rStyle w:val="BalloonTextChar"/>
          <w:noProof/>
        </w:rPr>
        <w:drawing>
          <wp:inline distT="0" distB="0" distL="0" distR="0" wp14:anchorId="0F9A4EFF" wp14:editId="2DD55552">
            <wp:extent cx="267618" cy="267618"/>
            <wp:effectExtent l="0" t="0" r="0" b="0"/>
            <wp:docPr id="160" name="Graphic 160"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w:t>
      </w:r>
      <w:r w:rsidR="00EE7C19">
        <w:t xml:space="preserve">Remove Bonus lines when </w:t>
      </w:r>
      <w:r w:rsidR="00995F1F">
        <w:t xml:space="preserve">the </w:t>
      </w:r>
      <w:r w:rsidR="00EE7C19">
        <w:t>Bonus is deleted</w:t>
      </w:r>
      <w:r>
        <w:t xml:space="preserve">  </w:t>
      </w:r>
    </w:p>
    <w:p w14:paraId="0E67BCEA" w14:textId="77FC9FE1" w:rsidR="00ED1CD3" w:rsidRDefault="00EE7C19" w:rsidP="00ED1CD3">
      <w:pPr>
        <w:spacing w:line="480" w:lineRule="auto"/>
      </w:pPr>
      <w:r>
        <w:t>One of the testers found out that when delet</w:t>
      </w:r>
      <w:r w:rsidR="00995F1F">
        <w:t>ing</w:t>
      </w:r>
      <w:r>
        <w:t xml:space="preserve"> the Bonus </w:t>
      </w:r>
      <w:proofErr w:type="gramStart"/>
      <w:r w:rsidR="00E67015">
        <w:t>Header</w:t>
      </w:r>
      <w:proofErr w:type="gramEnd"/>
      <w:r w:rsidR="00E67015">
        <w:t xml:space="preserve"> the lines are not deleted. It</w:t>
      </w:r>
      <w:r w:rsidR="000973DC">
        <w:t xml:space="preserve"> is not good because leave</w:t>
      </w:r>
      <w:r w:rsidR="00995F1F">
        <w:t>s</w:t>
      </w:r>
      <w:r w:rsidR="000973DC">
        <w:t xml:space="preserve"> no needed records in the database. You need to remove them automatically.</w:t>
      </w:r>
    </w:p>
    <w:p w14:paraId="3CC71E59" w14:textId="05111C63" w:rsidR="00ED1CD3" w:rsidRPr="007940A7" w:rsidRDefault="00ED1CD3" w:rsidP="004C6005">
      <w:pPr>
        <w:pStyle w:val="ListParagraph"/>
        <w:numPr>
          <w:ilvl w:val="0"/>
          <w:numId w:val="30"/>
        </w:numPr>
      </w:pPr>
      <w:r>
        <w:t xml:space="preserve">Open file </w:t>
      </w:r>
      <w:r w:rsidR="008779B7">
        <w:rPr>
          <w:b/>
        </w:rPr>
        <w:t>BonusHeader</w:t>
      </w:r>
      <w:r w:rsidRPr="00D55CEC">
        <w:rPr>
          <w:b/>
        </w:rPr>
        <w:t>.Table.al</w:t>
      </w:r>
      <w:r>
        <w:t xml:space="preserve"> and add new local function </w:t>
      </w:r>
      <w:proofErr w:type="spellStart"/>
      <w:r w:rsidR="008779B7">
        <w:rPr>
          <w:b/>
        </w:rPr>
        <w:t>DeleteLines</w:t>
      </w:r>
      <w:proofErr w:type="spellEnd"/>
    </w:p>
    <w:p w14:paraId="3DE3FECB" w14:textId="3AA2728B" w:rsidR="00ED1CD3" w:rsidRDefault="0011181B" w:rsidP="004C6005">
      <w:pPr>
        <w:pStyle w:val="ListParagraph"/>
        <w:numPr>
          <w:ilvl w:val="0"/>
          <w:numId w:val="30"/>
        </w:numPr>
      </w:pPr>
      <w:r>
        <w:t>Add code that delete</w:t>
      </w:r>
      <w:r w:rsidR="00995F1F">
        <w:t>s</w:t>
      </w:r>
      <w:r>
        <w:t xml:space="preserve"> all lines which have the same </w:t>
      </w:r>
      <w:r w:rsidR="00FA2741" w:rsidRPr="00FA2741">
        <w:rPr>
          <w:b/>
        </w:rPr>
        <w:t>Document No.</w:t>
      </w:r>
      <w:r w:rsidR="00FA2741">
        <w:t xml:space="preserve"> as </w:t>
      </w:r>
      <w:r w:rsidR="00FA2741" w:rsidRPr="00FA2741">
        <w:rPr>
          <w:b/>
        </w:rPr>
        <w:t>No.</w:t>
      </w:r>
    </w:p>
    <w:p w14:paraId="6EB29001" w14:textId="7C7AA5ED" w:rsidR="00ED1CD3" w:rsidRDefault="00ED1CD3" w:rsidP="004C6005">
      <w:pPr>
        <w:pStyle w:val="ListParagraph"/>
        <w:numPr>
          <w:ilvl w:val="0"/>
          <w:numId w:val="30"/>
        </w:numPr>
      </w:pPr>
      <w:r>
        <w:t xml:space="preserve">Add the function to </w:t>
      </w:r>
      <w:r w:rsidR="00FA2741">
        <w:t>the trigger</w:t>
      </w:r>
      <w:r w:rsidRPr="00972AF1">
        <w:t xml:space="preserve"> </w:t>
      </w:r>
      <w:proofErr w:type="spellStart"/>
      <w:proofErr w:type="gramStart"/>
      <w:r w:rsidRPr="00972AF1">
        <w:rPr>
          <w:b/>
        </w:rPr>
        <w:t>OnDelete</w:t>
      </w:r>
      <w:proofErr w:type="spellEnd"/>
      <w:r>
        <w:rPr>
          <w:b/>
        </w:rPr>
        <w:t>(</w:t>
      </w:r>
      <w:proofErr w:type="gramEnd"/>
      <w:r>
        <w:rPr>
          <w:b/>
        </w:rPr>
        <w:t>)</w:t>
      </w:r>
      <w:r w:rsidR="00FA2741">
        <w:t xml:space="preserve">. Remember about </w:t>
      </w:r>
      <w:r w:rsidR="00995F1F">
        <w:t xml:space="preserve">the </w:t>
      </w:r>
      <w:r w:rsidR="00EE717C">
        <w:t xml:space="preserve">order when the delete should be performed – it should be after checking </w:t>
      </w:r>
      <w:r w:rsidR="00EE717C" w:rsidRPr="00EE717C">
        <w:rPr>
          <w:b/>
        </w:rPr>
        <w:t>Status</w:t>
      </w:r>
    </w:p>
    <w:p w14:paraId="534B6388" w14:textId="77777777" w:rsidR="00ED1CD3" w:rsidRDefault="00ED1CD3" w:rsidP="00C658CE">
      <w:pPr>
        <w:rPr>
          <w:rStyle w:val="Heading3Char"/>
        </w:rPr>
      </w:pPr>
      <w:r w:rsidRPr="00E016E8">
        <w:rPr>
          <w:rStyle w:val="BalloonTextChar"/>
          <w:noProof/>
        </w:rPr>
        <w:drawing>
          <wp:inline distT="0" distB="0" distL="0" distR="0" wp14:anchorId="6C36E59B" wp14:editId="11135BB4">
            <wp:extent cx="267618" cy="267618"/>
            <wp:effectExtent l="0" t="0" r="0" b="0"/>
            <wp:docPr id="161" name="Graphic 161"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ED1CD3" w14:paraId="0CB3979F" w14:textId="77777777" w:rsidTr="000B213F">
        <w:tc>
          <w:tcPr>
            <w:tcW w:w="9016" w:type="dxa"/>
            <w:tcBorders>
              <w:top w:val="double" w:sz="4" w:space="0" w:color="auto"/>
              <w:left w:val="double" w:sz="4" w:space="0" w:color="auto"/>
              <w:bottom w:val="double" w:sz="4" w:space="0" w:color="auto"/>
              <w:right w:val="double" w:sz="4" w:space="0" w:color="auto"/>
            </w:tcBorders>
          </w:tcPr>
          <w:p w14:paraId="01358A50" w14:textId="77777777" w:rsidR="006E0505" w:rsidRPr="00FE4A89" w:rsidRDefault="006E0505" w:rsidP="000B213F">
            <w:pPr>
              <w:shd w:val="clear" w:color="auto" w:fill="FFFFFF"/>
              <w:spacing w:line="285" w:lineRule="atLeast"/>
              <w:jc w:val="left"/>
              <w:rPr>
                <w:rFonts w:ascii="Consolas" w:eastAsia="Times New Roman" w:hAnsi="Consolas" w:cs="Times New Roman"/>
                <w:color w:val="000000"/>
                <w:sz w:val="21"/>
                <w:szCs w:val="21"/>
                <w:lang w:val="nl-NL"/>
              </w:rPr>
            </w:pPr>
          </w:p>
          <w:p w14:paraId="17888DF9" w14:textId="40B1D497" w:rsidR="00ED1CD3" w:rsidRPr="00FE4A89" w:rsidRDefault="00ED1CD3" w:rsidP="000B213F">
            <w:pPr>
              <w:shd w:val="clear" w:color="auto" w:fill="FFFFFF"/>
              <w:spacing w:line="285" w:lineRule="atLeast"/>
              <w:jc w:val="left"/>
              <w:rPr>
                <w:rFonts w:ascii="Consolas" w:eastAsia="Times New Roman" w:hAnsi="Consolas" w:cs="Times New Roman"/>
                <w:color w:val="000000"/>
                <w:sz w:val="21"/>
                <w:szCs w:val="21"/>
                <w:lang w:val="nl-NL"/>
              </w:rPr>
            </w:pPr>
            <w:r w:rsidRPr="00FE4A89">
              <w:rPr>
                <w:rFonts w:ascii="Consolas" w:eastAsia="Times New Roman" w:hAnsi="Consolas" w:cs="Times New Roman"/>
                <w:color w:val="000000"/>
                <w:sz w:val="21"/>
                <w:szCs w:val="21"/>
                <w:lang w:val="nl-NL"/>
              </w:rPr>
              <w:t xml:space="preserve">    </w:t>
            </w:r>
            <w:r w:rsidRPr="00FE4A89">
              <w:rPr>
                <w:rFonts w:ascii="Consolas" w:eastAsia="Times New Roman" w:hAnsi="Consolas" w:cs="Times New Roman"/>
                <w:color w:val="AF00DB"/>
                <w:sz w:val="21"/>
                <w:szCs w:val="21"/>
                <w:lang w:val="nl-NL"/>
              </w:rPr>
              <w:t>trigger</w:t>
            </w:r>
            <w:r w:rsidRPr="00FE4A89">
              <w:rPr>
                <w:rFonts w:ascii="Consolas" w:eastAsia="Times New Roman" w:hAnsi="Consolas" w:cs="Times New Roman"/>
                <w:color w:val="000000"/>
                <w:sz w:val="21"/>
                <w:szCs w:val="21"/>
                <w:lang w:val="nl-NL"/>
              </w:rPr>
              <w:t xml:space="preserve"> OnDelete</w:t>
            </w:r>
            <w:r w:rsidRPr="00FE4A89">
              <w:rPr>
                <w:rFonts w:ascii="Consolas" w:eastAsia="Times New Roman" w:hAnsi="Consolas" w:cs="Times New Roman"/>
                <w:color w:val="0000FF"/>
                <w:sz w:val="21"/>
                <w:szCs w:val="21"/>
                <w:lang w:val="nl-NL"/>
              </w:rPr>
              <w:t>()</w:t>
            </w:r>
          </w:p>
          <w:p w14:paraId="6CBB52BC" w14:textId="77777777" w:rsidR="00ED1CD3" w:rsidRPr="00FE4A89" w:rsidRDefault="00ED1CD3" w:rsidP="000B213F">
            <w:pPr>
              <w:shd w:val="clear" w:color="auto" w:fill="FFFFFF"/>
              <w:spacing w:line="285" w:lineRule="atLeast"/>
              <w:jc w:val="left"/>
              <w:rPr>
                <w:rFonts w:ascii="Consolas" w:eastAsia="Times New Roman" w:hAnsi="Consolas" w:cs="Times New Roman"/>
                <w:color w:val="000000"/>
                <w:sz w:val="21"/>
                <w:szCs w:val="21"/>
                <w:lang w:val="nl-NL"/>
              </w:rPr>
            </w:pPr>
            <w:r w:rsidRPr="00FE4A89">
              <w:rPr>
                <w:rFonts w:ascii="Consolas" w:eastAsia="Times New Roman" w:hAnsi="Consolas" w:cs="Times New Roman"/>
                <w:color w:val="000000"/>
                <w:sz w:val="21"/>
                <w:szCs w:val="21"/>
                <w:lang w:val="nl-NL"/>
              </w:rPr>
              <w:t xml:space="preserve">    </w:t>
            </w:r>
            <w:r w:rsidRPr="00FE4A89">
              <w:rPr>
                <w:rFonts w:ascii="Consolas" w:eastAsia="Times New Roman" w:hAnsi="Consolas" w:cs="Times New Roman"/>
                <w:color w:val="AF00DB"/>
                <w:sz w:val="21"/>
                <w:szCs w:val="21"/>
                <w:lang w:val="nl-NL"/>
              </w:rPr>
              <w:t>begin</w:t>
            </w:r>
          </w:p>
          <w:p w14:paraId="6961E8DC" w14:textId="75F9FF24" w:rsidR="00ED1CD3" w:rsidRPr="00FE4A89" w:rsidRDefault="00ED1CD3" w:rsidP="000B213F">
            <w:pPr>
              <w:shd w:val="clear" w:color="auto" w:fill="FFFFFF"/>
              <w:spacing w:line="285" w:lineRule="atLeast"/>
              <w:jc w:val="left"/>
              <w:rPr>
                <w:rFonts w:ascii="Consolas" w:eastAsia="Times New Roman" w:hAnsi="Consolas" w:cs="Times New Roman"/>
                <w:color w:val="000000"/>
                <w:sz w:val="21"/>
                <w:szCs w:val="21"/>
                <w:lang w:val="nl-NL"/>
              </w:rPr>
            </w:pPr>
            <w:r w:rsidRPr="00FE4A89">
              <w:rPr>
                <w:rFonts w:ascii="Consolas" w:eastAsia="Times New Roman" w:hAnsi="Consolas" w:cs="Times New Roman"/>
                <w:color w:val="000000"/>
                <w:sz w:val="21"/>
                <w:szCs w:val="21"/>
                <w:lang w:val="nl-NL"/>
              </w:rPr>
              <w:t>        TestStatus</w:t>
            </w:r>
            <w:r w:rsidRPr="00FE4A89">
              <w:rPr>
                <w:rFonts w:ascii="Consolas" w:eastAsia="Times New Roman" w:hAnsi="Consolas" w:cs="Times New Roman"/>
                <w:color w:val="0000FF"/>
                <w:sz w:val="21"/>
                <w:szCs w:val="21"/>
                <w:lang w:val="nl-NL"/>
              </w:rPr>
              <w:t>()</w:t>
            </w:r>
            <w:r w:rsidRPr="00FE4A89">
              <w:rPr>
                <w:rFonts w:ascii="Consolas" w:eastAsia="Times New Roman" w:hAnsi="Consolas" w:cs="Times New Roman"/>
                <w:color w:val="000000"/>
                <w:sz w:val="21"/>
                <w:szCs w:val="21"/>
                <w:lang w:val="nl-NL"/>
              </w:rPr>
              <w:t>;</w:t>
            </w:r>
          </w:p>
          <w:p w14:paraId="12BE0536" w14:textId="78638962" w:rsidR="006028DA" w:rsidRPr="00FE4A89" w:rsidRDefault="006028DA" w:rsidP="000B213F">
            <w:pPr>
              <w:shd w:val="clear" w:color="auto" w:fill="FFFFFF"/>
              <w:spacing w:line="285" w:lineRule="atLeast"/>
              <w:jc w:val="left"/>
              <w:rPr>
                <w:rFonts w:ascii="Consolas" w:eastAsia="Times New Roman" w:hAnsi="Consolas" w:cs="Times New Roman"/>
                <w:color w:val="000000"/>
                <w:sz w:val="21"/>
                <w:szCs w:val="21"/>
                <w:lang w:val="nl-NL"/>
              </w:rPr>
            </w:pPr>
            <w:r w:rsidRPr="00FE4A89">
              <w:rPr>
                <w:rFonts w:ascii="Consolas" w:eastAsia="Times New Roman" w:hAnsi="Consolas" w:cs="Times New Roman"/>
                <w:color w:val="000000"/>
                <w:sz w:val="21"/>
                <w:szCs w:val="21"/>
                <w:lang w:val="nl-NL"/>
              </w:rPr>
              <w:t xml:space="preserve">        DeleteLines</w:t>
            </w:r>
            <w:r w:rsidRPr="00FE4A89">
              <w:rPr>
                <w:rFonts w:ascii="Consolas" w:eastAsia="Times New Roman" w:hAnsi="Consolas" w:cs="Times New Roman"/>
                <w:color w:val="0000FF"/>
                <w:sz w:val="21"/>
                <w:szCs w:val="21"/>
                <w:lang w:val="nl-NL"/>
              </w:rPr>
              <w:t>()</w:t>
            </w:r>
            <w:r w:rsidRPr="00FE4A89">
              <w:rPr>
                <w:rFonts w:ascii="Consolas" w:eastAsia="Times New Roman" w:hAnsi="Consolas" w:cs="Times New Roman"/>
                <w:color w:val="000000"/>
                <w:sz w:val="21"/>
                <w:szCs w:val="21"/>
                <w:lang w:val="nl-NL"/>
              </w:rPr>
              <w:t>;</w:t>
            </w:r>
          </w:p>
          <w:p w14:paraId="6C2F35C8" w14:textId="77777777" w:rsidR="00ED1CD3" w:rsidRDefault="00ED1CD3" w:rsidP="000B213F">
            <w:pPr>
              <w:shd w:val="clear" w:color="auto" w:fill="FFFFFF"/>
              <w:spacing w:line="285" w:lineRule="atLeast"/>
              <w:jc w:val="left"/>
              <w:rPr>
                <w:rFonts w:ascii="Consolas" w:eastAsia="Times New Roman" w:hAnsi="Consolas" w:cs="Times New Roman"/>
                <w:color w:val="000000"/>
                <w:sz w:val="21"/>
                <w:szCs w:val="21"/>
              </w:rPr>
            </w:pPr>
            <w:r w:rsidRPr="00FE4A89">
              <w:rPr>
                <w:rFonts w:ascii="Consolas" w:eastAsia="Times New Roman" w:hAnsi="Consolas" w:cs="Times New Roman"/>
                <w:color w:val="000000"/>
                <w:sz w:val="21"/>
                <w:szCs w:val="21"/>
                <w:lang w:val="nl-NL"/>
              </w:rPr>
              <w:t xml:space="preserve">    </w:t>
            </w:r>
            <w:proofErr w:type="gramStart"/>
            <w:r w:rsidRPr="006E696E">
              <w:rPr>
                <w:rFonts w:ascii="Consolas" w:eastAsia="Times New Roman" w:hAnsi="Consolas" w:cs="Times New Roman"/>
                <w:color w:val="AF00DB"/>
                <w:sz w:val="21"/>
                <w:szCs w:val="21"/>
              </w:rPr>
              <w:t>end</w:t>
            </w:r>
            <w:r w:rsidRPr="006E696E">
              <w:rPr>
                <w:rFonts w:ascii="Consolas" w:eastAsia="Times New Roman" w:hAnsi="Consolas" w:cs="Times New Roman"/>
                <w:color w:val="000000"/>
                <w:sz w:val="21"/>
                <w:szCs w:val="21"/>
              </w:rPr>
              <w:t>;</w:t>
            </w:r>
            <w:proofErr w:type="gramEnd"/>
          </w:p>
          <w:p w14:paraId="6A2F2F24" w14:textId="77777777" w:rsidR="00ED1CD3" w:rsidRDefault="00ED1CD3" w:rsidP="000B213F">
            <w:pPr>
              <w:shd w:val="clear" w:color="auto" w:fill="FFFFFF"/>
              <w:spacing w:line="285" w:lineRule="atLeast"/>
              <w:jc w:val="left"/>
              <w:rPr>
                <w:rFonts w:ascii="Consolas" w:eastAsia="Times New Roman" w:hAnsi="Consolas" w:cs="Times New Roman"/>
                <w:color w:val="000000"/>
                <w:sz w:val="21"/>
                <w:szCs w:val="21"/>
              </w:rPr>
            </w:pPr>
          </w:p>
          <w:p w14:paraId="17FD9601" w14:textId="77777777" w:rsidR="00ED1CD3" w:rsidRPr="006E696E" w:rsidRDefault="00ED1CD3" w:rsidP="000B213F">
            <w:pPr>
              <w:shd w:val="clear" w:color="auto" w:fill="FFFFFF"/>
              <w:spacing w:line="285" w:lineRule="atLeast"/>
              <w:jc w:val="left"/>
              <w:rPr>
                <w:rFonts w:ascii="Consolas" w:eastAsia="Times New Roman" w:hAnsi="Consolas" w:cs="Times New Roman"/>
                <w:color w:val="000000"/>
                <w:sz w:val="21"/>
                <w:szCs w:val="21"/>
              </w:rPr>
            </w:pPr>
          </w:p>
          <w:p w14:paraId="33F2755C" w14:textId="77777777" w:rsidR="009C15F8" w:rsidRPr="009C15F8" w:rsidRDefault="009C15F8" w:rsidP="009C15F8">
            <w:pPr>
              <w:shd w:val="clear" w:color="auto" w:fill="FFFFFF"/>
              <w:spacing w:line="285" w:lineRule="atLeast"/>
              <w:jc w:val="left"/>
              <w:rPr>
                <w:rFonts w:ascii="Consolas" w:eastAsia="Times New Roman" w:hAnsi="Consolas" w:cs="Times New Roman"/>
                <w:color w:val="000000"/>
                <w:sz w:val="21"/>
                <w:szCs w:val="21"/>
              </w:rPr>
            </w:pPr>
            <w:r w:rsidRPr="009C15F8">
              <w:rPr>
                <w:rFonts w:ascii="Consolas" w:eastAsia="Times New Roman" w:hAnsi="Consolas" w:cs="Times New Roman"/>
                <w:color w:val="000000"/>
                <w:sz w:val="21"/>
                <w:szCs w:val="21"/>
              </w:rPr>
              <w:lastRenderedPageBreak/>
              <w:t xml:space="preserve">    </w:t>
            </w:r>
            <w:r w:rsidRPr="009C15F8">
              <w:rPr>
                <w:rFonts w:ascii="Consolas" w:eastAsia="Times New Roman" w:hAnsi="Consolas" w:cs="Times New Roman"/>
                <w:color w:val="AF00DB"/>
                <w:sz w:val="21"/>
                <w:szCs w:val="21"/>
              </w:rPr>
              <w:t>local</w:t>
            </w:r>
            <w:r w:rsidRPr="009C15F8">
              <w:rPr>
                <w:rFonts w:ascii="Consolas" w:eastAsia="Times New Roman" w:hAnsi="Consolas" w:cs="Times New Roman"/>
                <w:color w:val="000000"/>
                <w:sz w:val="21"/>
                <w:szCs w:val="21"/>
              </w:rPr>
              <w:t xml:space="preserve"> </w:t>
            </w:r>
            <w:r w:rsidRPr="009C15F8">
              <w:rPr>
                <w:rFonts w:ascii="Consolas" w:eastAsia="Times New Roman" w:hAnsi="Consolas" w:cs="Times New Roman"/>
                <w:color w:val="AF00DB"/>
                <w:sz w:val="21"/>
                <w:szCs w:val="21"/>
              </w:rPr>
              <w:t>procedure</w:t>
            </w:r>
            <w:r w:rsidRPr="009C15F8">
              <w:rPr>
                <w:rFonts w:ascii="Consolas" w:eastAsia="Times New Roman" w:hAnsi="Consolas" w:cs="Times New Roman"/>
                <w:color w:val="000000"/>
                <w:sz w:val="21"/>
                <w:szCs w:val="21"/>
              </w:rPr>
              <w:t xml:space="preserve"> </w:t>
            </w:r>
            <w:proofErr w:type="spellStart"/>
            <w:proofErr w:type="gramStart"/>
            <w:r w:rsidRPr="009C15F8">
              <w:rPr>
                <w:rFonts w:ascii="Consolas" w:eastAsia="Times New Roman" w:hAnsi="Consolas" w:cs="Times New Roman"/>
                <w:color w:val="000000"/>
                <w:sz w:val="21"/>
                <w:szCs w:val="21"/>
              </w:rPr>
              <w:t>DeleteLines</w:t>
            </w:r>
            <w:proofErr w:type="spellEnd"/>
            <w:r w:rsidRPr="009C15F8">
              <w:rPr>
                <w:rFonts w:ascii="Consolas" w:eastAsia="Times New Roman" w:hAnsi="Consolas" w:cs="Times New Roman"/>
                <w:color w:val="0000FF"/>
                <w:sz w:val="21"/>
                <w:szCs w:val="21"/>
              </w:rPr>
              <w:t>(</w:t>
            </w:r>
            <w:proofErr w:type="gramEnd"/>
            <w:r w:rsidRPr="009C15F8">
              <w:rPr>
                <w:rFonts w:ascii="Consolas" w:eastAsia="Times New Roman" w:hAnsi="Consolas" w:cs="Times New Roman"/>
                <w:color w:val="0000FF"/>
                <w:sz w:val="21"/>
                <w:szCs w:val="21"/>
              </w:rPr>
              <w:t>)</w:t>
            </w:r>
          </w:p>
          <w:p w14:paraId="778D0F5B" w14:textId="77777777" w:rsidR="009C15F8" w:rsidRPr="009C15F8" w:rsidRDefault="009C15F8" w:rsidP="009C15F8">
            <w:pPr>
              <w:shd w:val="clear" w:color="auto" w:fill="FFFFFF"/>
              <w:spacing w:line="285" w:lineRule="atLeast"/>
              <w:jc w:val="left"/>
              <w:rPr>
                <w:rFonts w:ascii="Consolas" w:eastAsia="Times New Roman" w:hAnsi="Consolas" w:cs="Times New Roman"/>
                <w:color w:val="000000"/>
                <w:sz w:val="21"/>
                <w:szCs w:val="21"/>
              </w:rPr>
            </w:pPr>
            <w:r w:rsidRPr="009C15F8">
              <w:rPr>
                <w:rFonts w:ascii="Consolas" w:eastAsia="Times New Roman" w:hAnsi="Consolas" w:cs="Times New Roman"/>
                <w:color w:val="000000"/>
                <w:sz w:val="21"/>
                <w:szCs w:val="21"/>
              </w:rPr>
              <w:t xml:space="preserve">    </w:t>
            </w:r>
            <w:r w:rsidRPr="009C15F8">
              <w:rPr>
                <w:rFonts w:ascii="Consolas" w:eastAsia="Times New Roman" w:hAnsi="Consolas" w:cs="Times New Roman"/>
                <w:color w:val="AF00DB"/>
                <w:sz w:val="21"/>
                <w:szCs w:val="21"/>
              </w:rPr>
              <w:t>var</w:t>
            </w:r>
          </w:p>
          <w:p w14:paraId="799301BA" w14:textId="77777777" w:rsidR="009C15F8" w:rsidRPr="009C15F8" w:rsidRDefault="009C15F8" w:rsidP="009C15F8">
            <w:pPr>
              <w:shd w:val="clear" w:color="auto" w:fill="FFFFFF"/>
              <w:spacing w:line="285" w:lineRule="atLeast"/>
              <w:jc w:val="left"/>
              <w:rPr>
                <w:rFonts w:ascii="Consolas" w:eastAsia="Times New Roman" w:hAnsi="Consolas" w:cs="Times New Roman"/>
                <w:color w:val="000000"/>
                <w:sz w:val="21"/>
                <w:szCs w:val="21"/>
              </w:rPr>
            </w:pPr>
            <w:r w:rsidRPr="009C15F8">
              <w:rPr>
                <w:rFonts w:ascii="Consolas" w:eastAsia="Times New Roman" w:hAnsi="Consolas" w:cs="Times New Roman"/>
                <w:color w:val="000000"/>
                <w:sz w:val="21"/>
                <w:szCs w:val="21"/>
              </w:rPr>
              <w:t xml:space="preserve">        </w:t>
            </w:r>
            <w:proofErr w:type="spellStart"/>
            <w:r w:rsidRPr="009C15F8">
              <w:rPr>
                <w:rFonts w:ascii="Consolas" w:eastAsia="Times New Roman" w:hAnsi="Consolas" w:cs="Times New Roman"/>
                <w:color w:val="000000"/>
                <w:sz w:val="21"/>
                <w:szCs w:val="21"/>
              </w:rPr>
              <w:t>BonusLine</w:t>
            </w:r>
            <w:proofErr w:type="spellEnd"/>
            <w:r w:rsidRPr="009C15F8">
              <w:rPr>
                <w:rFonts w:ascii="Consolas" w:eastAsia="Times New Roman" w:hAnsi="Consolas" w:cs="Times New Roman"/>
                <w:color w:val="000000"/>
                <w:sz w:val="21"/>
                <w:szCs w:val="21"/>
              </w:rPr>
              <w:t xml:space="preserve">: </w:t>
            </w:r>
            <w:r w:rsidRPr="009C15F8">
              <w:rPr>
                <w:rFonts w:ascii="Consolas" w:eastAsia="Times New Roman" w:hAnsi="Consolas" w:cs="Times New Roman"/>
                <w:color w:val="0000FF"/>
                <w:sz w:val="21"/>
                <w:szCs w:val="21"/>
              </w:rPr>
              <w:t>Record</w:t>
            </w:r>
            <w:r w:rsidRPr="009C15F8">
              <w:rPr>
                <w:rFonts w:ascii="Consolas" w:eastAsia="Times New Roman" w:hAnsi="Consolas" w:cs="Times New Roman"/>
                <w:color w:val="000000"/>
                <w:sz w:val="21"/>
                <w:szCs w:val="21"/>
              </w:rPr>
              <w:t xml:space="preserve"> "MNB Bonus Line</w:t>
            </w:r>
            <w:proofErr w:type="gramStart"/>
            <w:r w:rsidRPr="009C15F8">
              <w:rPr>
                <w:rFonts w:ascii="Consolas" w:eastAsia="Times New Roman" w:hAnsi="Consolas" w:cs="Times New Roman"/>
                <w:color w:val="000000"/>
                <w:sz w:val="21"/>
                <w:szCs w:val="21"/>
              </w:rPr>
              <w:t>";</w:t>
            </w:r>
            <w:proofErr w:type="gramEnd"/>
          </w:p>
          <w:p w14:paraId="17B63D86" w14:textId="77777777" w:rsidR="009C15F8" w:rsidRPr="009C15F8" w:rsidRDefault="009C15F8" w:rsidP="009C15F8">
            <w:pPr>
              <w:shd w:val="clear" w:color="auto" w:fill="FFFFFF"/>
              <w:spacing w:line="285" w:lineRule="atLeast"/>
              <w:jc w:val="left"/>
              <w:rPr>
                <w:rFonts w:ascii="Consolas" w:eastAsia="Times New Roman" w:hAnsi="Consolas" w:cs="Times New Roman"/>
                <w:color w:val="000000"/>
                <w:sz w:val="21"/>
                <w:szCs w:val="21"/>
              </w:rPr>
            </w:pPr>
            <w:r w:rsidRPr="009C15F8">
              <w:rPr>
                <w:rFonts w:ascii="Consolas" w:eastAsia="Times New Roman" w:hAnsi="Consolas" w:cs="Times New Roman"/>
                <w:color w:val="000000"/>
                <w:sz w:val="21"/>
                <w:szCs w:val="21"/>
              </w:rPr>
              <w:t xml:space="preserve">    </w:t>
            </w:r>
            <w:r w:rsidRPr="009C15F8">
              <w:rPr>
                <w:rFonts w:ascii="Consolas" w:eastAsia="Times New Roman" w:hAnsi="Consolas" w:cs="Times New Roman"/>
                <w:color w:val="AF00DB"/>
                <w:sz w:val="21"/>
                <w:szCs w:val="21"/>
              </w:rPr>
              <w:t>begin</w:t>
            </w:r>
          </w:p>
          <w:p w14:paraId="45630862" w14:textId="77777777" w:rsidR="009C15F8" w:rsidRPr="009C15F8" w:rsidRDefault="009C15F8" w:rsidP="009C15F8">
            <w:pPr>
              <w:shd w:val="clear" w:color="auto" w:fill="FFFFFF"/>
              <w:spacing w:line="285" w:lineRule="atLeast"/>
              <w:jc w:val="left"/>
              <w:rPr>
                <w:rFonts w:ascii="Consolas" w:eastAsia="Times New Roman" w:hAnsi="Consolas" w:cs="Times New Roman"/>
                <w:color w:val="000000"/>
                <w:sz w:val="21"/>
                <w:szCs w:val="21"/>
              </w:rPr>
            </w:pPr>
            <w:r w:rsidRPr="009C15F8">
              <w:rPr>
                <w:rFonts w:ascii="Consolas" w:eastAsia="Times New Roman" w:hAnsi="Consolas" w:cs="Times New Roman"/>
                <w:color w:val="000000"/>
                <w:sz w:val="21"/>
                <w:szCs w:val="21"/>
              </w:rPr>
              <w:t xml:space="preserve">        </w:t>
            </w:r>
            <w:proofErr w:type="spellStart"/>
            <w:r w:rsidRPr="009C15F8">
              <w:rPr>
                <w:rFonts w:ascii="Consolas" w:eastAsia="Times New Roman" w:hAnsi="Consolas" w:cs="Times New Roman"/>
                <w:color w:val="000000"/>
                <w:sz w:val="21"/>
                <w:szCs w:val="21"/>
              </w:rPr>
              <w:t>BonusLine</w:t>
            </w:r>
            <w:r w:rsidRPr="009C15F8">
              <w:rPr>
                <w:rFonts w:ascii="Consolas" w:eastAsia="Times New Roman" w:hAnsi="Consolas" w:cs="Times New Roman"/>
                <w:color w:val="0000FF"/>
                <w:sz w:val="21"/>
                <w:szCs w:val="21"/>
              </w:rPr>
              <w:t>.</w:t>
            </w:r>
            <w:r w:rsidRPr="009C15F8">
              <w:rPr>
                <w:rFonts w:ascii="Consolas" w:eastAsia="Times New Roman" w:hAnsi="Consolas" w:cs="Times New Roman"/>
                <w:color w:val="000000"/>
                <w:sz w:val="21"/>
                <w:szCs w:val="21"/>
              </w:rPr>
              <w:t>SetRange</w:t>
            </w:r>
            <w:proofErr w:type="spellEnd"/>
            <w:r w:rsidRPr="009C15F8">
              <w:rPr>
                <w:rFonts w:ascii="Consolas" w:eastAsia="Times New Roman" w:hAnsi="Consolas" w:cs="Times New Roman"/>
                <w:color w:val="0000FF"/>
                <w:sz w:val="21"/>
                <w:szCs w:val="21"/>
              </w:rPr>
              <w:t>(</w:t>
            </w:r>
            <w:r w:rsidRPr="009C15F8">
              <w:rPr>
                <w:rFonts w:ascii="Consolas" w:eastAsia="Times New Roman" w:hAnsi="Consolas" w:cs="Times New Roman"/>
                <w:color w:val="000000"/>
                <w:sz w:val="21"/>
                <w:szCs w:val="21"/>
              </w:rPr>
              <w:t>"Document No.", "No."</w:t>
            </w:r>
            <w:proofErr w:type="gramStart"/>
            <w:r w:rsidRPr="009C15F8">
              <w:rPr>
                <w:rFonts w:ascii="Consolas" w:eastAsia="Times New Roman" w:hAnsi="Consolas" w:cs="Times New Roman"/>
                <w:color w:val="0000FF"/>
                <w:sz w:val="21"/>
                <w:szCs w:val="21"/>
              </w:rPr>
              <w:t>)</w:t>
            </w:r>
            <w:r w:rsidRPr="009C15F8">
              <w:rPr>
                <w:rFonts w:ascii="Consolas" w:eastAsia="Times New Roman" w:hAnsi="Consolas" w:cs="Times New Roman"/>
                <w:color w:val="000000"/>
                <w:sz w:val="21"/>
                <w:szCs w:val="21"/>
              </w:rPr>
              <w:t>;</w:t>
            </w:r>
            <w:proofErr w:type="gramEnd"/>
          </w:p>
          <w:p w14:paraId="0345751E" w14:textId="77777777" w:rsidR="009C15F8" w:rsidRPr="009C15F8" w:rsidRDefault="009C15F8" w:rsidP="009C15F8">
            <w:pPr>
              <w:shd w:val="clear" w:color="auto" w:fill="FFFFFF"/>
              <w:spacing w:line="285" w:lineRule="atLeast"/>
              <w:jc w:val="left"/>
              <w:rPr>
                <w:rFonts w:ascii="Consolas" w:eastAsia="Times New Roman" w:hAnsi="Consolas" w:cs="Times New Roman"/>
                <w:color w:val="000000"/>
                <w:sz w:val="21"/>
                <w:szCs w:val="21"/>
              </w:rPr>
            </w:pPr>
            <w:r w:rsidRPr="009C15F8">
              <w:rPr>
                <w:rFonts w:ascii="Consolas" w:eastAsia="Times New Roman" w:hAnsi="Consolas" w:cs="Times New Roman"/>
                <w:color w:val="000000"/>
                <w:sz w:val="21"/>
                <w:szCs w:val="21"/>
              </w:rPr>
              <w:t xml:space="preserve">        </w:t>
            </w:r>
            <w:proofErr w:type="spellStart"/>
            <w:r w:rsidRPr="009C15F8">
              <w:rPr>
                <w:rFonts w:ascii="Consolas" w:eastAsia="Times New Roman" w:hAnsi="Consolas" w:cs="Times New Roman"/>
                <w:color w:val="000000"/>
                <w:sz w:val="21"/>
                <w:szCs w:val="21"/>
              </w:rPr>
              <w:t>BonusLine</w:t>
            </w:r>
            <w:r w:rsidRPr="009C15F8">
              <w:rPr>
                <w:rFonts w:ascii="Consolas" w:eastAsia="Times New Roman" w:hAnsi="Consolas" w:cs="Times New Roman"/>
                <w:color w:val="0000FF"/>
                <w:sz w:val="21"/>
                <w:szCs w:val="21"/>
              </w:rPr>
              <w:t>.</w:t>
            </w:r>
            <w:r w:rsidRPr="009C15F8">
              <w:rPr>
                <w:rFonts w:ascii="Consolas" w:eastAsia="Times New Roman" w:hAnsi="Consolas" w:cs="Times New Roman"/>
                <w:color w:val="000000"/>
                <w:sz w:val="21"/>
                <w:szCs w:val="21"/>
              </w:rPr>
              <w:t>DeleteAll</w:t>
            </w:r>
            <w:proofErr w:type="spellEnd"/>
            <w:r w:rsidRPr="009C15F8">
              <w:rPr>
                <w:rFonts w:ascii="Consolas" w:eastAsia="Times New Roman" w:hAnsi="Consolas" w:cs="Times New Roman"/>
                <w:color w:val="0000FF"/>
                <w:sz w:val="21"/>
                <w:szCs w:val="21"/>
              </w:rPr>
              <w:t>(</w:t>
            </w:r>
            <w:proofErr w:type="gramStart"/>
            <w:r w:rsidRPr="009C15F8">
              <w:rPr>
                <w:rFonts w:ascii="Consolas" w:eastAsia="Times New Roman" w:hAnsi="Consolas" w:cs="Times New Roman"/>
                <w:color w:val="0000FF"/>
                <w:sz w:val="21"/>
                <w:szCs w:val="21"/>
              </w:rPr>
              <w:t>)</w:t>
            </w:r>
            <w:r w:rsidRPr="009C15F8">
              <w:rPr>
                <w:rFonts w:ascii="Consolas" w:eastAsia="Times New Roman" w:hAnsi="Consolas" w:cs="Times New Roman"/>
                <w:color w:val="000000"/>
                <w:sz w:val="21"/>
                <w:szCs w:val="21"/>
              </w:rPr>
              <w:t>;</w:t>
            </w:r>
            <w:proofErr w:type="gramEnd"/>
          </w:p>
          <w:p w14:paraId="1AAAA763" w14:textId="77777777" w:rsidR="009C15F8" w:rsidRPr="009C15F8" w:rsidRDefault="009C15F8" w:rsidP="009C15F8">
            <w:pPr>
              <w:shd w:val="clear" w:color="auto" w:fill="FFFFFF"/>
              <w:spacing w:line="285" w:lineRule="atLeast"/>
              <w:jc w:val="left"/>
              <w:rPr>
                <w:rFonts w:ascii="Consolas" w:eastAsia="Times New Roman" w:hAnsi="Consolas" w:cs="Times New Roman"/>
                <w:color w:val="000000"/>
                <w:sz w:val="21"/>
                <w:szCs w:val="21"/>
              </w:rPr>
            </w:pPr>
            <w:r w:rsidRPr="009C15F8">
              <w:rPr>
                <w:rFonts w:ascii="Consolas" w:eastAsia="Times New Roman" w:hAnsi="Consolas" w:cs="Times New Roman"/>
                <w:color w:val="000000"/>
                <w:sz w:val="21"/>
                <w:szCs w:val="21"/>
              </w:rPr>
              <w:t xml:space="preserve">    </w:t>
            </w:r>
            <w:proofErr w:type="gramStart"/>
            <w:r w:rsidRPr="009C15F8">
              <w:rPr>
                <w:rFonts w:ascii="Consolas" w:eastAsia="Times New Roman" w:hAnsi="Consolas" w:cs="Times New Roman"/>
                <w:color w:val="AF00DB"/>
                <w:sz w:val="21"/>
                <w:szCs w:val="21"/>
              </w:rPr>
              <w:t>end</w:t>
            </w:r>
            <w:r w:rsidRPr="009C15F8">
              <w:rPr>
                <w:rFonts w:ascii="Consolas" w:eastAsia="Times New Roman" w:hAnsi="Consolas" w:cs="Times New Roman"/>
                <w:color w:val="000000"/>
                <w:sz w:val="21"/>
                <w:szCs w:val="21"/>
              </w:rPr>
              <w:t>;</w:t>
            </w:r>
            <w:proofErr w:type="gramEnd"/>
          </w:p>
          <w:p w14:paraId="7621E0A2" w14:textId="77777777" w:rsidR="00ED1CD3" w:rsidRDefault="00ED1CD3" w:rsidP="000B213F">
            <w:pPr>
              <w:pStyle w:val="ListParagraph"/>
              <w:ind w:left="0"/>
              <w:rPr>
                <w:rStyle w:val="Heading3Char"/>
              </w:rPr>
            </w:pPr>
            <w:r>
              <w:rPr>
                <w:rStyle w:val="Heading3Char"/>
              </w:rPr>
              <w:t xml:space="preserve"> </w:t>
            </w:r>
          </w:p>
        </w:tc>
      </w:tr>
    </w:tbl>
    <w:p w14:paraId="60CC7079" w14:textId="77777777" w:rsidR="00ED1CD3" w:rsidRDefault="00ED1CD3" w:rsidP="00ED1CD3"/>
    <w:p w14:paraId="38523F14" w14:textId="77777777" w:rsidR="006E0505" w:rsidRDefault="006E0505" w:rsidP="006E0505">
      <w:pPr>
        <w:jc w:val="right"/>
      </w:pPr>
    </w:p>
    <w:p w14:paraId="464ABD3A" w14:textId="77777777" w:rsidR="006E0505" w:rsidRPr="001A244F" w:rsidRDefault="006E0505" w:rsidP="006E0505">
      <w:pPr>
        <w:pStyle w:val="Heading2"/>
      </w:pPr>
      <w:r>
        <w:t>Chapter summary</w:t>
      </w:r>
    </w:p>
    <w:p w14:paraId="3C4A478B" w14:textId="61F4AC1E" w:rsidR="006E0505" w:rsidRDefault="006E0505" w:rsidP="006E0505">
      <w:pPr>
        <w:pStyle w:val="ListParagraph"/>
        <w:numPr>
          <w:ilvl w:val="0"/>
          <w:numId w:val="1"/>
        </w:numPr>
        <w:spacing w:line="480" w:lineRule="auto"/>
        <w:jc w:val="left"/>
      </w:pPr>
      <w:r w:rsidRPr="002F4DFA">
        <w:t xml:space="preserve">In this chapter, you </w:t>
      </w:r>
      <w:r w:rsidR="00C12202">
        <w:t xml:space="preserve">get familiar </w:t>
      </w:r>
      <w:r w:rsidR="00995F1F">
        <w:t xml:space="preserve">with </w:t>
      </w:r>
      <w:r w:rsidR="00285204">
        <w:t xml:space="preserve">how to get, modify, delete and filter </w:t>
      </w:r>
      <w:r w:rsidR="003D0359">
        <w:t>records</w:t>
      </w:r>
    </w:p>
    <w:p w14:paraId="71510277" w14:textId="027BD617" w:rsidR="006B1B2C" w:rsidRDefault="006E0505" w:rsidP="006E0505">
      <w:pPr>
        <w:pStyle w:val="ListParagraph"/>
        <w:numPr>
          <w:ilvl w:val="0"/>
          <w:numId w:val="1"/>
        </w:numPr>
        <w:spacing w:line="480" w:lineRule="auto"/>
        <w:jc w:val="left"/>
      </w:pPr>
      <w:r w:rsidRPr="002F4DFA">
        <w:t xml:space="preserve">You </w:t>
      </w:r>
      <w:r w:rsidR="00285204">
        <w:t xml:space="preserve">added </w:t>
      </w:r>
      <w:r w:rsidR="00995F1F">
        <w:t xml:space="preserve">the </w:t>
      </w:r>
      <w:r w:rsidR="00285204">
        <w:t xml:space="preserve">first logic to Bonus Extension </w:t>
      </w:r>
    </w:p>
    <w:p w14:paraId="08A76170" w14:textId="0040D9F0" w:rsidR="006E0505" w:rsidRDefault="006B1B2C" w:rsidP="006E0505">
      <w:pPr>
        <w:pStyle w:val="ListParagraph"/>
        <w:numPr>
          <w:ilvl w:val="0"/>
          <w:numId w:val="1"/>
        </w:numPr>
        <w:spacing w:line="480" w:lineRule="auto"/>
        <w:jc w:val="left"/>
      </w:pPr>
      <w:r>
        <w:t>You also learned how to show messages and errors.</w:t>
      </w:r>
      <w:r w:rsidR="006E0505">
        <w:br w:type="page"/>
      </w:r>
    </w:p>
    <w:p w14:paraId="1851B32C" w14:textId="72CDF3F2" w:rsidR="006E0505" w:rsidRPr="00B05E94" w:rsidRDefault="006E0505" w:rsidP="006E0505">
      <w:pPr>
        <w:pStyle w:val="Heading2"/>
        <w:jc w:val="center"/>
        <w:rPr>
          <w:b/>
          <w:sz w:val="96"/>
        </w:rPr>
      </w:pPr>
      <w:r w:rsidRPr="00B05E94">
        <w:rPr>
          <w:b/>
          <w:sz w:val="96"/>
        </w:rPr>
        <w:lastRenderedPageBreak/>
        <w:t xml:space="preserve">chapter </w:t>
      </w:r>
      <w:r w:rsidR="00E35F43">
        <w:rPr>
          <w:b/>
          <w:sz w:val="96"/>
        </w:rPr>
        <w:t>7</w:t>
      </w:r>
    </w:p>
    <w:p w14:paraId="11535C47" w14:textId="28391B90" w:rsidR="006E0505" w:rsidRDefault="00E35F43" w:rsidP="006E0505">
      <w:pPr>
        <w:pStyle w:val="Heading1"/>
        <w:jc w:val="center"/>
        <w:rPr>
          <w:sz w:val="56"/>
        </w:rPr>
      </w:pPr>
      <w:bookmarkStart w:id="7" w:name="_Toc109652590"/>
      <w:r>
        <w:rPr>
          <w:sz w:val="56"/>
        </w:rPr>
        <w:t>Codeunits and events</w:t>
      </w:r>
      <w:bookmarkEnd w:id="7"/>
      <w:r>
        <w:rPr>
          <w:sz w:val="56"/>
        </w:rPr>
        <w:t xml:space="preserve"> </w:t>
      </w:r>
    </w:p>
    <w:p w14:paraId="4607D999" w14:textId="77777777" w:rsidR="006E0505" w:rsidRDefault="006E0505" w:rsidP="006E0505"/>
    <w:p w14:paraId="36339933" w14:textId="77777777" w:rsidR="006E0505" w:rsidRDefault="006E0505" w:rsidP="006E0505"/>
    <w:p w14:paraId="74891277" w14:textId="77777777" w:rsidR="006E0505" w:rsidRDefault="006E0505" w:rsidP="006E0505"/>
    <w:p w14:paraId="4996505F" w14:textId="77777777" w:rsidR="006E0505" w:rsidRDefault="006E0505" w:rsidP="006E0505"/>
    <w:p w14:paraId="26963124" w14:textId="77777777" w:rsidR="006E0505" w:rsidRDefault="006E0505" w:rsidP="006E0505"/>
    <w:p w14:paraId="6AE809BE" w14:textId="77777777" w:rsidR="006E0505" w:rsidRDefault="006E0505" w:rsidP="006E0505"/>
    <w:p w14:paraId="62CAABCB" w14:textId="77777777" w:rsidR="006E0505" w:rsidRDefault="006E0505" w:rsidP="006E0505"/>
    <w:p w14:paraId="142D68A2" w14:textId="77777777" w:rsidR="006E0505" w:rsidRDefault="006E0505" w:rsidP="006E0505"/>
    <w:p w14:paraId="2D13D92F" w14:textId="77777777" w:rsidR="006E0505" w:rsidRDefault="006E0505" w:rsidP="006E0505"/>
    <w:p w14:paraId="6D7F9ABE" w14:textId="77777777" w:rsidR="006E0505" w:rsidRDefault="006E0505" w:rsidP="006E0505"/>
    <w:p w14:paraId="3089353C" w14:textId="77777777" w:rsidR="006E0505" w:rsidRDefault="006E0505" w:rsidP="006E0505">
      <w:pPr>
        <w:pStyle w:val="Heading2"/>
        <w:rPr>
          <w:b/>
        </w:rPr>
      </w:pPr>
      <w:r w:rsidRPr="00B05E94">
        <w:rPr>
          <w:b/>
        </w:rPr>
        <w:t>Objectives</w:t>
      </w:r>
    </w:p>
    <w:p w14:paraId="1ACC1890" w14:textId="23DBE06C" w:rsidR="006E0505" w:rsidRDefault="006E0505" w:rsidP="006E0505">
      <w:pPr>
        <w:spacing w:line="480" w:lineRule="auto"/>
        <w:jc w:val="left"/>
      </w:pPr>
      <w:r w:rsidRPr="00AE6F15">
        <w:t xml:space="preserve">In this chapter, </w:t>
      </w:r>
      <w:r w:rsidR="00A709A3" w:rsidRPr="00A709A3">
        <w:t xml:space="preserve">how to create </w:t>
      </w:r>
      <w:r w:rsidR="003238B6">
        <w:t xml:space="preserve">the </w:t>
      </w:r>
      <w:proofErr w:type="spellStart"/>
      <w:r w:rsidR="00A709A3" w:rsidRPr="00A709A3">
        <w:t>codeunit</w:t>
      </w:r>
      <w:r w:rsidR="00A709A3">
        <w:t>s</w:t>
      </w:r>
      <w:proofErr w:type="spellEnd"/>
      <w:r w:rsidR="00A709A3">
        <w:t xml:space="preserve"> </w:t>
      </w:r>
      <w:proofErr w:type="gramStart"/>
      <w:r w:rsidR="00A709A3">
        <w:t>and also</w:t>
      </w:r>
      <w:proofErr w:type="gramEnd"/>
      <w:r w:rsidR="00A709A3">
        <w:t xml:space="preserve"> how to extend the logic of standard Business Central</w:t>
      </w:r>
      <w:r w:rsidR="00BB0447">
        <w:t xml:space="preserve"> </w:t>
      </w:r>
      <w:r>
        <w:br/>
      </w:r>
      <w:r w:rsidRPr="00AE6F15">
        <w:t>The objectives are:</w:t>
      </w:r>
    </w:p>
    <w:p w14:paraId="22D71705" w14:textId="61DE964C" w:rsidR="006E0505" w:rsidRDefault="006E0505" w:rsidP="006E0505">
      <w:pPr>
        <w:pStyle w:val="ListParagraph"/>
        <w:numPr>
          <w:ilvl w:val="0"/>
          <w:numId w:val="4"/>
        </w:numPr>
        <w:spacing w:line="480" w:lineRule="auto"/>
        <w:jc w:val="left"/>
      </w:pPr>
      <w:r w:rsidRPr="00AE2B71">
        <w:t xml:space="preserve">Get familiar </w:t>
      </w:r>
      <w:r>
        <w:t xml:space="preserve">with </w:t>
      </w:r>
      <w:proofErr w:type="spellStart"/>
      <w:r w:rsidR="00BB0447">
        <w:t>codeunits</w:t>
      </w:r>
      <w:proofErr w:type="spellEnd"/>
    </w:p>
    <w:p w14:paraId="3E75BE95" w14:textId="342F1DD9" w:rsidR="006E0505" w:rsidRDefault="006E0505" w:rsidP="006E0505">
      <w:pPr>
        <w:pStyle w:val="ListParagraph"/>
        <w:numPr>
          <w:ilvl w:val="0"/>
          <w:numId w:val="4"/>
        </w:numPr>
        <w:spacing w:line="480" w:lineRule="auto"/>
        <w:jc w:val="left"/>
      </w:pPr>
      <w:r>
        <w:t xml:space="preserve">Understand how to </w:t>
      </w:r>
      <w:r w:rsidR="003238B6">
        <w:t>create event subscribers</w:t>
      </w:r>
    </w:p>
    <w:p w14:paraId="461D2967" w14:textId="61292B37" w:rsidR="006E0505" w:rsidRDefault="006E0505" w:rsidP="006E0505">
      <w:pPr>
        <w:pStyle w:val="ListParagraph"/>
        <w:numPr>
          <w:ilvl w:val="0"/>
          <w:numId w:val="4"/>
        </w:numPr>
        <w:spacing w:line="480" w:lineRule="auto"/>
        <w:jc w:val="left"/>
      </w:pPr>
      <w:r>
        <w:t xml:space="preserve">Understand how to </w:t>
      </w:r>
      <w:r w:rsidR="003238B6">
        <w:t>create events in your solution</w:t>
      </w:r>
    </w:p>
    <w:p w14:paraId="21EBECDC" w14:textId="63D0E601" w:rsidR="00590329" w:rsidRDefault="00590329" w:rsidP="00590329">
      <w:pPr>
        <w:pStyle w:val="ListParagraph"/>
        <w:numPr>
          <w:ilvl w:val="0"/>
          <w:numId w:val="4"/>
        </w:numPr>
        <w:spacing w:line="480" w:lineRule="auto"/>
        <w:jc w:val="left"/>
      </w:pPr>
      <w:r>
        <w:t xml:space="preserve">Develop </w:t>
      </w:r>
      <w:r w:rsidR="00995F1F">
        <w:t xml:space="preserve">a </w:t>
      </w:r>
      <w:r>
        <w:t>table and page to gather the bonus entries</w:t>
      </w:r>
    </w:p>
    <w:p w14:paraId="036BD805" w14:textId="209CD633" w:rsidR="00590329" w:rsidRDefault="00590329" w:rsidP="00590329">
      <w:pPr>
        <w:pStyle w:val="ListParagraph"/>
        <w:numPr>
          <w:ilvl w:val="0"/>
          <w:numId w:val="4"/>
        </w:numPr>
        <w:spacing w:line="480" w:lineRule="auto"/>
        <w:jc w:val="left"/>
      </w:pPr>
      <w:r>
        <w:t>Develop code to calculate the bonus from sales invoices</w:t>
      </w:r>
    </w:p>
    <w:p w14:paraId="53602002" w14:textId="4E58B71B" w:rsidR="006E0505" w:rsidRPr="001A244F" w:rsidRDefault="002B17A2" w:rsidP="006E0505">
      <w:pPr>
        <w:pStyle w:val="Heading2"/>
      </w:pPr>
      <w:r>
        <w:lastRenderedPageBreak/>
        <w:t>Codeunit overview</w:t>
      </w:r>
    </w:p>
    <w:p w14:paraId="1E03B743" w14:textId="7D02C180" w:rsidR="00ED1CD3" w:rsidRDefault="006105A4" w:rsidP="006105A4">
      <w:pPr>
        <w:spacing w:line="480" w:lineRule="auto"/>
      </w:pPr>
      <w:r w:rsidRPr="006105A4">
        <w:t xml:space="preserve">A </w:t>
      </w:r>
      <w:proofErr w:type="gramStart"/>
      <w:r w:rsidRPr="006105A4">
        <w:t>codeunit</w:t>
      </w:r>
      <w:proofErr w:type="gramEnd"/>
      <w:r w:rsidRPr="006105A4">
        <w:t xml:space="preserve"> is an object which allows you to write a code that will be executed. In </w:t>
      </w:r>
      <w:r>
        <w:t>a</w:t>
      </w:r>
      <w:r w:rsidRPr="006105A4">
        <w:t xml:space="preserve"> codeunit, you have one standard trigger called </w:t>
      </w:r>
      <w:proofErr w:type="spellStart"/>
      <w:proofErr w:type="gramStart"/>
      <w:r w:rsidRPr="006105A4">
        <w:rPr>
          <w:b/>
        </w:rPr>
        <w:t>onRun</w:t>
      </w:r>
      <w:proofErr w:type="spellEnd"/>
      <w:r w:rsidRPr="006105A4">
        <w:rPr>
          <w:b/>
        </w:rPr>
        <w:t>(</w:t>
      </w:r>
      <w:proofErr w:type="gramEnd"/>
      <w:r w:rsidRPr="006105A4">
        <w:rPr>
          <w:b/>
        </w:rPr>
        <w:t>)</w:t>
      </w:r>
      <w:r w:rsidRPr="006105A4">
        <w:t>. This trigger, as the name says, is triggered when you run the codeunit.</w:t>
      </w:r>
      <w:r>
        <w:t xml:space="preserve"> </w:t>
      </w:r>
    </w:p>
    <w:p w14:paraId="372CF5CE" w14:textId="223B62CF" w:rsidR="00AD53A2" w:rsidRDefault="006105A4" w:rsidP="006105A4">
      <w:pPr>
        <w:spacing w:line="480" w:lineRule="auto"/>
      </w:pPr>
      <w:r>
        <w:t>In a codeunit</w:t>
      </w:r>
      <w:r w:rsidR="00995F1F">
        <w:t>,</w:t>
      </w:r>
      <w:r>
        <w:t xml:space="preserve"> you </w:t>
      </w:r>
      <w:r w:rsidR="00AD1337">
        <w:t>can create procedures that ha</w:t>
      </w:r>
      <w:r w:rsidR="00995F1F">
        <w:t>ve</w:t>
      </w:r>
      <w:r w:rsidR="00AD1337">
        <w:t xml:space="preserve"> been described in </w:t>
      </w:r>
      <w:r w:rsidR="00995F1F">
        <w:t xml:space="preserve">the </w:t>
      </w:r>
      <w:r w:rsidR="00AD1337">
        <w:t xml:space="preserve">previous chapter. </w:t>
      </w:r>
      <w:r w:rsidR="00B36931">
        <w:t xml:space="preserve">One of the special </w:t>
      </w:r>
      <w:r w:rsidR="00AD53A2">
        <w:t>kinds</w:t>
      </w:r>
      <w:r w:rsidR="00B36931">
        <w:t xml:space="preserve"> of the procedure </w:t>
      </w:r>
      <w:r w:rsidR="00995F1F">
        <w:t>is</w:t>
      </w:r>
      <w:r w:rsidR="00B36931">
        <w:t xml:space="preserve"> even subscribers</w:t>
      </w:r>
      <w:r w:rsidR="00AD53A2">
        <w:t>.</w:t>
      </w:r>
    </w:p>
    <w:p w14:paraId="7E7AFE0E" w14:textId="63FE7254" w:rsidR="00AD53A2" w:rsidRDefault="00AD53A2" w:rsidP="00AD53A2">
      <w:pPr>
        <w:pStyle w:val="Heading2"/>
      </w:pPr>
      <w:r>
        <w:t xml:space="preserve">Event </w:t>
      </w:r>
      <w:r w:rsidR="003670EE">
        <w:t xml:space="preserve">Publishers and </w:t>
      </w:r>
      <w:r>
        <w:t>subscribers</w:t>
      </w:r>
    </w:p>
    <w:p w14:paraId="49C09E75" w14:textId="511B3CF0" w:rsidR="00AD53A2" w:rsidRDefault="00AD53A2" w:rsidP="00AD53A2">
      <w:pPr>
        <w:spacing w:line="480" w:lineRule="auto"/>
      </w:pPr>
      <w:r>
        <w:t xml:space="preserve">In the AL language, you cannot modify the standard code of the application. Sometimes, you will see that you need to add some code when some standard code is triggered. For example, if someone posts </w:t>
      </w:r>
      <w:r w:rsidR="00995F1F">
        <w:t>a</w:t>
      </w:r>
      <w:r>
        <w:t xml:space="preserve"> sales invoice you want to calculate the bonus. </w:t>
      </w:r>
    </w:p>
    <w:p w14:paraId="7D8BC591" w14:textId="4F739F31" w:rsidR="00AD53A2" w:rsidRDefault="00AD53A2" w:rsidP="00AD53A2">
      <w:pPr>
        <w:spacing w:line="480" w:lineRule="auto"/>
      </w:pPr>
      <w:r>
        <w:t xml:space="preserve">To do so, you need to subscribe to an event that is published by Microsoft in the base application extension or </w:t>
      </w:r>
      <w:r w:rsidR="00995F1F">
        <w:t>an</w:t>
      </w:r>
      <w:r>
        <w:t>other extension</w:t>
      </w:r>
      <w:r w:rsidR="003B6228">
        <w:t xml:space="preserve"> provider</w:t>
      </w:r>
      <w:r w:rsidR="003670EE">
        <w:t xml:space="preserve"> (</w:t>
      </w:r>
      <w:r w:rsidR="003670EE" w:rsidRPr="003670EE">
        <w:rPr>
          <w:b/>
        </w:rPr>
        <w:t xml:space="preserve">this event is called </w:t>
      </w:r>
      <w:r w:rsidR="00995F1F">
        <w:rPr>
          <w:b/>
        </w:rPr>
        <w:t xml:space="preserve">a </w:t>
      </w:r>
      <w:r w:rsidR="003670EE" w:rsidRPr="003670EE">
        <w:rPr>
          <w:b/>
        </w:rPr>
        <w:t>publisher</w:t>
      </w:r>
      <w:r w:rsidR="003670EE">
        <w:t>)</w:t>
      </w:r>
      <w:r>
        <w:t xml:space="preserve">. The publishers always contain some parameters which you can use. </w:t>
      </w:r>
      <w:r w:rsidR="00995F1F">
        <w:t>An e</w:t>
      </w:r>
      <w:r>
        <w:t xml:space="preserve">xample of using the publisher in standard code you can find below. One publisher, to which you can subscribe, is just before </w:t>
      </w:r>
      <w:r w:rsidR="001D2C5B">
        <w:t>(</w:t>
      </w:r>
      <w:proofErr w:type="spellStart"/>
      <w:r w:rsidR="001D2C5B" w:rsidRPr="001D2C5B">
        <w:rPr>
          <w:b/>
        </w:rPr>
        <w:t>OnBeforeSalesInvLineInsert</w:t>
      </w:r>
      <w:proofErr w:type="spellEnd"/>
      <w:r w:rsidR="001D2C5B">
        <w:t xml:space="preserve">) </w:t>
      </w:r>
      <w:r>
        <w:t xml:space="preserve">and </w:t>
      </w:r>
      <w:r w:rsidR="00995F1F">
        <w:t xml:space="preserve">the </w:t>
      </w:r>
      <w:r>
        <w:t>second one is after</w:t>
      </w:r>
      <w:r w:rsidR="001D2C5B">
        <w:t xml:space="preserve"> (</w:t>
      </w:r>
      <w:proofErr w:type="spellStart"/>
      <w:r w:rsidR="001D2C5B" w:rsidRPr="001D2C5B">
        <w:rPr>
          <w:b/>
        </w:rPr>
        <w:t>OnAfterSalesInvLineInsert</w:t>
      </w:r>
      <w:proofErr w:type="spellEnd"/>
      <w:r w:rsidR="001D2C5B">
        <w:t>)</w:t>
      </w:r>
      <w:r>
        <w:t xml:space="preserve"> insert the </w:t>
      </w:r>
      <w:r w:rsidR="003B6228" w:rsidRPr="003B6228">
        <w:rPr>
          <w:b/>
        </w:rPr>
        <w:t>Sales I</w:t>
      </w:r>
      <w:r w:rsidRPr="003B6228">
        <w:rPr>
          <w:b/>
        </w:rPr>
        <w:t xml:space="preserve">nvoice </w:t>
      </w:r>
      <w:r w:rsidR="003B6228" w:rsidRPr="003B6228">
        <w:rPr>
          <w:b/>
        </w:rPr>
        <w:t>L</w:t>
      </w:r>
      <w:r w:rsidRPr="003B6228">
        <w:rPr>
          <w:b/>
        </w:rPr>
        <w:t>ine</w:t>
      </w:r>
      <w:r>
        <w:t xml:space="preserve"> when posting sales documents. </w:t>
      </w:r>
    </w:p>
    <w:p w14:paraId="76274E6C" w14:textId="73A3E2A2" w:rsidR="00AD53A2" w:rsidRDefault="00B63A62" w:rsidP="00B63A62">
      <w:pPr>
        <w:spacing w:line="480" w:lineRule="auto"/>
        <w:jc w:val="right"/>
      </w:pPr>
      <w:r w:rsidRPr="00B63A62">
        <w:rPr>
          <w:noProof/>
        </w:rPr>
        <w:drawing>
          <wp:inline distT="0" distB="0" distL="0" distR="0" wp14:anchorId="713A46AD" wp14:editId="5FECA55E">
            <wp:extent cx="4696340" cy="18382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4260" cy="1841364"/>
                    </a:xfrm>
                    <a:prstGeom prst="rect">
                      <a:avLst/>
                    </a:prstGeom>
                  </pic:spPr>
                </pic:pic>
              </a:graphicData>
            </a:graphic>
          </wp:inline>
        </w:drawing>
      </w:r>
    </w:p>
    <w:p w14:paraId="14A229F2" w14:textId="020D9C14" w:rsidR="006105A4" w:rsidRDefault="00AD53A2" w:rsidP="00AD53A2">
      <w:pPr>
        <w:spacing w:line="480" w:lineRule="auto"/>
      </w:pPr>
      <w:r>
        <w:t>As you can see both events allow you to retrieve such data as sales invoice header and line.</w:t>
      </w:r>
    </w:p>
    <w:p w14:paraId="5BFEC87D" w14:textId="1E383254" w:rsidR="00FB6913" w:rsidRDefault="00B63A62" w:rsidP="00B63A62">
      <w:pPr>
        <w:spacing w:line="480" w:lineRule="auto"/>
        <w:rPr>
          <w:i/>
          <w:sz w:val="20"/>
        </w:rPr>
      </w:pPr>
      <w:r w:rsidRPr="00E016E8">
        <w:rPr>
          <w:rStyle w:val="Heading3Char"/>
          <w:noProof/>
        </w:rPr>
        <w:lastRenderedPageBreak/>
        <w:drawing>
          <wp:inline distT="0" distB="0" distL="0" distR="0" wp14:anchorId="4CBB3A58" wp14:editId="45BA2A32">
            <wp:extent cx="252412" cy="252412"/>
            <wp:effectExtent l="0" t="0" r="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sidR="003670EE">
        <w:rPr>
          <w:i/>
          <w:sz w:val="20"/>
        </w:rPr>
        <w:t>The e</w:t>
      </w:r>
      <w:r w:rsidR="008D782E">
        <w:rPr>
          <w:i/>
          <w:sz w:val="20"/>
        </w:rPr>
        <w:t>ven</w:t>
      </w:r>
      <w:r w:rsidR="003670EE">
        <w:rPr>
          <w:i/>
          <w:sz w:val="20"/>
        </w:rPr>
        <w:t>t</w:t>
      </w:r>
      <w:r w:rsidR="008D782E">
        <w:rPr>
          <w:i/>
          <w:sz w:val="20"/>
        </w:rPr>
        <w:t xml:space="preserve"> publishers have the same naming convention. </w:t>
      </w:r>
      <w:r w:rsidR="00995F1F">
        <w:rPr>
          <w:i/>
          <w:sz w:val="20"/>
        </w:rPr>
        <w:t>I</w:t>
      </w:r>
      <w:r w:rsidR="008D782E">
        <w:rPr>
          <w:i/>
          <w:sz w:val="20"/>
        </w:rPr>
        <w:t xml:space="preserve">n most cases starts with </w:t>
      </w:r>
      <w:r w:rsidR="00995F1F">
        <w:rPr>
          <w:i/>
          <w:sz w:val="20"/>
        </w:rPr>
        <w:t xml:space="preserve">the </w:t>
      </w:r>
      <w:r w:rsidR="008D782E">
        <w:rPr>
          <w:i/>
          <w:sz w:val="20"/>
        </w:rPr>
        <w:t xml:space="preserve">words </w:t>
      </w:r>
      <w:proofErr w:type="spellStart"/>
      <w:r w:rsidR="008D782E" w:rsidRPr="00FE450F">
        <w:rPr>
          <w:i/>
          <w:sz w:val="20"/>
          <w:u w:val="single"/>
        </w:rPr>
        <w:t>OnBefore</w:t>
      </w:r>
      <w:proofErr w:type="spellEnd"/>
      <w:r w:rsidR="008D782E">
        <w:rPr>
          <w:i/>
          <w:sz w:val="20"/>
        </w:rPr>
        <w:t xml:space="preserve"> or </w:t>
      </w:r>
      <w:proofErr w:type="spellStart"/>
      <w:r w:rsidR="008D782E" w:rsidRPr="0014249C">
        <w:rPr>
          <w:i/>
          <w:sz w:val="20"/>
          <w:u w:val="single"/>
        </w:rPr>
        <w:t>OnAfter</w:t>
      </w:r>
      <w:proofErr w:type="spellEnd"/>
      <w:r w:rsidR="0014249C">
        <w:rPr>
          <w:i/>
          <w:sz w:val="20"/>
          <w:u w:val="single"/>
        </w:rPr>
        <w:t xml:space="preserve"> </w:t>
      </w:r>
      <w:r w:rsidR="0014249C" w:rsidRPr="0014249C">
        <w:rPr>
          <w:i/>
          <w:sz w:val="20"/>
        </w:rPr>
        <w:t xml:space="preserve">and </w:t>
      </w:r>
      <w:r w:rsidR="00995F1F">
        <w:rPr>
          <w:i/>
          <w:sz w:val="20"/>
        </w:rPr>
        <w:t xml:space="preserve">is </w:t>
      </w:r>
      <w:r w:rsidR="0014249C" w:rsidRPr="0014249C">
        <w:rPr>
          <w:i/>
          <w:sz w:val="20"/>
        </w:rPr>
        <w:t>then</w:t>
      </w:r>
      <w:r w:rsidR="0014249C" w:rsidRPr="0014249C">
        <w:rPr>
          <w:b/>
          <w:i/>
          <w:sz w:val="20"/>
          <w:u w:val="single"/>
        </w:rPr>
        <w:t xml:space="preserve"> </w:t>
      </w:r>
      <w:r w:rsidR="0014249C" w:rsidRPr="003670EE">
        <w:rPr>
          <w:i/>
          <w:sz w:val="20"/>
        </w:rPr>
        <w:t xml:space="preserve">followed by </w:t>
      </w:r>
      <w:r w:rsidR="003670EE" w:rsidRPr="003670EE">
        <w:rPr>
          <w:i/>
          <w:sz w:val="20"/>
        </w:rPr>
        <w:t xml:space="preserve">information </w:t>
      </w:r>
      <w:r w:rsidR="00995F1F">
        <w:rPr>
          <w:i/>
          <w:sz w:val="20"/>
        </w:rPr>
        <w:t>at</w:t>
      </w:r>
      <w:r w:rsidR="003670EE" w:rsidRPr="003670EE">
        <w:rPr>
          <w:i/>
          <w:sz w:val="20"/>
        </w:rPr>
        <w:t xml:space="preserve"> which point it is </w:t>
      </w:r>
      <w:r w:rsidR="00995F1F">
        <w:rPr>
          <w:i/>
          <w:sz w:val="20"/>
        </w:rPr>
        <w:t xml:space="preserve">a </w:t>
      </w:r>
      <w:r w:rsidR="003670EE" w:rsidRPr="003670EE">
        <w:rPr>
          <w:i/>
          <w:sz w:val="20"/>
        </w:rPr>
        <w:t>trigger (for example Insert Sales Invoice Line)</w:t>
      </w:r>
      <w:r w:rsidR="0014249C">
        <w:rPr>
          <w:i/>
          <w:sz w:val="20"/>
          <w:u w:val="single"/>
        </w:rPr>
        <w:t xml:space="preserve">. </w:t>
      </w:r>
      <w:r w:rsidR="0014249C">
        <w:rPr>
          <w:i/>
          <w:sz w:val="20"/>
        </w:rPr>
        <w:t xml:space="preserve">This allows </w:t>
      </w:r>
      <w:r w:rsidR="00995F1F">
        <w:rPr>
          <w:i/>
          <w:sz w:val="20"/>
        </w:rPr>
        <w:t>a</w:t>
      </w:r>
      <w:r w:rsidR="0014249C">
        <w:rPr>
          <w:i/>
          <w:sz w:val="20"/>
        </w:rPr>
        <w:t>n easy</w:t>
      </w:r>
      <w:r w:rsidR="003670EE">
        <w:rPr>
          <w:i/>
          <w:sz w:val="20"/>
        </w:rPr>
        <w:t xml:space="preserve"> way to know where the event is </w:t>
      </w:r>
      <w:proofErr w:type="gramStart"/>
      <w:r w:rsidR="003670EE">
        <w:rPr>
          <w:i/>
          <w:sz w:val="20"/>
        </w:rPr>
        <w:t>placed</w:t>
      </w:r>
      <w:proofErr w:type="gramEnd"/>
      <w:r w:rsidR="003670EE">
        <w:rPr>
          <w:i/>
          <w:sz w:val="20"/>
        </w:rPr>
        <w:t>.</w:t>
      </w:r>
    </w:p>
    <w:p w14:paraId="6CEF8AD8" w14:textId="77777777" w:rsidR="00995F1F" w:rsidRPr="00995F1F" w:rsidRDefault="00995F1F" w:rsidP="00B63A62">
      <w:pPr>
        <w:spacing w:line="480" w:lineRule="auto"/>
        <w:rPr>
          <w:i/>
          <w:sz w:val="20"/>
        </w:rPr>
      </w:pPr>
    </w:p>
    <w:p w14:paraId="3698959D" w14:textId="2E8E3D72" w:rsidR="00FB6913" w:rsidRPr="00FB6913" w:rsidRDefault="00FB6913" w:rsidP="00B63A62">
      <w:pPr>
        <w:spacing w:line="480" w:lineRule="auto"/>
      </w:pPr>
      <w:r w:rsidRPr="00FB6913">
        <w:t>To subscribe to the publisher</w:t>
      </w:r>
      <w:r w:rsidR="004F3D69">
        <w:t xml:space="preserve"> (</w:t>
      </w:r>
      <w:r w:rsidR="004F3D69" w:rsidRPr="004F3D69">
        <w:rPr>
          <w:b/>
        </w:rPr>
        <w:t>it is called event subscriber</w:t>
      </w:r>
      <w:r w:rsidR="004F3D69">
        <w:t>)</w:t>
      </w:r>
      <w:r w:rsidRPr="00FB6913">
        <w:t xml:space="preserve">, you can use snippet </w:t>
      </w:r>
      <w:proofErr w:type="spellStart"/>
      <w:r w:rsidRPr="00FB6913">
        <w:rPr>
          <w:b/>
        </w:rPr>
        <w:t>teventsub</w:t>
      </w:r>
      <w:proofErr w:type="spellEnd"/>
      <w:r w:rsidRPr="00FB6913">
        <w:t>. Later you will need to specify the object in which the publisher is and put the publisher's name. In the procedure parameters</w:t>
      </w:r>
      <w:r w:rsidR="00995F1F">
        <w:t>,</w:t>
      </w:r>
      <w:r w:rsidRPr="00FB6913">
        <w:t xml:space="preserve"> you do not need to specify all parameters but only those which you will use. Remember only that the name of the parameters should be the same as in the publisher.</w:t>
      </w:r>
    </w:p>
    <w:p w14:paraId="264C0296" w14:textId="2716D694" w:rsidR="007447F1" w:rsidRPr="007447F1" w:rsidRDefault="007447F1" w:rsidP="007447F1">
      <w:pPr>
        <w:spacing w:line="480" w:lineRule="auto"/>
        <w:rPr>
          <w:i/>
          <w:sz w:val="20"/>
        </w:rPr>
      </w:pPr>
      <w:r w:rsidRPr="00E016E8">
        <w:rPr>
          <w:rStyle w:val="Heading3Char"/>
          <w:noProof/>
        </w:rPr>
        <w:drawing>
          <wp:inline distT="0" distB="0" distL="0" distR="0" wp14:anchorId="31D86E38" wp14:editId="57091888">
            <wp:extent cx="252412" cy="252412"/>
            <wp:effectExtent l="0" t="0" r="0" b="0"/>
            <wp:docPr id="147" name="Graphic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sidRPr="007447F1">
        <w:rPr>
          <w:i/>
          <w:sz w:val="20"/>
        </w:rPr>
        <w:t>To not make a mistake in the parameters you can</w:t>
      </w:r>
      <w:r>
        <w:rPr>
          <w:i/>
          <w:sz w:val="20"/>
        </w:rPr>
        <w:t xml:space="preserve"> click </w:t>
      </w:r>
      <w:proofErr w:type="spellStart"/>
      <w:r w:rsidRPr="00FE450F">
        <w:rPr>
          <w:b/>
          <w:i/>
          <w:sz w:val="20"/>
        </w:rPr>
        <w:t>Ctrl+Space</w:t>
      </w:r>
      <w:proofErr w:type="spellEnd"/>
      <w:r>
        <w:rPr>
          <w:i/>
          <w:sz w:val="20"/>
        </w:rPr>
        <w:t xml:space="preserve"> to choose the parameter</w:t>
      </w:r>
      <w:r w:rsidRPr="007447F1">
        <w:rPr>
          <w:i/>
          <w:sz w:val="20"/>
        </w:rPr>
        <w:t xml:space="preserve">. </w:t>
      </w:r>
    </w:p>
    <w:p w14:paraId="5FD703D9" w14:textId="52C66ABA" w:rsidR="007447F1" w:rsidRPr="007447F1" w:rsidRDefault="007447F1" w:rsidP="007447F1">
      <w:pPr>
        <w:spacing w:line="480" w:lineRule="auto"/>
        <w:rPr>
          <w:i/>
          <w:sz w:val="20"/>
        </w:rPr>
      </w:pPr>
      <w:r w:rsidRPr="007447F1">
        <w:rPr>
          <w:i/>
          <w:sz w:val="20"/>
        </w:rPr>
        <w:t xml:space="preserve">You can declare the event subscriber </w:t>
      </w:r>
      <w:r>
        <w:rPr>
          <w:i/>
          <w:sz w:val="20"/>
        </w:rPr>
        <w:t>only in</w:t>
      </w:r>
      <w:r w:rsidRPr="007447F1">
        <w:rPr>
          <w:i/>
          <w:sz w:val="20"/>
        </w:rPr>
        <w:t xml:space="preserve"> </w:t>
      </w:r>
      <w:proofErr w:type="spellStart"/>
      <w:r w:rsidRPr="007447F1">
        <w:rPr>
          <w:i/>
          <w:sz w:val="20"/>
        </w:rPr>
        <w:t>codeunits</w:t>
      </w:r>
      <w:proofErr w:type="spellEnd"/>
      <w:r w:rsidRPr="007447F1">
        <w:rPr>
          <w:i/>
          <w:sz w:val="20"/>
        </w:rPr>
        <w:t>.</w:t>
      </w:r>
    </w:p>
    <w:p w14:paraId="35950B1F" w14:textId="17013531" w:rsidR="007447F1" w:rsidRDefault="007447F1" w:rsidP="007447F1">
      <w:pPr>
        <w:spacing w:line="480" w:lineRule="auto"/>
        <w:rPr>
          <w:i/>
          <w:sz w:val="20"/>
        </w:rPr>
      </w:pPr>
      <w:r>
        <w:rPr>
          <w:i/>
          <w:sz w:val="20"/>
        </w:rPr>
        <w:t>For naming the event subscriber use the</w:t>
      </w:r>
      <w:r w:rsidRPr="007447F1">
        <w:rPr>
          <w:i/>
          <w:sz w:val="20"/>
        </w:rPr>
        <w:t xml:space="preserve"> pattern: </w:t>
      </w:r>
      <w:r w:rsidRPr="00D34D2E">
        <w:rPr>
          <w:i/>
          <w:sz w:val="20"/>
          <w:u w:val="single"/>
        </w:rPr>
        <w:t>Run + name of the publisher</w:t>
      </w:r>
      <w:r w:rsidRPr="007447F1">
        <w:rPr>
          <w:i/>
          <w:sz w:val="20"/>
        </w:rPr>
        <w:t xml:space="preserve">. For example, for publisher </w:t>
      </w:r>
      <w:proofErr w:type="spellStart"/>
      <w:r w:rsidRPr="007447F1">
        <w:rPr>
          <w:b/>
          <w:i/>
          <w:sz w:val="20"/>
        </w:rPr>
        <w:t>OnAfterSalesInvLineInsert</w:t>
      </w:r>
      <w:proofErr w:type="spellEnd"/>
      <w:r w:rsidRPr="007447F1">
        <w:rPr>
          <w:i/>
          <w:sz w:val="20"/>
        </w:rPr>
        <w:t xml:space="preserve"> </w:t>
      </w:r>
      <w:r w:rsidR="00D34D2E">
        <w:rPr>
          <w:i/>
          <w:sz w:val="20"/>
        </w:rPr>
        <w:t>use</w:t>
      </w:r>
      <w:r w:rsidRPr="007447F1">
        <w:rPr>
          <w:i/>
          <w:sz w:val="20"/>
        </w:rPr>
        <w:t xml:space="preserve"> name </w:t>
      </w:r>
      <w:proofErr w:type="spellStart"/>
      <w:r w:rsidRPr="007447F1">
        <w:rPr>
          <w:b/>
          <w:i/>
          <w:sz w:val="20"/>
        </w:rPr>
        <w:t>RunOnAfterSalesInvLineInsert</w:t>
      </w:r>
      <w:proofErr w:type="spellEnd"/>
      <w:r w:rsidRPr="007447F1">
        <w:rPr>
          <w:i/>
          <w:sz w:val="20"/>
        </w:rPr>
        <w:t>.</w:t>
      </w:r>
    </w:p>
    <w:p w14:paraId="30A95265" w14:textId="3CAE6180" w:rsidR="00C9784D" w:rsidRPr="001A244F" w:rsidRDefault="00C9784D" w:rsidP="00C9784D">
      <w:pPr>
        <w:pStyle w:val="Heading2"/>
      </w:pPr>
      <w:r w:rsidRPr="00E016E8">
        <w:rPr>
          <w:rStyle w:val="BalloonTextChar"/>
          <w:noProof/>
        </w:rPr>
        <w:drawing>
          <wp:inline distT="0" distB="0" distL="0" distR="0" wp14:anchorId="42797AAD" wp14:editId="49640C07">
            <wp:extent cx="267618" cy="267618"/>
            <wp:effectExtent l="0" t="0" r="0" b="0"/>
            <wp:docPr id="152" name="Graphic 152"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w:t>
      </w:r>
      <w:r w:rsidR="00360A33">
        <w:t xml:space="preserve">Create </w:t>
      </w:r>
      <w:r w:rsidR="00995F1F">
        <w:t xml:space="preserve">a </w:t>
      </w:r>
      <w:r w:rsidR="00360A33">
        <w:t>Bonus Entry table and Bonus Entries page</w:t>
      </w:r>
      <w:r>
        <w:t xml:space="preserve">  </w:t>
      </w:r>
    </w:p>
    <w:p w14:paraId="62C3F698" w14:textId="08DF4E09" w:rsidR="00325796" w:rsidRDefault="00325796" w:rsidP="00C9784D">
      <w:pPr>
        <w:spacing w:line="480" w:lineRule="auto"/>
      </w:pPr>
      <w:r w:rsidRPr="00325796">
        <w:t>To store what bonus has been calculated for the bonus card you need to prepare first the table and page where you will have</w:t>
      </w:r>
      <w:r>
        <w:t xml:space="preserve"> all</w:t>
      </w:r>
      <w:r w:rsidRPr="00325796">
        <w:t xml:space="preserve"> the entries. In the next points, you will write the code which will insert data </w:t>
      </w:r>
      <w:r w:rsidR="00995F1F">
        <w:t>in</w:t>
      </w:r>
      <w:r w:rsidRPr="00325796">
        <w:t>to this table. The table and page should not be editable. Users should be able to open the entries from the bonus card and list.</w:t>
      </w:r>
    </w:p>
    <w:p w14:paraId="0A94A0DC" w14:textId="1380D04F" w:rsidR="002D36E3" w:rsidRDefault="002D36E3" w:rsidP="004C6005">
      <w:pPr>
        <w:pStyle w:val="ListParagraph"/>
        <w:numPr>
          <w:ilvl w:val="0"/>
          <w:numId w:val="31"/>
        </w:numPr>
      </w:pPr>
      <w:r>
        <w:t xml:space="preserve">Create a new file </w:t>
      </w:r>
      <w:r w:rsidRPr="002D36E3">
        <w:rPr>
          <w:b/>
        </w:rPr>
        <w:t xml:space="preserve">BonusEntry.Table.al </w:t>
      </w:r>
      <w:r>
        <w:t xml:space="preserve">and add </w:t>
      </w:r>
      <w:r w:rsidR="00995F1F">
        <w:t xml:space="preserve">a </w:t>
      </w:r>
      <w:r>
        <w:t xml:space="preserve">new table </w:t>
      </w:r>
      <w:r w:rsidRPr="002D36E3">
        <w:rPr>
          <w:b/>
        </w:rPr>
        <w:t>MNB Bonus Entry</w:t>
      </w:r>
    </w:p>
    <w:p w14:paraId="2F58C291" w14:textId="77777777" w:rsidR="0035003D" w:rsidRDefault="002D36E3" w:rsidP="004C6005">
      <w:pPr>
        <w:pStyle w:val="ListParagraph"/>
        <w:numPr>
          <w:ilvl w:val="0"/>
          <w:numId w:val="31"/>
        </w:numPr>
      </w:pPr>
      <w:r>
        <w:t xml:space="preserve">Create fields </w:t>
      </w:r>
    </w:p>
    <w:p w14:paraId="05DE45D1" w14:textId="305B2B76" w:rsidR="0035003D" w:rsidRDefault="002D36E3" w:rsidP="004C6005">
      <w:pPr>
        <w:pStyle w:val="ListParagraph"/>
        <w:numPr>
          <w:ilvl w:val="1"/>
          <w:numId w:val="31"/>
        </w:numPr>
      </w:pPr>
      <w:r w:rsidRPr="002D36E3">
        <w:rPr>
          <w:b/>
        </w:rPr>
        <w:t>Entry No.</w:t>
      </w:r>
      <w:r>
        <w:t xml:space="preserve"> – Integer and add property </w:t>
      </w:r>
      <w:proofErr w:type="spellStart"/>
      <w:r w:rsidR="0035003D" w:rsidRPr="0035003D">
        <w:t>AutoIncrement</w:t>
      </w:r>
      <w:proofErr w:type="spellEnd"/>
    </w:p>
    <w:p w14:paraId="324D3F17" w14:textId="1D6B85F2" w:rsidR="0035003D" w:rsidRPr="0035003D" w:rsidRDefault="002D36E3" w:rsidP="004C6005">
      <w:pPr>
        <w:pStyle w:val="ListParagraph"/>
        <w:numPr>
          <w:ilvl w:val="1"/>
          <w:numId w:val="31"/>
        </w:numPr>
      </w:pPr>
      <w:r w:rsidRPr="002D36E3">
        <w:rPr>
          <w:b/>
        </w:rPr>
        <w:t xml:space="preserve">Bonus No. </w:t>
      </w:r>
      <w:r>
        <w:t xml:space="preserve">- </w:t>
      </w:r>
      <w:proofErr w:type="gramStart"/>
      <w:r>
        <w:t>Code[</w:t>
      </w:r>
      <w:proofErr w:type="gramEnd"/>
      <w:r>
        <w:t xml:space="preserve">20] with table relation to </w:t>
      </w:r>
      <w:r w:rsidRPr="002D36E3">
        <w:rPr>
          <w:b/>
        </w:rPr>
        <w:t>MNB Bonus Header</w:t>
      </w:r>
    </w:p>
    <w:p w14:paraId="6260239C" w14:textId="793CB2B1" w:rsidR="0035003D" w:rsidRDefault="002D36E3" w:rsidP="004C6005">
      <w:pPr>
        <w:pStyle w:val="ListParagraph"/>
        <w:numPr>
          <w:ilvl w:val="1"/>
          <w:numId w:val="31"/>
        </w:numPr>
      </w:pPr>
      <w:r w:rsidRPr="002D36E3">
        <w:rPr>
          <w:b/>
        </w:rPr>
        <w:t xml:space="preserve">Document No. </w:t>
      </w:r>
      <w:r>
        <w:t xml:space="preserve">- </w:t>
      </w:r>
      <w:proofErr w:type="gramStart"/>
      <w:r>
        <w:t>Code[</w:t>
      </w:r>
      <w:proofErr w:type="gramEnd"/>
      <w:r>
        <w:t xml:space="preserve">20] with table relation to </w:t>
      </w:r>
      <w:r w:rsidRPr="002D36E3">
        <w:rPr>
          <w:b/>
        </w:rPr>
        <w:t>Sales Invoice Header</w:t>
      </w:r>
    </w:p>
    <w:p w14:paraId="2FDB565D" w14:textId="22804D0F" w:rsidR="0035003D" w:rsidRDefault="002D36E3" w:rsidP="004C6005">
      <w:pPr>
        <w:pStyle w:val="ListParagraph"/>
        <w:numPr>
          <w:ilvl w:val="1"/>
          <w:numId w:val="31"/>
        </w:numPr>
      </w:pPr>
      <w:r w:rsidRPr="002D36E3">
        <w:rPr>
          <w:b/>
        </w:rPr>
        <w:t>Item No.</w:t>
      </w:r>
      <w:r>
        <w:t xml:space="preserve"> - </w:t>
      </w:r>
      <w:proofErr w:type="gramStart"/>
      <w:r>
        <w:t>Code[</w:t>
      </w:r>
      <w:proofErr w:type="gramEnd"/>
      <w:r>
        <w:t xml:space="preserve">20] with table relation to </w:t>
      </w:r>
      <w:r w:rsidRPr="002D36E3">
        <w:rPr>
          <w:b/>
        </w:rPr>
        <w:t>Item</w:t>
      </w:r>
    </w:p>
    <w:p w14:paraId="14B8CCDC" w14:textId="3326E496" w:rsidR="0035003D" w:rsidRDefault="002D36E3" w:rsidP="004C6005">
      <w:pPr>
        <w:pStyle w:val="ListParagraph"/>
        <w:numPr>
          <w:ilvl w:val="1"/>
          <w:numId w:val="31"/>
        </w:numPr>
      </w:pPr>
      <w:r w:rsidRPr="002D36E3">
        <w:rPr>
          <w:b/>
        </w:rPr>
        <w:lastRenderedPageBreak/>
        <w:t>Posting Date</w:t>
      </w:r>
      <w:r>
        <w:t xml:space="preserve"> - Date</w:t>
      </w:r>
    </w:p>
    <w:p w14:paraId="02EBC09D" w14:textId="441D9BC0" w:rsidR="002D36E3" w:rsidRDefault="002D36E3" w:rsidP="004C6005">
      <w:pPr>
        <w:pStyle w:val="ListParagraph"/>
        <w:numPr>
          <w:ilvl w:val="1"/>
          <w:numId w:val="31"/>
        </w:numPr>
      </w:pPr>
      <w:proofErr w:type="spellStart"/>
      <w:r w:rsidRPr="002D36E3">
        <w:rPr>
          <w:b/>
        </w:rPr>
        <w:t>Bouns</w:t>
      </w:r>
      <w:proofErr w:type="spellEnd"/>
      <w:r w:rsidRPr="002D36E3">
        <w:rPr>
          <w:b/>
        </w:rPr>
        <w:t xml:space="preserve"> Amount</w:t>
      </w:r>
      <w:r w:rsidR="00C658CE">
        <w:rPr>
          <w:b/>
        </w:rPr>
        <w:t xml:space="preserve"> </w:t>
      </w:r>
      <w:r>
        <w:t>- Decimal</w:t>
      </w:r>
    </w:p>
    <w:p w14:paraId="74AD9708" w14:textId="644CAD78" w:rsidR="002D36E3" w:rsidRDefault="002D36E3" w:rsidP="004C6005">
      <w:pPr>
        <w:pStyle w:val="ListParagraph"/>
        <w:numPr>
          <w:ilvl w:val="0"/>
          <w:numId w:val="31"/>
        </w:numPr>
      </w:pPr>
      <w:r>
        <w:t>Make sure that all fields are not editable</w:t>
      </w:r>
    </w:p>
    <w:p w14:paraId="2539471B" w14:textId="222B0CCC" w:rsidR="002D36E3" w:rsidRDefault="002D36E3" w:rsidP="004C6005">
      <w:pPr>
        <w:pStyle w:val="ListParagraph"/>
        <w:numPr>
          <w:ilvl w:val="0"/>
          <w:numId w:val="31"/>
        </w:numPr>
      </w:pPr>
      <w:r>
        <w:t xml:space="preserve">Make sure that </w:t>
      </w:r>
      <w:r w:rsidRPr="002D36E3">
        <w:rPr>
          <w:b/>
        </w:rPr>
        <w:t xml:space="preserve">Entry No. </w:t>
      </w:r>
      <w:r>
        <w:t>is the primary key</w:t>
      </w:r>
    </w:p>
    <w:p w14:paraId="6D6B9054" w14:textId="6B1CD903" w:rsidR="002D36E3" w:rsidRDefault="00925F8C" w:rsidP="00C658CE">
      <w:pPr>
        <w:pStyle w:val="ListParagraph"/>
        <w:numPr>
          <w:ilvl w:val="0"/>
          <w:numId w:val="31"/>
        </w:numPr>
      </w:pPr>
      <w:r>
        <w:t xml:space="preserve">Remember to add the table to the </w:t>
      </w:r>
      <w:r w:rsidR="00DB2225" w:rsidRPr="00DB2225">
        <w:rPr>
          <w:b/>
        </w:rPr>
        <w:t xml:space="preserve">MNB Bonus Reg. </w:t>
      </w:r>
      <w:r w:rsidR="00DB2225">
        <w:t>permission set</w:t>
      </w:r>
    </w:p>
    <w:p w14:paraId="6AC917C5" w14:textId="2169A855" w:rsidR="00C9784D" w:rsidRDefault="00C9784D" w:rsidP="00C658CE">
      <w:pPr>
        <w:rPr>
          <w:rStyle w:val="Heading3Char"/>
        </w:rPr>
      </w:pPr>
      <w:r w:rsidRPr="00E016E8">
        <w:rPr>
          <w:rStyle w:val="BalloonTextChar"/>
          <w:noProof/>
        </w:rPr>
        <w:drawing>
          <wp:inline distT="0" distB="0" distL="0" distR="0" wp14:anchorId="1E2E3679" wp14:editId="6DEC6FD5">
            <wp:extent cx="267618" cy="267618"/>
            <wp:effectExtent l="0" t="0" r="0" b="0"/>
            <wp:docPr id="162" name="Graphic 162"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C9784D" w14:paraId="6E63B47E" w14:textId="77777777" w:rsidTr="000B213F">
        <w:tc>
          <w:tcPr>
            <w:tcW w:w="9016" w:type="dxa"/>
            <w:tcBorders>
              <w:top w:val="double" w:sz="4" w:space="0" w:color="auto"/>
              <w:left w:val="double" w:sz="4" w:space="0" w:color="auto"/>
              <w:bottom w:val="double" w:sz="4" w:space="0" w:color="auto"/>
              <w:right w:val="double" w:sz="4" w:space="0" w:color="auto"/>
            </w:tcBorders>
          </w:tcPr>
          <w:p w14:paraId="3FA1BF80" w14:textId="77777777" w:rsidR="00C9784D" w:rsidRDefault="00C9784D" w:rsidP="000B213F">
            <w:pPr>
              <w:shd w:val="clear" w:color="auto" w:fill="FFFFFF"/>
              <w:spacing w:line="285" w:lineRule="atLeast"/>
              <w:jc w:val="left"/>
              <w:rPr>
                <w:rFonts w:ascii="Consolas" w:eastAsia="Times New Roman" w:hAnsi="Consolas" w:cs="Times New Roman"/>
                <w:color w:val="000000"/>
                <w:sz w:val="21"/>
                <w:szCs w:val="21"/>
              </w:rPr>
            </w:pPr>
          </w:p>
          <w:p w14:paraId="35B1E1FA" w14:textId="68E1991D"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FF"/>
                <w:sz w:val="21"/>
                <w:szCs w:val="21"/>
              </w:rPr>
              <w:t>table</w:t>
            </w:r>
            <w:r w:rsidRPr="007F040F">
              <w:rPr>
                <w:rFonts w:ascii="Consolas" w:eastAsia="Times New Roman" w:hAnsi="Consolas" w:cs="Times New Roman"/>
                <w:color w:val="000000"/>
                <w:sz w:val="21"/>
                <w:szCs w:val="21"/>
              </w:rPr>
              <w:t xml:space="preserve"> </w:t>
            </w:r>
            <w:r w:rsidRPr="007F040F">
              <w:rPr>
                <w:rFonts w:ascii="Consolas" w:eastAsia="Times New Roman" w:hAnsi="Consolas" w:cs="Times New Roman"/>
                <w:color w:val="098658"/>
                <w:sz w:val="21"/>
                <w:szCs w:val="21"/>
              </w:rPr>
              <w:t>65402</w:t>
            </w:r>
            <w:r w:rsidRPr="007F040F">
              <w:rPr>
                <w:rFonts w:ascii="Consolas" w:eastAsia="Times New Roman" w:hAnsi="Consolas" w:cs="Times New Roman"/>
                <w:color w:val="000000"/>
                <w:sz w:val="21"/>
                <w:szCs w:val="21"/>
              </w:rPr>
              <w:t xml:space="preserve"> "MNB Bonus Entry"</w:t>
            </w:r>
          </w:p>
          <w:p w14:paraId="04370F76"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w:t>
            </w:r>
          </w:p>
          <w:p w14:paraId="4F58DAF6"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r w:rsidRPr="007F040F">
              <w:rPr>
                <w:rFonts w:ascii="Consolas" w:eastAsia="Times New Roman" w:hAnsi="Consolas" w:cs="Times New Roman"/>
                <w:color w:val="0000FF"/>
                <w:sz w:val="21"/>
                <w:szCs w:val="21"/>
              </w:rPr>
              <w:t>DataClassification</w:t>
            </w:r>
            <w:r w:rsidRPr="007F040F">
              <w:rPr>
                <w:rFonts w:ascii="Consolas" w:eastAsia="Times New Roman" w:hAnsi="Consolas" w:cs="Times New Roman"/>
                <w:color w:val="000000"/>
                <w:sz w:val="21"/>
                <w:szCs w:val="21"/>
              </w:rPr>
              <w:t xml:space="preserve"> = </w:t>
            </w:r>
            <w:proofErr w:type="gramStart"/>
            <w:r w:rsidRPr="007F040F">
              <w:rPr>
                <w:rFonts w:ascii="Consolas" w:eastAsia="Times New Roman" w:hAnsi="Consolas" w:cs="Times New Roman"/>
                <w:color w:val="000000"/>
                <w:sz w:val="21"/>
                <w:szCs w:val="21"/>
              </w:rPr>
              <w:t>CustomerContent;</w:t>
            </w:r>
            <w:proofErr w:type="gramEnd"/>
          </w:p>
          <w:p w14:paraId="1ED4F8F2"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Caption = </w:t>
            </w:r>
            <w:r w:rsidRPr="007F040F">
              <w:rPr>
                <w:rFonts w:ascii="Consolas" w:eastAsia="Times New Roman" w:hAnsi="Consolas" w:cs="Times New Roman"/>
                <w:color w:val="A31515"/>
                <w:sz w:val="21"/>
                <w:szCs w:val="21"/>
              </w:rPr>
              <w:t>'Bonus Entry</w:t>
            </w:r>
            <w:proofErr w:type="gramStart"/>
            <w:r w:rsidRPr="007F040F">
              <w:rPr>
                <w:rFonts w:ascii="Consolas" w:eastAsia="Times New Roman" w:hAnsi="Consolas" w:cs="Times New Roman"/>
                <w:color w:val="A31515"/>
                <w:sz w:val="21"/>
                <w:szCs w:val="21"/>
              </w:rPr>
              <w:t>'</w:t>
            </w:r>
            <w:r w:rsidRPr="007F040F">
              <w:rPr>
                <w:rFonts w:ascii="Consolas" w:eastAsia="Times New Roman" w:hAnsi="Consolas" w:cs="Times New Roman"/>
                <w:color w:val="000000"/>
                <w:sz w:val="21"/>
                <w:szCs w:val="21"/>
              </w:rPr>
              <w:t>;</w:t>
            </w:r>
            <w:proofErr w:type="gramEnd"/>
          </w:p>
          <w:p w14:paraId="6B5F0CC4"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p>
          <w:p w14:paraId="3879A587"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r w:rsidRPr="007F040F">
              <w:rPr>
                <w:rFonts w:ascii="Consolas" w:eastAsia="Times New Roman" w:hAnsi="Consolas" w:cs="Times New Roman"/>
                <w:color w:val="0000FF"/>
                <w:sz w:val="21"/>
                <w:szCs w:val="21"/>
              </w:rPr>
              <w:t>fields</w:t>
            </w:r>
          </w:p>
          <w:p w14:paraId="2DCFFC4B"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1F0E9154"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proofErr w:type="gramStart"/>
            <w:r w:rsidRPr="007F040F">
              <w:rPr>
                <w:rFonts w:ascii="Consolas" w:eastAsia="Times New Roman" w:hAnsi="Consolas" w:cs="Times New Roman"/>
                <w:color w:val="0000FF"/>
                <w:sz w:val="21"/>
                <w:szCs w:val="21"/>
              </w:rPr>
              <w:t>field(</w:t>
            </w:r>
            <w:proofErr w:type="gramEnd"/>
            <w:r w:rsidRPr="007F040F">
              <w:rPr>
                <w:rFonts w:ascii="Consolas" w:eastAsia="Times New Roman" w:hAnsi="Consolas" w:cs="Times New Roman"/>
                <w:color w:val="098658"/>
                <w:sz w:val="21"/>
                <w:szCs w:val="21"/>
              </w:rPr>
              <w:t>1</w:t>
            </w:r>
            <w:r w:rsidRPr="007F040F">
              <w:rPr>
                <w:rFonts w:ascii="Consolas" w:eastAsia="Times New Roman" w:hAnsi="Consolas" w:cs="Times New Roman"/>
                <w:color w:val="000000"/>
                <w:sz w:val="21"/>
                <w:szCs w:val="21"/>
              </w:rPr>
              <w:t xml:space="preserve">; "Entry No."; </w:t>
            </w:r>
            <w:r w:rsidRPr="007F040F">
              <w:rPr>
                <w:rFonts w:ascii="Consolas" w:eastAsia="Times New Roman" w:hAnsi="Consolas" w:cs="Times New Roman"/>
                <w:color w:val="0000FF"/>
                <w:sz w:val="21"/>
                <w:szCs w:val="21"/>
              </w:rPr>
              <w:t>Integer)</w:t>
            </w:r>
          </w:p>
          <w:p w14:paraId="0CEA1351"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0AF3CF10"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r w:rsidRPr="007F040F">
              <w:rPr>
                <w:rFonts w:ascii="Consolas" w:eastAsia="Times New Roman" w:hAnsi="Consolas" w:cs="Times New Roman"/>
                <w:color w:val="0000FF"/>
                <w:sz w:val="21"/>
                <w:szCs w:val="21"/>
              </w:rPr>
              <w:t>DataClassification</w:t>
            </w:r>
            <w:r w:rsidRPr="007F040F">
              <w:rPr>
                <w:rFonts w:ascii="Consolas" w:eastAsia="Times New Roman" w:hAnsi="Consolas" w:cs="Times New Roman"/>
                <w:color w:val="000000"/>
                <w:sz w:val="21"/>
                <w:szCs w:val="21"/>
              </w:rPr>
              <w:t xml:space="preserve"> = </w:t>
            </w:r>
            <w:proofErr w:type="gramStart"/>
            <w:r w:rsidRPr="007F040F">
              <w:rPr>
                <w:rFonts w:ascii="Consolas" w:eastAsia="Times New Roman" w:hAnsi="Consolas" w:cs="Times New Roman"/>
                <w:color w:val="000000"/>
                <w:sz w:val="21"/>
                <w:szCs w:val="21"/>
              </w:rPr>
              <w:t>CustomerContent;</w:t>
            </w:r>
            <w:proofErr w:type="gramEnd"/>
          </w:p>
          <w:p w14:paraId="465B5AF9"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Caption = </w:t>
            </w:r>
            <w:r w:rsidRPr="007F040F">
              <w:rPr>
                <w:rFonts w:ascii="Consolas" w:eastAsia="Times New Roman" w:hAnsi="Consolas" w:cs="Times New Roman"/>
                <w:color w:val="A31515"/>
                <w:sz w:val="21"/>
                <w:szCs w:val="21"/>
              </w:rPr>
              <w:t>'Entry No.</w:t>
            </w:r>
            <w:proofErr w:type="gramStart"/>
            <w:r w:rsidRPr="007F040F">
              <w:rPr>
                <w:rFonts w:ascii="Consolas" w:eastAsia="Times New Roman" w:hAnsi="Consolas" w:cs="Times New Roman"/>
                <w:color w:val="A31515"/>
                <w:sz w:val="21"/>
                <w:szCs w:val="21"/>
              </w:rPr>
              <w:t>'</w:t>
            </w:r>
            <w:r w:rsidRPr="007F040F">
              <w:rPr>
                <w:rFonts w:ascii="Consolas" w:eastAsia="Times New Roman" w:hAnsi="Consolas" w:cs="Times New Roman"/>
                <w:color w:val="000000"/>
                <w:sz w:val="21"/>
                <w:szCs w:val="21"/>
              </w:rPr>
              <w:t>;</w:t>
            </w:r>
            <w:proofErr w:type="gramEnd"/>
          </w:p>
          <w:p w14:paraId="39BDEB35"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Editable = </w:t>
            </w:r>
            <w:proofErr w:type="gramStart"/>
            <w:r w:rsidRPr="007F040F">
              <w:rPr>
                <w:rFonts w:ascii="Consolas" w:eastAsia="Times New Roman" w:hAnsi="Consolas" w:cs="Times New Roman"/>
                <w:color w:val="000000"/>
                <w:sz w:val="21"/>
                <w:szCs w:val="21"/>
              </w:rPr>
              <w:t>false;</w:t>
            </w:r>
            <w:proofErr w:type="gramEnd"/>
          </w:p>
          <w:p w14:paraId="45F5278C"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proofErr w:type="spellStart"/>
            <w:r w:rsidRPr="007F040F">
              <w:rPr>
                <w:rFonts w:ascii="Consolas" w:eastAsia="Times New Roman" w:hAnsi="Consolas" w:cs="Times New Roman"/>
                <w:color w:val="000000"/>
                <w:sz w:val="21"/>
                <w:szCs w:val="21"/>
              </w:rPr>
              <w:t>AutoIncrement</w:t>
            </w:r>
            <w:proofErr w:type="spellEnd"/>
            <w:r w:rsidRPr="007F040F">
              <w:rPr>
                <w:rFonts w:ascii="Consolas" w:eastAsia="Times New Roman" w:hAnsi="Consolas" w:cs="Times New Roman"/>
                <w:color w:val="000000"/>
                <w:sz w:val="21"/>
                <w:szCs w:val="21"/>
              </w:rPr>
              <w:t xml:space="preserve"> = </w:t>
            </w:r>
            <w:proofErr w:type="gramStart"/>
            <w:r w:rsidRPr="007F040F">
              <w:rPr>
                <w:rFonts w:ascii="Consolas" w:eastAsia="Times New Roman" w:hAnsi="Consolas" w:cs="Times New Roman"/>
                <w:color w:val="000000"/>
                <w:sz w:val="21"/>
                <w:szCs w:val="21"/>
              </w:rPr>
              <w:t>true;</w:t>
            </w:r>
            <w:proofErr w:type="gramEnd"/>
          </w:p>
          <w:p w14:paraId="68FAF0C9"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7DF4416E"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proofErr w:type="gramStart"/>
            <w:r w:rsidRPr="007F040F">
              <w:rPr>
                <w:rFonts w:ascii="Consolas" w:eastAsia="Times New Roman" w:hAnsi="Consolas" w:cs="Times New Roman"/>
                <w:color w:val="0000FF"/>
                <w:sz w:val="21"/>
                <w:szCs w:val="21"/>
              </w:rPr>
              <w:t>field(</w:t>
            </w:r>
            <w:proofErr w:type="gramEnd"/>
            <w:r w:rsidRPr="007F040F">
              <w:rPr>
                <w:rFonts w:ascii="Consolas" w:eastAsia="Times New Roman" w:hAnsi="Consolas" w:cs="Times New Roman"/>
                <w:color w:val="098658"/>
                <w:sz w:val="21"/>
                <w:szCs w:val="21"/>
              </w:rPr>
              <w:t>2</w:t>
            </w:r>
            <w:r w:rsidRPr="007F040F">
              <w:rPr>
                <w:rFonts w:ascii="Consolas" w:eastAsia="Times New Roman" w:hAnsi="Consolas" w:cs="Times New Roman"/>
                <w:color w:val="000000"/>
                <w:sz w:val="21"/>
                <w:szCs w:val="21"/>
              </w:rPr>
              <w:t xml:space="preserve">; "Bonus No."; </w:t>
            </w:r>
            <w:r w:rsidRPr="007F040F">
              <w:rPr>
                <w:rFonts w:ascii="Consolas" w:eastAsia="Times New Roman" w:hAnsi="Consolas" w:cs="Times New Roman"/>
                <w:color w:val="0000FF"/>
                <w:sz w:val="21"/>
                <w:szCs w:val="21"/>
              </w:rPr>
              <w:t>Code</w:t>
            </w:r>
            <w:r w:rsidRPr="007F040F">
              <w:rPr>
                <w:rFonts w:ascii="Consolas" w:eastAsia="Times New Roman" w:hAnsi="Consolas" w:cs="Times New Roman"/>
                <w:color w:val="000000"/>
                <w:sz w:val="21"/>
                <w:szCs w:val="21"/>
              </w:rPr>
              <w:t>[</w:t>
            </w:r>
            <w:r w:rsidRPr="007F040F">
              <w:rPr>
                <w:rFonts w:ascii="Consolas" w:eastAsia="Times New Roman" w:hAnsi="Consolas" w:cs="Times New Roman"/>
                <w:color w:val="098658"/>
                <w:sz w:val="21"/>
                <w:szCs w:val="21"/>
              </w:rPr>
              <w:t>20</w:t>
            </w:r>
            <w:r w:rsidRPr="007F040F">
              <w:rPr>
                <w:rFonts w:ascii="Consolas" w:eastAsia="Times New Roman" w:hAnsi="Consolas" w:cs="Times New Roman"/>
                <w:color w:val="000000"/>
                <w:sz w:val="21"/>
                <w:szCs w:val="21"/>
              </w:rPr>
              <w:t>]</w:t>
            </w:r>
            <w:r w:rsidRPr="007F040F">
              <w:rPr>
                <w:rFonts w:ascii="Consolas" w:eastAsia="Times New Roman" w:hAnsi="Consolas" w:cs="Times New Roman"/>
                <w:color w:val="0000FF"/>
                <w:sz w:val="21"/>
                <w:szCs w:val="21"/>
              </w:rPr>
              <w:t>)</w:t>
            </w:r>
          </w:p>
          <w:p w14:paraId="1E7F272D" w14:textId="77777777" w:rsidR="007F040F" w:rsidRPr="00FE4A89" w:rsidRDefault="007F040F" w:rsidP="007F040F">
            <w:pPr>
              <w:shd w:val="clear" w:color="auto" w:fill="FFFFFF"/>
              <w:spacing w:line="285" w:lineRule="atLeast"/>
              <w:jc w:val="left"/>
              <w:rPr>
                <w:rFonts w:ascii="Consolas" w:eastAsia="Times New Roman" w:hAnsi="Consolas" w:cs="Times New Roman"/>
                <w:color w:val="000000"/>
                <w:sz w:val="21"/>
                <w:szCs w:val="21"/>
                <w:lang w:val="fr-FR"/>
              </w:rPr>
            </w:pPr>
            <w:r w:rsidRPr="007F040F">
              <w:rPr>
                <w:rFonts w:ascii="Consolas" w:eastAsia="Times New Roman" w:hAnsi="Consolas" w:cs="Times New Roman"/>
                <w:color w:val="000000"/>
                <w:sz w:val="21"/>
                <w:szCs w:val="21"/>
              </w:rPr>
              <w:t xml:space="preserve">        </w:t>
            </w:r>
            <w:r w:rsidRPr="00FE4A89">
              <w:rPr>
                <w:rFonts w:ascii="Consolas" w:eastAsia="Times New Roman" w:hAnsi="Consolas" w:cs="Times New Roman"/>
                <w:color w:val="000000"/>
                <w:sz w:val="21"/>
                <w:szCs w:val="21"/>
                <w:lang w:val="fr-FR"/>
              </w:rPr>
              <w:t>{</w:t>
            </w:r>
          </w:p>
          <w:p w14:paraId="0F0EB9E6" w14:textId="77777777" w:rsidR="007F040F" w:rsidRPr="00FE4A89" w:rsidRDefault="007F040F" w:rsidP="007F040F">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00"/>
                <w:sz w:val="21"/>
                <w:szCs w:val="21"/>
                <w:lang w:val="fr-FR"/>
              </w:rPr>
              <w:t xml:space="preserve">            </w:t>
            </w:r>
            <w:proofErr w:type="spellStart"/>
            <w:r w:rsidRPr="00FE4A89">
              <w:rPr>
                <w:rFonts w:ascii="Consolas" w:eastAsia="Times New Roman" w:hAnsi="Consolas" w:cs="Times New Roman"/>
                <w:color w:val="0000FF"/>
                <w:sz w:val="21"/>
                <w:szCs w:val="21"/>
                <w:lang w:val="fr-FR"/>
              </w:rPr>
              <w:t>DataClassification</w:t>
            </w:r>
            <w:proofErr w:type="spellEnd"/>
            <w:r w:rsidRPr="00FE4A89">
              <w:rPr>
                <w:rFonts w:ascii="Consolas" w:eastAsia="Times New Roman" w:hAnsi="Consolas" w:cs="Times New Roman"/>
                <w:color w:val="000000"/>
                <w:sz w:val="21"/>
                <w:szCs w:val="21"/>
                <w:lang w:val="fr-FR"/>
              </w:rPr>
              <w:t xml:space="preserve"> = </w:t>
            </w:r>
            <w:proofErr w:type="spellStart"/>
            <w:proofErr w:type="gramStart"/>
            <w:r w:rsidRPr="00FE4A89">
              <w:rPr>
                <w:rFonts w:ascii="Consolas" w:eastAsia="Times New Roman" w:hAnsi="Consolas" w:cs="Times New Roman"/>
                <w:color w:val="000000"/>
                <w:sz w:val="21"/>
                <w:szCs w:val="21"/>
                <w:lang w:val="fr-FR"/>
              </w:rPr>
              <w:t>CustomerContent</w:t>
            </w:r>
            <w:proofErr w:type="spellEnd"/>
            <w:r w:rsidRPr="00FE4A89">
              <w:rPr>
                <w:rFonts w:ascii="Consolas" w:eastAsia="Times New Roman" w:hAnsi="Consolas" w:cs="Times New Roman"/>
                <w:color w:val="000000"/>
                <w:sz w:val="21"/>
                <w:szCs w:val="21"/>
                <w:lang w:val="fr-FR"/>
              </w:rPr>
              <w:t>;</w:t>
            </w:r>
            <w:proofErr w:type="gramEnd"/>
          </w:p>
          <w:p w14:paraId="42FE6A25" w14:textId="77777777" w:rsidR="007F040F" w:rsidRPr="00FE4A89" w:rsidRDefault="007F040F" w:rsidP="007F040F">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00"/>
                <w:sz w:val="21"/>
                <w:szCs w:val="21"/>
                <w:lang w:val="fr-FR"/>
              </w:rPr>
              <w:t xml:space="preserve">            </w:t>
            </w:r>
            <w:proofErr w:type="spellStart"/>
            <w:r w:rsidRPr="00FE4A89">
              <w:rPr>
                <w:rFonts w:ascii="Consolas" w:eastAsia="Times New Roman" w:hAnsi="Consolas" w:cs="Times New Roman"/>
                <w:color w:val="000000"/>
                <w:sz w:val="21"/>
                <w:szCs w:val="21"/>
                <w:lang w:val="fr-FR"/>
              </w:rPr>
              <w:t>Caption</w:t>
            </w:r>
            <w:proofErr w:type="spellEnd"/>
            <w:r w:rsidRPr="00FE4A89">
              <w:rPr>
                <w:rFonts w:ascii="Consolas" w:eastAsia="Times New Roman" w:hAnsi="Consolas" w:cs="Times New Roman"/>
                <w:color w:val="000000"/>
                <w:sz w:val="21"/>
                <w:szCs w:val="21"/>
                <w:lang w:val="fr-FR"/>
              </w:rPr>
              <w:t xml:space="preserve"> = </w:t>
            </w:r>
            <w:r w:rsidRPr="00FE4A89">
              <w:rPr>
                <w:rFonts w:ascii="Consolas" w:eastAsia="Times New Roman" w:hAnsi="Consolas" w:cs="Times New Roman"/>
                <w:color w:val="A31515"/>
                <w:sz w:val="21"/>
                <w:szCs w:val="21"/>
                <w:lang w:val="fr-FR"/>
              </w:rPr>
              <w:t>'Bonus No.</w:t>
            </w:r>
            <w:proofErr w:type="gramStart"/>
            <w:r w:rsidRPr="00FE4A89">
              <w:rPr>
                <w:rFonts w:ascii="Consolas" w:eastAsia="Times New Roman" w:hAnsi="Consolas" w:cs="Times New Roman"/>
                <w:color w:val="A31515"/>
                <w:sz w:val="21"/>
                <w:szCs w:val="21"/>
                <w:lang w:val="fr-FR"/>
              </w:rPr>
              <w:t>'</w:t>
            </w:r>
            <w:r w:rsidRPr="00FE4A89">
              <w:rPr>
                <w:rFonts w:ascii="Consolas" w:eastAsia="Times New Roman" w:hAnsi="Consolas" w:cs="Times New Roman"/>
                <w:color w:val="000000"/>
                <w:sz w:val="21"/>
                <w:szCs w:val="21"/>
                <w:lang w:val="fr-FR"/>
              </w:rPr>
              <w:t>;</w:t>
            </w:r>
            <w:proofErr w:type="gramEnd"/>
          </w:p>
          <w:p w14:paraId="353AF31F" w14:textId="77777777" w:rsidR="007F040F" w:rsidRPr="00FE4A89" w:rsidRDefault="007F040F" w:rsidP="007F040F">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00"/>
                <w:sz w:val="21"/>
                <w:szCs w:val="21"/>
                <w:lang w:val="fr-FR"/>
              </w:rPr>
              <w:t xml:space="preserve">            Editable = </w:t>
            </w:r>
            <w:proofErr w:type="gramStart"/>
            <w:r w:rsidRPr="00FE4A89">
              <w:rPr>
                <w:rFonts w:ascii="Consolas" w:eastAsia="Times New Roman" w:hAnsi="Consolas" w:cs="Times New Roman"/>
                <w:color w:val="000000"/>
                <w:sz w:val="21"/>
                <w:szCs w:val="21"/>
                <w:lang w:val="fr-FR"/>
              </w:rPr>
              <w:t>false;</w:t>
            </w:r>
            <w:proofErr w:type="gramEnd"/>
          </w:p>
          <w:p w14:paraId="318DB265" w14:textId="77777777" w:rsidR="007F040F" w:rsidRPr="00FE4A89" w:rsidRDefault="007F040F" w:rsidP="007F040F">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00"/>
                <w:sz w:val="21"/>
                <w:szCs w:val="21"/>
                <w:lang w:val="fr-FR"/>
              </w:rPr>
              <w:t xml:space="preserve">            </w:t>
            </w:r>
            <w:proofErr w:type="spellStart"/>
            <w:r w:rsidRPr="00FE4A89">
              <w:rPr>
                <w:rFonts w:ascii="Consolas" w:eastAsia="Times New Roman" w:hAnsi="Consolas" w:cs="Times New Roman"/>
                <w:color w:val="000000"/>
                <w:sz w:val="21"/>
                <w:szCs w:val="21"/>
                <w:lang w:val="fr-FR"/>
              </w:rPr>
              <w:t>TableRelation</w:t>
            </w:r>
            <w:proofErr w:type="spellEnd"/>
            <w:r w:rsidRPr="00FE4A89">
              <w:rPr>
                <w:rFonts w:ascii="Consolas" w:eastAsia="Times New Roman" w:hAnsi="Consolas" w:cs="Times New Roman"/>
                <w:color w:val="000000"/>
                <w:sz w:val="21"/>
                <w:szCs w:val="21"/>
                <w:lang w:val="fr-FR"/>
              </w:rPr>
              <w:t xml:space="preserve"> = "MNB Bonus Header</w:t>
            </w:r>
            <w:proofErr w:type="gramStart"/>
            <w:r w:rsidRPr="00FE4A89">
              <w:rPr>
                <w:rFonts w:ascii="Consolas" w:eastAsia="Times New Roman" w:hAnsi="Consolas" w:cs="Times New Roman"/>
                <w:color w:val="000000"/>
                <w:sz w:val="21"/>
                <w:szCs w:val="21"/>
                <w:lang w:val="fr-FR"/>
              </w:rPr>
              <w:t>";</w:t>
            </w:r>
            <w:proofErr w:type="gramEnd"/>
          </w:p>
          <w:p w14:paraId="2401A722" w14:textId="77777777" w:rsidR="007F040F" w:rsidRPr="00FE4A89" w:rsidRDefault="007F040F" w:rsidP="007F040F">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00"/>
                <w:sz w:val="21"/>
                <w:szCs w:val="21"/>
                <w:lang w:val="fr-FR"/>
              </w:rPr>
              <w:t>        }</w:t>
            </w:r>
          </w:p>
          <w:p w14:paraId="6E75800A" w14:textId="77777777" w:rsidR="007F040F" w:rsidRPr="00FE4A89" w:rsidRDefault="007F040F" w:rsidP="007F040F">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00"/>
                <w:sz w:val="21"/>
                <w:szCs w:val="21"/>
                <w:lang w:val="fr-FR"/>
              </w:rPr>
              <w:t xml:space="preserve">        </w:t>
            </w:r>
            <w:proofErr w:type="spellStart"/>
            <w:proofErr w:type="gramStart"/>
            <w:r w:rsidRPr="00FE4A89">
              <w:rPr>
                <w:rFonts w:ascii="Consolas" w:eastAsia="Times New Roman" w:hAnsi="Consolas" w:cs="Times New Roman"/>
                <w:color w:val="0000FF"/>
                <w:sz w:val="21"/>
                <w:szCs w:val="21"/>
                <w:lang w:val="fr-FR"/>
              </w:rPr>
              <w:t>field</w:t>
            </w:r>
            <w:proofErr w:type="spellEnd"/>
            <w:r w:rsidRPr="00FE4A89">
              <w:rPr>
                <w:rFonts w:ascii="Consolas" w:eastAsia="Times New Roman" w:hAnsi="Consolas" w:cs="Times New Roman"/>
                <w:color w:val="0000FF"/>
                <w:sz w:val="21"/>
                <w:szCs w:val="21"/>
                <w:lang w:val="fr-FR"/>
              </w:rPr>
              <w:t>(</w:t>
            </w:r>
            <w:proofErr w:type="gramEnd"/>
            <w:r w:rsidRPr="00FE4A89">
              <w:rPr>
                <w:rFonts w:ascii="Consolas" w:eastAsia="Times New Roman" w:hAnsi="Consolas" w:cs="Times New Roman"/>
                <w:color w:val="098658"/>
                <w:sz w:val="21"/>
                <w:szCs w:val="21"/>
                <w:lang w:val="fr-FR"/>
              </w:rPr>
              <w:t>3</w:t>
            </w:r>
            <w:r w:rsidRPr="00FE4A89">
              <w:rPr>
                <w:rFonts w:ascii="Consolas" w:eastAsia="Times New Roman" w:hAnsi="Consolas" w:cs="Times New Roman"/>
                <w:color w:val="000000"/>
                <w:sz w:val="21"/>
                <w:szCs w:val="21"/>
                <w:lang w:val="fr-FR"/>
              </w:rPr>
              <w:t xml:space="preserve">; "Document No."; </w:t>
            </w:r>
            <w:r w:rsidRPr="00FE4A89">
              <w:rPr>
                <w:rFonts w:ascii="Consolas" w:eastAsia="Times New Roman" w:hAnsi="Consolas" w:cs="Times New Roman"/>
                <w:color w:val="0000FF"/>
                <w:sz w:val="21"/>
                <w:szCs w:val="21"/>
                <w:lang w:val="fr-FR"/>
              </w:rPr>
              <w:t>Code</w:t>
            </w:r>
            <w:r w:rsidRPr="00FE4A89">
              <w:rPr>
                <w:rFonts w:ascii="Consolas" w:eastAsia="Times New Roman" w:hAnsi="Consolas" w:cs="Times New Roman"/>
                <w:color w:val="000000"/>
                <w:sz w:val="21"/>
                <w:szCs w:val="21"/>
                <w:lang w:val="fr-FR"/>
              </w:rPr>
              <w:t>[</w:t>
            </w:r>
            <w:r w:rsidRPr="00FE4A89">
              <w:rPr>
                <w:rFonts w:ascii="Consolas" w:eastAsia="Times New Roman" w:hAnsi="Consolas" w:cs="Times New Roman"/>
                <w:color w:val="098658"/>
                <w:sz w:val="21"/>
                <w:szCs w:val="21"/>
                <w:lang w:val="fr-FR"/>
              </w:rPr>
              <w:t>20</w:t>
            </w:r>
            <w:r w:rsidRPr="00FE4A89">
              <w:rPr>
                <w:rFonts w:ascii="Consolas" w:eastAsia="Times New Roman" w:hAnsi="Consolas" w:cs="Times New Roman"/>
                <w:color w:val="000000"/>
                <w:sz w:val="21"/>
                <w:szCs w:val="21"/>
                <w:lang w:val="fr-FR"/>
              </w:rPr>
              <w:t>]</w:t>
            </w:r>
            <w:r w:rsidRPr="00FE4A89">
              <w:rPr>
                <w:rFonts w:ascii="Consolas" w:eastAsia="Times New Roman" w:hAnsi="Consolas" w:cs="Times New Roman"/>
                <w:color w:val="0000FF"/>
                <w:sz w:val="21"/>
                <w:szCs w:val="21"/>
                <w:lang w:val="fr-FR"/>
              </w:rPr>
              <w:t>)</w:t>
            </w:r>
          </w:p>
          <w:p w14:paraId="2CBE04C8" w14:textId="77777777" w:rsidR="007F040F" w:rsidRPr="00FE4A89" w:rsidRDefault="007F040F" w:rsidP="007F040F">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00"/>
                <w:sz w:val="21"/>
                <w:szCs w:val="21"/>
                <w:lang w:val="fr-FR"/>
              </w:rPr>
              <w:t>        {</w:t>
            </w:r>
          </w:p>
          <w:p w14:paraId="10CA3DF5" w14:textId="77777777" w:rsidR="007F040F" w:rsidRPr="00FE4A89" w:rsidRDefault="007F040F" w:rsidP="007F040F">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00"/>
                <w:sz w:val="21"/>
                <w:szCs w:val="21"/>
                <w:lang w:val="fr-FR"/>
              </w:rPr>
              <w:t xml:space="preserve">            </w:t>
            </w:r>
            <w:proofErr w:type="spellStart"/>
            <w:r w:rsidRPr="00FE4A89">
              <w:rPr>
                <w:rFonts w:ascii="Consolas" w:eastAsia="Times New Roman" w:hAnsi="Consolas" w:cs="Times New Roman"/>
                <w:color w:val="0000FF"/>
                <w:sz w:val="21"/>
                <w:szCs w:val="21"/>
                <w:lang w:val="fr-FR"/>
              </w:rPr>
              <w:t>DataClassification</w:t>
            </w:r>
            <w:proofErr w:type="spellEnd"/>
            <w:r w:rsidRPr="00FE4A89">
              <w:rPr>
                <w:rFonts w:ascii="Consolas" w:eastAsia="Times New Roman" w:hAnsi="Consolas" w:cs="Times New Roman"/>
                <w:color w:val="000000"/>
                <w:sz w:val="21"/>
                <w:szCs w:val="21"/>
                <w:lang w:val="fr-FR"/>
              </w:rPr>
              <w:t xml:space="preserve"> = </w:t>
            </w:r>
            <w:proofErr w:type="spellStart"/>
            <w:proofErr w:type="gramStart"/>
            <w:r w:rsidRPr="00FE4A89">
              <w:rPr>
                <w:rFonts w:ascii="Consolas" w:eastAsia="Times New Roman" w:hAnsi="Consolas" w:cs="Times New Roman"/>
                <w:color w:val="000000"/>
                <w:sz w:val="21"/>
                <w:szCs w:val="21"/>
                <w:lang w:val="fr-FR"/>
              </w:rPr>
              <w:t>CustomerContent</w:t>
            </w:r>
            <w:proofErr w:type="spellEnd"/>
            <w:r w:rsidRPr="00FE4A89">
              <w:rPr>
                <w:rFonts w:ascii="Consolas" w:eastAsia="Times New Roman" w:hAnsi="Consolas" w:cs="Times New Roman"/>
                <w:color w:val="000000"/>
                <w:sz w:val="21"/>
                <w:szCs w:val="21"/>
                <w:lang w:val="fr-FR"/>
              </w:rPr>
              <w:t>;</w:t>
            </w:r>
            <w:proofErr w:type="gramEnd"/>
          </w:p>
          <w:p w14:paraId="39B7968D" w14:textId="77777777" w:rsidR="007F040F" w:rsidRPr="00FE4A89" w:rsidRDefault="007F040F" w:rsidP="007F040F">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00"/>
                <w:sz w:val="21"/>
                <w:szCs w:val="21"/>
                <w:lang w:val="fr-FR"/>
              </w:rPr>
              <w:t xml:space="preserve">            </w:t>
            </w:r>
            <w:proofErr w:type="spellStart"/>
            <w:r w:rsidRPr="00FE4A89">
              <w:rPr>
                <w:rFonts w:ascii="Consolas" w:eastAsia="Times New Roman" w:hAnsi="Consolas" w:cs="Times New Roman"/>
                <w:color w:val="000000"/>
                <w:sz w:val="21"/>
                <w:szCs w:val="21"/>
                <w:lang w:val="fr-FR"/>
              </w:rPr>
              <w:t>Caption</w:t>
            </w:r>
            <w:proofErr w:type="spellEnd"/>
            <w:r w:rsidRPr="00FE4A89">
              <w:rPr>
                <w:rFonts w:ascii="Consolas" w:eastAsia="Times New Roman" w:hAnsi="Consolas" w:cs="Times New Roman"/>
                <w:color w:val="000000"/>
                <w:sz w:val="21"/>
                <w:szCs w:val="21"/>
                <w:lang w:val="fr-FR"/>
              </w:rPr>
              <w:t xml:space="preserve"> = </w:t>
            </w:r>
            <w:r w:rsidRPr="00FE4A89">
              <w:rPr>
                <w:rFonts w:ascii="Consolas" w:eastAsia="Times New Roman" w:hAnsi="Consolas" w:cs="Times New Roman"/>
                <w:color w:val="A31515"/>
                <w:sz w:val="21"/>
                <w:szCs w:val="21"/>
                <w:lang w:val="fr-FR"/>
              </w:rPr>
              <w:t>'Document No.</w:t>
            </w:r>
            <w:proofErr w:type="gramStart"/>
            <w:r w:rsidRPr="00FE4A89">
              <w:rPr>
                <w:rFonts w:ascii="Consolas" w:eastAsia="Times New Roman" w:hAnsi="Consolas" w:cs="Times New Roman"/>
                <w:color w:val="A31515"/>
                <w:sz w:val="21"/>
                <w:szCs w:val="21"/>
                <w:lang w:val="fr-FR"/>
              </w:rPr>
              <w:t>'</w:t>
            </w:r>
            <w:r w:rsidRPr="00FE4A89">
              <w:rPr>
                <w:rFonts w:ascii="Consolas" w:eastAsia="Times New Roman" w:hAnsi="Consolas" w:cs="Times New Roman"/>
                <w:color w:val="000000"/>
                <w:sz w:val="21"/>
                <w:szCs w:val="21"/>
                <w:lang w:val="fr-FR"/>
              </w:rPr>
              <w:t>;</w:t>
            </w:r>
            <w:proofErr w:type="gramEnd"/>
          </w:p>
          <w:p w14:paraId="5317820D"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FE4A89">
              <w:rPr>
                <w:rFonts w:ascii="Consolas" w:eastAsia="Times New Roman" w:hAnsi="Consolas" w:cs="Times New Roman"/>
                <w:color w:val="000000"/>
                <w:sz w:val="21"/>
                <w:szCs w:val="21"/>
                <w:lang w:val="fr-FR"/>
              </w:rPr>
              <w:t xml:space="preserve">            </w:t>
            </w:r>
            <w:r w:rsidRPr="007F040F">
              <w:rPr>
                <w:rFonts w:ascii="Consolas" w:eastAsia="Times New Roman" w:hAnsi="Consolas" w:cs="Times New Roman"/>
                <w:color w:val="000000"/>
                <w:sz w:val="21"/>
                <w:szCs w:val="21"/>
              </w:rPr>
              <w:t xml:space="preserve">Editable = </w:t>
            </w:r>
            <w:proofErr w:type="gramStart"/>
            <w:r w:rsidRPr="007F040F">
              <w:rPr>
                <w:rFonts w:ascii="Consolas" w:eastAsia="Times New Roman" w:hAnsi="Consolas" w:cs="Times New Roman"/>
                <w:color w:val="000000"/>
                <w:sz w:val="21"/>
                <w:szCs w:val="21"/>
              </w:rPr>
              <w:t>false;</w:t>
            </w:r>
            <w:proofErr w:type="gramEnd"/>
          </w:p>
          <w:p w14:paraId="47E51CF7"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TableRelation = "Sales Invoice Header</w:t>
            </w:r>
            <w:proofErr w:type="gramStart"/>
            <w:r w:rsidRPr="007F040F">
              <w:rPr>
                <w:rFonts w:ascii="Consolas" w:eastAsia="Times New Roman" w:hAnsi="Consolas" w:cs="Times New Roman"/>
                <w:color w:val="000000"/>
                <w:sz w:val="21"/>
                <w:szCs w:val="21"/>
              </w:rPr>
              <w:t>";</w:t>
            </w:r>
            <w:proofErr w:type="gramEnd"/>
          </w:p>
          <w:p w14:paraId="3B950D51"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602CB13E"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proofErr w:type="gramStart"/>
            <w:r w:rsidRPr="007F040F">
              <w:rPr>
                <w:rFonts w:ascii="Consolas" w:eastAsia="Times New Roman" w:hAnsi="Consolas" w:cs="Times New Roman"/>
                <w:color w:val="0000FF"/>
                <w:sz w:val="21"/>
                <w:szCs w:val="21"/>
              </w:rPr>
              <w:t>field(</w:t>
            </w:r>
            <w:proofErr w:type="gramEnd"/>
            <w:r w:rsidRPr="007F040F">
              <w:rPr>
                <w:rFonts w:ascii="Consolas" w:eastAsia="Times New Roman" w:hAnsi="Consolas" w:cs="Times New Roman"/>
                <w:color w:val="098658"/>
                <w:sz w:val="21"/>
                <w:szCs w:val="21"/>
              </w:rPr>
              <w:t>4</w:t>
            </w:r>
            <w:r w:rsidRPr="007F040F">
              <w:rPr>
                <w:rFonts w:ascii="Consolas" w:eastAsia="Times New Roman" w:hAnsi="Consolas" w:cs="Times New Roman"/>
                <w:color w:val="000000"/>
                <w:sz w:val="21"/>
                <w:szCs w:val="21"/>
              </w:rPr>
              <w:t xml:space="preserve">; "Item No."; </w:t>
            </w:r>
            <w:r w:rsidRPr="007F040F">
              <w:rPr>
                <w:rFonts w:ascii="Consolas" w:eastAsia="Times New Roman" w:hAnsi="Consolas" w:cs="Times New Roman"/>
                <w:color w:val="0000FF"/>
                <w:sz w:val="21"/>
                <w:szCs w:val="21"/>
              </w:rPr>
              <w:t>Code</w:t>
            </w:r>
            <w:r w:rsidRPr="007F040F">
              <w:rPr>
                <w:rFonts w:ascii="Consolas" w:eastAsia="Times New Roman" w:hAnsi="Consolas" w:cs="Times New Roman"/>
                <w:color w:val="000000"/>
                <w:sz w:val="21"/>
                <w:szCs w:val="21"/>
              </w:rPr>
              <w:t>[</w:t>
            </w:r>
            <w:r w:rsidRPr="007F040F">
              <w:rPr>
                <w:rFonts w:ascii="Consolas" w:eastAsia="Times New Roman" w:hAnsi="Consolas" w:cs="Times New Roman"/>
                <w:color w:val="098658"/>
                <w:sz w:val="21"/>
                <w:szCs w:val="21"/>
              </w:rPr>
              <w:t>20</w:t>
            </w:r>
            <w:r w:rsidRPr="007F040F">
              <w:rPr>
                <w:rFonts w:ascii="Consolas" w:eastAsia="Times New Roman" w:hAnsi="Consolas" w:cs="Times New Roman"/>
                <w:color w:val="000000"/>
                <w:sz w:val="21"/>
                <w:szCs w:val="21"/>
              </w:rPr>
              <w:t>]</w:t>
            </w:r>
            <w:r w:rsidRPr="007F040F">
              <w:rPr>
                <w:rFonts w:ascii="Consolas" w:eastAsia="Times New Roman" w:hAnsi="Consolas" w:cs="Times New Roman"/>
                <w:color w:val="0000FF"/>
                <w:sz w:val="21"/>
                <w:szCs w:val="21"/>
              </w:rPr>
              <w:t>)</w:t>
            </w:r>
          </w:p>
          <w:p w14:paraId="2D98890B"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4FCE2597"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r w:rsidRPr="007F040F">
              <w:rPr>
                <w:rFonts w:ascii="Consolas" w:eastAsia="Times New Roman" w:hAnsi="Consolas" w:cs="Times New Roman"/>
                <w:color w:val="0000FF"/>
                <w:sz w:val="21"/>
                <w:szCs w:val="21"/>
              </w:rPr>
              <w:t>DataClassification</w:t>
            </w:r>
            <w:r w:rsidRPr="007F040F">
              <w:rPr>
                <w:rFonts w:ascii="Consolas" w:eastAsia="Times New Roman" w:hAnsi="Consolas" w:cs="Times New Roman"/>
                <w:color w:val="000000"/>
                <w:sz w:val="21"/>
                <w:szCs w:val="21"/>
              </w:rPr>
              <w:t xml:space="preserve"> = </w:t>
            </w:r>
            <w:proofErr w:type="gramStart"/>
            <w:r w:rsidRPr="007F040F">
              <w:rPr>
                <w:rFonts w:ascii="Consolas" w:eastAsia="Times New Roman" w:hAnsi="Consolas" w:cs="Times New Roman"/>
                <w:color w:val="000000"/>
                <w:sz w:val="21"/>
                <w:szCs w:val="21"/>
              </w:rPr>
              <w:t>CustomerContent;</w:t>
            </w:r>
            <w:proofErr w:type="gramEnd"/>
          </w:p>
          <w:p w14:paraId="3284ED58"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Caption = </w:t>
            </w:r>
            <w:r w:rsidRPr="007F040F">
              <w:rPr>
                <w:rFonts w:ascii="Consolas" w:eastAsia="Times New Roman" w:hAnsi="Consolas" w:cs="Times New Roman"/>
                <w:color w:val="A31515"/>
                <w:sz w:val="21"/>
                <w:szCs w:val="21"/>
              </w:rPr>
              <w:t>'Item No.</w:t>
            </w:r>
            <w:proofErr w:type="gramStart"/>
            <w:r w:rsidRPr="007F040F">
              <w:rPr>
                <w:rFonts w:ascii="Consolas" w:eastAsia="Times New Roman" w:hAnsi="Consolas" w:cs="Times New Roman"/>
                <w:color w:val="A31515"/>
                <w:sz w:val="21"/>
                <w:szCs w:val="21"/>
              </w:rPr>
              <w:t>'</w:t>
            </w:r>
            <w:r w:rsidRPr="007F040F">
              <w:rPr>
                <w:rFonts w:ascii="Consolas" w:eastAsia="Times New Roman" w:hAnsi="Consolas" w:cs="Times New Roman"/>
                <w:color w:val="000000"/>
                <w:sz w:val="21"/>
                <w:szCs w:val="21"/>
              </w:rPr>
              <w:t>;</w:t>
            </w:r>
            <w:proofErr w:type="gramEnd"/>
          </w:p>
          <w:p w14:paraId="30921A7E"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Editable = </w:t>
            </w:r>
            <w:proofErr w:type="gramStart"/>
            <w:r w:rsidRPr="007F040F">
              <w:rPr>
                <w:rFonts w:ascii="Consolas" w:eastAsia="Times New Roman" w:hAnsi="Consolas" w:cs="Times New Roman"/>
                <w:color w:val="000000"/>
                <w:sz w:val="21"/>
                <w:szCs w:val="21"/>
              </w:rPr>
              <w:t>false;</w:t>
            </w:r>
            <w:proofErr w:type="gramEnd"/>
          </w:p>
          <w:p w14:paraId="700F1F39"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TableRelation = </w:t>
            </w:r>
            <w:proofErr w:type="gramStart"/>
            <w:r w:rsidRPr="007F040F">
              <w:rPr>
                <w:rFonts w:ascii="Consolas" w:eastAsia="Times New Roman" w:hAnsi="Consolas" w:cs="Times New Roman"/>
                <w:color w:val="000000"/>
                <w:sz w:val="21"/>
                <w:szCs w:val="21"/>
              </w:rPr>
              <w:t>Item;</w:t>
            </w:r>
            <w:proofErr w:type="gramEnd"/>
          </w:p>
          <w:p w14:paraId="0F2DCA8A"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6ABFDB49"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proofErr w:type="gramStart"/>
            <w:r w:rsidRPr="007F040F">
              <w:rPr>
                <w:rFonts w:ascii="Consolas" w:eastAsia="Times New Roman" w:hAnsi="Consolas" w:cs="Times New Roman"/>
                <w:color w:val="0000FF"/>
                <w:sz w:val="21"/>
                <w:szCs w:val="21"/>
              </w:rPr>
              <w:t>field(</w:t>
            </w:r>
            <w:proofErr w:type="gramEnd"/>
            <w:r w:rsidRPr="007F040F">
              <w:rPr>
                <w:rFonts w:ascii="Consolas" w:eastAsia="Times New Roman" w:hAnsi="Consolas" w:cs="Times New Roman"/>
                <w:color w:val="098658"/>
                <w:sz w:val="21"/>
                <w:szCs w:val="21"/>
              </w:rPr>
              <w:t>5</w:t>
            </w:r>
            <w:r w:rsidRPr="007F040F">
              <w:rPr>
                <w:rFonts w:ascii="Consolas" w:eastAsia="Times New Roman" w:hAnsi="Consolas" w:cs="Times New Roman"/>
                <w:color w:val="000000"/>
                <w:sz w:val="21"/>
                <w:szCs w:val="21"/>
              </w:rPr>
              <w:t xml:space="preserve">; "Posting Date"; </w:t>
            </w:r>
            <w:r w:rsidRPr="007F040F">
              <w:rPr>
                <w:rFonts w:ascii="Consolas" w:eastAsia="Times New Roman" w:hAnsi="Consolas" w:cs="Times New Roman"/>
                <w:color w:val="0000FF"/>
                <w:sz w:val="21"/>
                <w:szCs w:val="21"/>
              </w:rPr>
              <w:t>Date)</w:t>
            </w:r>
          </w:p>
          <w:p w14:paraId="5D4C607A"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561E03CF"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lastRenderedPageBreak/>
              <w:t xml:space="preserve">            </w:t>
            </w:r>
            <w:r w:rsidRPr="007F040F">
              <w:rPr>
                <w:rFonts w:ascii="Consolas" w:eastAsia="Times New Roman" w:hAnsi="Consolas" w:cs="Times New Roman"/>
                <w:color w:val="0000FF"/>
                <w:sz w:val="21"/>
                <w:szCs w:val="21"/>
              </w:rPr>
              <w:t>DataClassification</w:t>
            </w:r>
            <w:r w:rsidRPr="007F040F">
              <w:rPr>
                <w:rFonts w:ascii="Consolas" w:eastAsia="Times New Roman" w:hAnsi="Consolas" w:cs="Times New Roman"/>
                <w:color w:val="000000"/>
                <w:sz w:val="21"/>
                <w:szCs w:val="21"/>
              </w:rPr>
              <w:t xml:space="preserve"> = </w:t>
            </w:r>
            <w:proofErr w:type="gramStart"/>
            <w:r w:rsidRPr="007F040F">
              <w:rPr>
                <w:rFonts w:ascii="Consolas" w:eastAsia="Times New Roman" w:hAnsi="Consolas" w:cs="Times New Roman"/>
                <w:color w:val="000000"/>
                <w:sz w:val="21"/>
                <w:szCs w:val="21"/>
              </w:rPr>
              <w:t>CustomerContent;</w:t>
            </w:r>
            <w:proofErr w:type="gramEnd"/>
          </w:p>
          <w:p w14:paraId="5884EDB8"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Caption = </w:t>
            </w:r>
            <w:r w:rsidRPr="007F040F">
              <w:rPr>
                <w:rFonts w:ascii="Consolas" w:eastAsia="Times New Roman" w:hAnsi="Consolas" w:cs="Times New Roman"/>
                <w:color w:val="A31515"/>
                <w:sz w:val="21"/>
                <w:szCs w:val="21"/>
              </w:rPr>
              <w:t>'Posting Date</w:t>
            </w:r>
            <w:proofErr w:type="gramStart"/>
            <w:r w:rsidRPr="007F040F">
              <w:rPr>
                <w:rFonts w:ascii="Consolas" w:eastAsia="Times New Roman" w:hAnsi="Consolas" w:cs="Times New Roman"/>
                <w:color w:val="A31515"/>
                <w:sz w:val="21"/>
                <w:szCs w:val="21"/>
              </w:rPr>
              <w:t>'</w:t>
            </w:r>
            <w:r w:rsidRPr="007F040F">
              <w:rPr>
                <w:rFonts w:ascii="Consolas" w:eastAsia="Times New Roman" w:hAnsi="Consolas" w:cs="Times New Roman"/>
                <w:color w:val="000000"/>
                <w:sz w:val="21"/>
                <w:szCs w:val="21"/>
              </w:rPr>
              <w:t>;</w:t>
            </w:r>
            <w:proofErr w:type="gramEnd"/>
          </w:p>
          <w:p w14:paraId="7EA09DA8"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Editable = </w:t>
            </w:r>
            <w:proofErr w:type="gramStart"/>
            <w:r w:rsidRPr="007F040F">
              <w:rPr>
                <w:rFonts w:ascii="Consolas" w:eastAsia="Times New Roman" w:hAnsi="Consolas" w:cs="Times New Roman"/>
                <w:color w:val="000000"/>
                <w:sz w:val="21"/>
                <w:szCs w:val="21"/>
              </w:rPr>
              <w:t>false;</w:t>
            </w:r>
            <w:proofErr w:type="gramEnd"/>
          </w:p>
          <w:p w14:paraId="72CD32DC"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45251370"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proofErr w:type="gramStart"/>
            <w:r w:rsidRPr="007F040F">
              <w:rPr>
                <w:rFonts w:ascii="Consolas" w:eastAsia="Times New Roman" w:hAnsi="Consolas" w:cs="Times New Roman"/>
                <w:color w:val="0000FF"/>
                <w:sz w:val="21"/>
                <w:szCs w:val="21"/>
              </w:rPr>
              <w:t>field(</w:t>
            </w:r>
            <w:proofErr w:type="gramEnd"/>
            <w:r w:rsidRPr="007F040F">
              <w:rPr>
                <w:rFonts w:ascii="Consolas" w:eastAsia="Times New Roman" w:hAnsi="Consolas" w:cs="Times New Roman"/>
                <w:color w:val="098658"/>
                <w:sz w:val="21"/>
                <w:szCs w:val="21"/>
              </w:rPr>
              <w:t>6</w:t>
            </w:r>
            <w:r w:rsidRPr="007F040F">
              <w:rPr>
                <w:rFonts w:ascii="Consolas" w:eastAsia="Times New Roman" w:hAnsi="Consolas" w:cs="Times New Roman"/>
                <w:color w:val="000000"/>
                <w:sz w:val="21"/>
                <w:szCs w:val="21"/>
              </w:rPr>
              <w:t xml:space="preserve">; "Bonus Amount"; </w:t>
            </w:r>
            <w:r w:rsidRPr="007F040F">
              <w:rPr>
                <w:rFonts w:ascii="Consolas" w:eastAsia="Times New Roman" w:hAnsi="Consolas" w:cs="Times New Roman"/>
                <w:color w:val="0000FF"/>
                <w:sz w:val="21"/>
                <w:szCs w:val="21"/>
              </w:rPr>
              <w:t>Decimal)</w:t>
            </w:r>
          </w:p>
          <w:p w14:paraId="3A6790B8"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3227C54D"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r w:rsidRPr="007F040F">
              <w:rPr>
                <w:rFonts w:ascii="Consolas" w:eastAsia="Times New Roman" w:hAnsi="Consolas" w:cs="Times New Roman"/>
                <w:color w:val="0000FF"/>
                <w:sz w:val="21"/>
                <w:szCs w:val="21"/>
              </w:rPr>
              <w:t>DataClassification</w:t>
            </w:r>
            <w:r w:rsidRPr="007F040F">
              <w:rPr>
                <w:rFonts w:ascii="Consolas" w:eastAsia="Times New Roman" w:hAnsi="Consolas" w:cs="Times New Roman"/>
                <w:color w:val="000000"/>
                <w:sz w:val="21"/>
                <w:szCs w:val="21"/>
              </w:rPr>
              <w:t xml:space="preserve"> = </w:t>
            </w:r>
            <w:proofErr w:type="gramStart"/>
            <w:r w:rsidRPr="007F040F">
              <w:rPr>
                <w:rFonts w:ascii="Consolas" w:eastAsia="Times New Roman" w:hAnsi="Consolas" w:cs="Times New Roman"/>
                <w:color w:val="000000"/>
                <w:sz w:val="21"/>
                <w:szCs w:val="21"/>
              </w:rPr>
              <w:t>CustomerContent;</w:t>
            </w:r>
            <w:proofErr w:type="gramEnd"/>
          </w:p>
          <w:p w14:paraId="3AC8E860"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Caption = </w:t>
            </w:r>
            <w:r w:rsidRPr="007F040F">
              <w:rPr>
                <w:rFonts w:ascii="Consolas" w:eastAsia="Times New Roman" w:hAnsi="Consolas" w:cs="Times New Roman"/>
                <w:color w:val="A31515"/>
                <w:sz w:val="21"/>
                <w:szCs w:val="21"/>
              </w:rPr>
              <w:t>'Bonus Amount</w:t>
            </w:r>
            <w:proofErr w:type="gramStart"/>
            <w:r w:rsidRPr="007F040F">
              <w:rPr>
                <w:rFonts w:ascii="Consolas" w:eastAsia="Times New Roman" w:hAnsi="Consolas" w:cs="Times New Roman"/>
                <w:color w:val="A31515"/>
                <w:sz w:val="21"/>
                <w:szCs w:val="21"/>
              </w:rPr>
              <w:t>'</w:t>
            </w:r>
            <w:r w:rsidRPr="007F040F">
              <w:rPr>
                <w:rFonts w:ascii="Consolas" w:eastAsia="Times New Roman" w:hAnsi="Consolas" w:cs="Times New Roman"/>
                <w:color w:val="000000"/>
                <w:sz w:val="21"/>
                <w:szCs w:val="21"/>
              </w:rPr>
              <w:t>;</w:t>
            </w:r>
            <w:proofErr w:type="gramEnd"/>
          </w:p>
          <w:p w14:paraId="488776B4"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Editable = </w:t>
            </w:r>
            <w:proofErr w:type="gramStart"/>
            <w:r w:rsidRPr="007F040F">
              <w:rPr>
                <w:rFonts w:ascii="Consolas" w:eastAsia="Times New Roman" w:hAnsi="Consolas" w:cs="Times New Roman"/>
                <w:color w:val="000000"/>
                <w:sz w:val="21"/>
                <w:szCs w:val="21"/>
              </w:rPr>
              <w:t>false;</w:t>
            </w:r>
            <w:proofErr w:type="gramEnd"/>
          </w:p>
          <w:p w14:paraId="0FE1AA57"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5F508200"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2E983542"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r w:rsidRPr="007F040F">
              <w:rPr>
                <w:rFonts w:ascii="Consolas" w:eastAsia="Times New Roman" w:hAnsi="Consolas" w:cs="Times New Roman"/>
                <w:color w:val="0000FF"/>
                <w:sz w:val="21"/>
                <w:szCs w:val="21"/>
              </w:rPr>
              <w:t>keys</w:t>
            </w:r>
          </w:p>
          <w:p w14:paraId="203FF71A"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50F756EB"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proofErr w:type="gramStart"/>
            <w:r w:rsidRPr="007F040F">
              <w:rPr>
                <w:rFonts w:ascii="Consolas" w:eastAsia="Times New Roman" w:hAnsi="Consolas" w:cs="Times New Roman"/>
                <w:color w:val="0000FF"/>
                <w:sz w:val="21"/>
                <w:szCs w:val="21"/>
              </w:rPr>
              <w:t>key(</w:t>
            </w:r>
            <w:proofErr w:type="gramEnd"/>
            <w:r w:rsidRPr="007F040F">
              <w:rPr>
                <w:rFonts w:ascii="Consolas" w:eastAsia="Times New Roman" w:hAnsi="Consolas" w:cs="Times New Roman"/>
                <w:color w:val="000000"/>
                <w:sz w:val="21"/>
                <w:szCs w:val="21"/>
              </w:rPr>
              <w:t>PK; "Entry No."</w:t>
            </w:r>
            <w:r w:rsidRPr="007F040F">
              <w:rPr>
                <w:rFonts w:ascii="Consolas" w:eastAsia="Times New Roman" w:hAnsi="Consolas" w:cs="Times New Roman"/>
                <w:color w:val="0000FF"/>
                <w:sz w:val="21"/>
                <w:szCs w:val="21"/>
              </w:rPr>
              <w:t>)</w:t>
            </w:r>
          </w:p>
          <w:p w14:paraId="3BCE513C"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750F38CB"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Clustered = </w:t>
            </w:r>
            <w:proofErr w:type="gramStart"/>
            <w:r w:rsidRPr="007F040F">
              <w:rPr>
                <w:rFonts w:ascii="Consolas" w:eastAsia="Times New Roman" w:hAnsi="Consolas" w:cs="Times New Roman"/>
                <w:color w:val="000000"/>
                <w:sz w:val="21"/>
                <w:szCs w:val="21"/>
              </w:rPr>
              <w:t>true;</w:t>
            </w:r>
            <w:proofErr w:type="gramEnd"/>
          </w:p>
          <w:p w14:paraId="6402C751"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59A56D21"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3A586ABF"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w:t>
            </w:r>
          </w:p>
          <w:p w14:paraId="3174F18E" w14:textId="3C842CA7" w:rsidR="00C9784D" w:rsidRDefault="00C9784D" w:rsidP="000B213F">
            <w:pPr>
              <w:pStyle w:val="ListParagraph"/>
              <w:ind w:left="0"/>
              <w:rPr>
                <w:rStyle w:val="Heading3Char"/>
              </w:rPr>
            </w:pPr>
            <w:r>
              <w:rPr>
                <w:rStyle w:val="Heading3Char"/>
              </w:rPr>
              <w:t xml:space="preserve"> </w:t>
            </w:r>
          </w:p>
        </w:tc>
      </w:tr>
    </w:tbl>
    <w:p w14:paraId="021032CC" w14:textId="1BC067D9" w:rsidR="00C9784D" w:rsidRDefault="00C9784D" w:rsidP="00C9784D"/>
    <w:p w14:paraId="610E7291" w14:textId="77777777" w:rsidR="007F040F" w:rsidRDefault="007F040F" w:rsidP="007F040F">
      <w:pPr>
        <w:ind w:left="360"/>
        <w:rPr>
          <w:rStyle w:val="Heading3Char"/>
        </w:rPr>
      </w:pPr>
    </w:p>
    <w:tbl>
      <w:tblPr>
        <w:tblStyle w:val="TableGrid"/>
        <w:tblW w:w="0" w:type="auto"/>
        <w:tblInd w:w="360" w:type="dxa"/>
        <w:tblLook w:val="04A0" w:firstRow="1" w:lastRow="0" w:firstColumn="1" w:lastColumn="0" w:noHBand="0" w:noVBand="1"/>
      </w:tblPr>
      <w:tblGrid>
        <w:gridCol w:w="8636"/>
      </w:tblGrid>
      <w:tr w:rsidR="007F040F" w14:paraId="05BA9C06" w14:textId="77777777" w:rsidTr="000B213F">
        <w:tc>
          <w:tcPr>
            <w:tcW w:w="9016" w:type="dxa"/>
            <w:tcBorders>
              <w:top w:val="double" w:sz="4" w:space="0" w:color="auto"/>
              <w:left w:val="double" w:sz="4" w:space="0" w:color="auto"/>
              <w:bottom w:val="double" w:sz="4" w:space="0" w:color="auto"/>
              <w:right w:val="double" w:sz="4" w:space="0" w:color="auto"/>
            </w:tcBorders>
          </w:tcPr>
          <w:p w14:paraId="024E0C15" w14:textId="77777777" w:rsidR="007F040F" w:rsidRDefault="007F040F" w:rsidP="000B213F">
            <w:pPr>
              <w:shd w:val="clear" w:color="auto" w:fill="FFFFFF"/>
              <w:spacing w:line="285" w:lineRule="atLeast"/>
              <w:jc w:val="left"/>
              <w:rPr>
                <w:rFonts w:ascii="Consolas" w:eastAsia="Times New Roman" w:hAnsi="Consolas" w:cs="Times New Roman"/>
                <w:color w:val="000000"/>
                <w:sz w:val="21"/>
                <w:szCs w:val="21"/>
              </w:rPr>
            </w:pPr>
          </w:p>
          <w:p w14:paraId="2E69422F" w14:textId="77777777" w:rsidR="002E0F6A" w:rsidRPr="002E0F6A" w:rsidRDefault="002E0F6A" w:rsidP="002E0F6A">
            <w:pPr>
              <w:shd w:val="clear" w:color="auto" w:fill="FFFFFF"/>
              <w:spacing w:line="285" w:lineRule="atLeast"/>
              <w:jc w:val="left"/>
              <w:rPr>
                <w:rFonts w:ascii="Consolas" w:eastAsia="Times New Roman" w:hAnsi="Consolas" w:cs="Times New Roman"/>
                <w:color w:val="000000"/>
                <w:sz w:val="21"/>
                <w:szCs w:val="21"/>
              </w:rPr>
            </w:pPr>
            <w:proofErr w:type="spellStart"/>
            <w:r w:rsidRPr="002E0F6A">
              <w:rPr>
                <w:rFonts w:ascii="Consolas" w:eastAsia="Times New Roman" w:hAnsi="Consolas" w:cs="Times New Roman"/>
                <w:color w:val="0000FF"/>
                <w:sz w:val="21"/>
                <w:szCs w:val="21"/>
              </w:rPr>
              <w:t>permissionset</w:t>
            </w:r>
            <w:proofErr w:type="spellEnd"/>
            <w:r w:rsidRPr="002E0F6A">
              <w:rPr>
                <w:rFonts w:ascii="Consolas" w:eastAsia="Times New Roman" w:hAnsi="Consolas" w:cs="Times New Roman"/>
                <w:color w:val="000000"/>
                <w:sz w:val="21"/>
                <w:szCs w:val="21"/>
              </w:rPr>
              <w:t xml:space="preserve"> </w:t>
            </w:r>
            <w:r w:rsidRPr="002E0F6A">
              <w:rPr>
                <w:rFonts w:ascii="Consolas" w:eastAsia="Times New Roman" w:hAnsi="Consolas" w:cs="Times New Roman"/>
                <w:color w:val="098658"/>
                <w:sz w:val="21"/>
                <w:szCs w:val="21"/>
              </w:rPr>
              <w:t>65400</w:t>
            </w:r>
            <w:r w:rsidRPr="002E0F6A">
              <w:rPr>
                <w:rFonts w:ascii="Consolas" w:eastAsia="Times New Roman" w:hAnsi="Consolas" w:cs="Times New Roman"/>
                <w:color w:val="000000"/>
                <w:sz w:val="21"/>
                <w:szCs w:val="21"/>
              </w:rPr>
              <w:t xml:space="preserve"> "MNB Bonus Reg."</w:t>
            </w:r>
          </w:p>
          <w:p w14:paraId="171CCD3C" w14:textId="77777777" w:rsidR="002E0F6A" w:rsidRPr="002E0F6A" w:rsidRDefault="002E0F6A" w:rsidP="002E0F6A">
            <w:pPr>
              <w:shd w:val="clear" w:color="auto" w:fill="FFFFFF"/>
              <w:spacing w:line="285" w:lineRule="atLeast"/>
              <w:jc w:val="left"/>
              <w:rPr>
                <w:rFonts w:ascii="Consolas" w:eastAsia="Times New Roman" w:hAnsi="Consolas" w:cs="Times New Roman"/>
                <w:color w:val="000000"/>
                <w:sz w:val="21"/>
                <w:szCs w:val="21"/>
              </w:rPr>
            </w:pPr>
            <w:r w:rsidRPr="002E0F6A">
              <w:rPr>
                <w:rFonts w:ascii="Consolas" w:eastAsia="Times New Roman" w:hAnsi="Consolas" w:cs="Times New Roman"/>
                <w:color w:val="000000"/>
                <w:sz w:val="21"/>
                <w:szCs w:val="21"/>
              </w:rPr>
              <w:t>{</w:t>
            </w:r>
          </w:p>
          <w:p w14:paraId="46FA2733" w14:textId="77777777" w:rsidR="002E0F6A" w:rsidRPr="002E0F6A" w:rsidRDefault="002E0F6A" w:rsidP="002E0F6A">
            <w:pPr>
              <w:shd w:val="clear" w:color="auto" w:fill="FFFFFF"/>
              <w:spacing w:line="285" w:lineRule="atLeast"/>
              <w:jc w:val="left"/>
              <w:rPr>
                <w:rFonts w:ascii="Consolas" w:eastAsia="Times New Roman" w:hAnsi="Consolas" w:cs="Times New Roman"/>
                <w:color w:val="000000"/>
                <w:sz w:val="21"/>
                <w:szCs w:val="21"/>
              </w:rPr>
            </w:pPr>
            <w:r w:rsidRPr="002E0F6A">
              <w:rPr>
                <w:rFonts w:ascii="Consolas" w:eastAsia="Times New Roman" w:hAnsi="Consolas" w:cs="Times New Roman"/>
                <w:color w:val="000000"/>
                <w:sz w:val="21"/>
                <w:szCs w:val="21"/>
              </w:rPr>
              <w:t xml:space="preserve">    Caption = </w:t>
            </w:r>
            <w:r w:rsidRPr="002E0F6A">
              <w:rPr>
                <w:rFonts w:ascii="Consolas" w:eastAsia="Times New Roman" w:hAnsi="Consolas" w:cs="Times New Roman"/>
                <w:color w:val="A31515"/>
                <w:sz w:val="21"/>
                <w:szCs w:val="21"/>
              </w:rPr>
              <w:t>'Bonus Registration</w:t>
            </w:r>
            <w:proofErr w:type="gramStart"/>
            <w:r w:rsidRPr="002E0F6A">
              <w:rPr>
                <w:rFonts w:ascii="Consolas" w:eastAsia="Times New Roman" w:hAnsi="Consolas" w:cs="Times New Roman"/>
                <w:color w:val="A31515"/>
                <w:sz w:val="21"/>
                <w:szCs w:val="21"/>
              </w:rPr>
              <w:t>'</w:t>
            </w:r>
            <w:r w:rsidRPr="002E0F6A">
              <w:rPr>
                <w:rFonts w:ascii="Consolas" w:eastAsia="Times New Roman" w:hAnsi="Consolas" w:cs="Times New Roman"/>
                <w:color w:val="000000"/>
                <w:sz w:val="21"/>
                <w:szCs w:val="21"/>
              </w:rPr>
              <w:t>;</w:t>
            </w:r>
            <w:proofErr w:type="gramEnd"/>
          </w:p>
          <w:p w14:paraId="05BEB668" w14:textId="77777777" w:rsidR="002E0F6A" w:rsidRPr="002E0F6A" w:rsidRDefault="002E0F6A" w:rsidP="002E0F6A">
            <w:pPr>
              <w:shd w:val="clear" w:color="auto" w:fill="FFFFFF"/>
              <w:spacing w:line="285" w:lineRule="atLeast"/>
              <w:jc w:val="left"/>
              <w:rPr>
                <w:rFonts w:ascii="Consolas" w:eastAsia="Times New Roman" w:hAnsi="Consolas" w:cs="Times New Roman"/>
                <w:color w:val="000000"/>
                <w:sz w:val="21"/>
                <w:szCs w:val="21"/>
              </w:rPr>
            </w:pPr>
            <w:r w:rsidRPr="002E0F6A">
              <w:rPr>
                <w:rFonts w:ascii="Consolas" w:eastAsia="Times New Roman" w:hAnsi="Consolas" w:cs="Times New Roman"/>
                <w:color w:val="000000"/>
                <w:sz w:val="21"/>
                <w:szCs w:val="21"/>
              </w:rPr>
              <w:t xml:space="preserve">    Assignable = </w:t>
            </w:r>
            <w:proofErr w:type="gramStart"/>
            <w:r w:rsidRPr="002E0F6A">
              <w:rPr>
                <w:rFonts w:ascii="Consolas" w:eastAsia="Times New Roman" w:hAnsi="Consolas" w:cs="Times New Roman"/>
                <w:color w:val="000000"/>
                <w:sz w:val="21"/>
                <w:szCs w:val="21"/>
              </w:rPr>
              <w:t>true;</w:t>
            </w:r>
            <w:proofErr w:type="gramEnd"/>
          </w:p>
          <w:p w14:paraId="00687652" w14:textId="77777777" w:rsidR="002E0F6A" w:rsidRPr="002E0F6A" w:rsidRDefault="002E0F6A" w:rsidP="002E0F6A">
            <w:pPr>
              <w:shd w:val="clear" w:color="auto" w:fill="FFFFFF"/>
              <w:spacing w:line="285" w:lineRule="atLeast"/>
              <w:jc w:val="left"/>
              <w:rPr>
                <w:rFonts w:ascii="Consolas" w:eastAsia="Times New Roman" w:hAnsi="Consolas" w:cs="Times New Roman"/>
                <w:color w:val="000000"/>
                <w:sz w:val="21"/>
                <w:szCs w:val="21"/>
              </w:rPr>
            </w:pPr>
            <w:r w:rsidRPr="002E0F6A">
              <w:rPr>
                <w:rFonts w:ascii="Consolas" w:eastAsia="Times New Roman" w:hAnsi="Consolas" w:cs="Times New Roman"/>
                <w:color w:val="000000"/>
                <w:sz w:val="21"/>
                <w:szCs w:val="21"/>
              </w:rPr>
              <w:t>    Permissions =</w:t>
            </w:r>
          </w:p>
          <w:p w14:paraId="428FE6A7" w14:textId="77777777" w:rsidR="002E0F6A" w:rsidRPr="002E0F6A" w:rsidRDefault="002E0F6A" w:rsidP="002E0F6A">
            <w:pPr>
              <w:shd w:val="clear" w:color="auto" w:fill="FFFFFF"/>
              <w:spacing w:line="285" w:lineRule="atLeast"/>
              <w:jc w:val="left"/>
              <w:rPr>
                <w:rFonts w:ascii="Consolas" w:eastAsia="Times New Roman" w:hAnsi="Consolas" w:cs="Times New Roman"/>
                <w:color w:val="000000"/>
                <w:sz w:val="21"/>
                <w:szCs w:val="21"/>
              </w:rPr>
            </w:pPr>
            <w:r w:rsidRPr="002E0F6A">
              <w:rPr>
                <w:rFonts w:ascii="Consolas" w:eastAsia="Times New Roman" w:hAnsi="Consolas" w:cs="Times New Roman"/>
                <w:color w:val="000000"/>
                <w:sz w:val="21"/>
                <w:szCs w:val="21"/>
              </w:rPr>
              <w:t xml:space="preserve">        </w:t>
            </w:r>
            <w:proofErr w:type="spellStart"/>
            <w:r w:rsidRPr="002E0F6A">
              <w:rPr>
                <w:rFonts w:ascii="Consolas" w:eastAsia="Times New Roman" w:hAnsi="Consolas" w:cs="Times New Roman"/>
                <w:color w:val="0000FF"/>
                <w:sz w:val="21"/>
                <w:szCs w:val="21"/>
              </w:rPr>
              <w:t>tabledata</w:t>
            </w:r>
            <w:proofErr w:type="spellEnd"/>
            <w:r w:rsidRPr="002E0F6A">
              <w:rPr>
                <w:rFonts w:ascii="Consolas" w:eastAsia="Times New Roman" w:hAnsi="Consolas" w:cs="Times New Roman"/>
                <w:color w:val="000000"/>
                <w:sz w:val="21"/>
                <w:szCs w:val="21"/>
              </w:rPr>
              <w:t xml:space="preserve"> "MNB Bonus Header" = RMID,</w:t>
            </w:r>
          </w:p>
          <w:p w14:paraId="25907DB9" w14:textId="77777777" w:rsidR="002E0F6A" w:rsidRPr="002E0F6A" w:rsidRDefault="002E0F6A" w:rsidP="002E0F6A">
            <w:pPr>
              <w:shd w:val="clear" w:color="auto" w:fill="FFFFFF"/>
              <w:spacing w:line="285" w:lineRule="atLeast"/>
              <w:jc w:val="left"/>
              <w:rPr>
                <w:rFonts w:ascii="Consolas" w:eastAsia="Times New Roman" w:hAnsi="Consolas" w:cs="Times New Roman"/>
                <w:color w:val="000000"/>
                <w:sz w:val="21"/>
                <w:szCs w:val="21"/>
              </w:rPr>
            </w:pPr>
            <w:r w:rsidRPr="002E0F6A">
              <w:rPr>
                <w:rFonts w:ascii="Consolas" w:eastAsia="Times New Roman" w:hAnsi="Consolas" w:cs="Times New Roman"/>
                <w:color w:val="000000"/>
                <w:sz w:val="21"/>
                <w:szCs w:val="21"/>
              </w:rPr>
              <w:t xml:space="preserve">        </w:t>
            </w:r>
            <w:proofErr w:type="spellStart"/>
            <w:r w:rsidRPr="002E0F6A">
              <w:rPr>
                <w:rFonts w:ascii="Consolas" w:eastAsia="Times New Roman" w:hAnsi="Consolas" w:cs="Times New Roman"/>
                <w:color w:val="0000FF"/>
                <w:sz w:val="21"/>
                <w:szCs w:val="21"/>
              </w:rPr>
              <w:t>tabledata</w:t>
            </w:r>
            <w:proofErr w:type="spellEnd"/>
            <w:r w:rsidRPr="002E0F6A">
              <w:rPr>
                <w:rFonts w:ascii="Consolas" w:eastAsia="Times New Roman" w:hAnsi="Consolas" w:cs="Times New Roman"/>
                <w:color w:val="000000"/>
                <w:sz w:val="21"/>
                <w:szCs w:val="21"/>
              </w:rPr>
              <w:t xml:space="preserve"> "MNB Bonus Line" = RMID,</w:t>
            </w:r>
          </w:p>
          <w:p w14:paraId="3333D708" w14:textId="77777777" w:rsidR="002E0F6A" w:rsidRPr="002E0F6A" w:rsidRDefault="002E0F6A" w:rsidP="002E0F6A">
            <w:pPr>
              <w:shd w:val="clear" w:color="auto" w:fill="FFFFFF"/>
              <w:spacing w:line="285" w:lineRule="atLeast"/>
              <w:jc w:val="left"/>
              <w:rPr>
                <w:rFonts w:ascii="Consolas" w:eastAsia="Times New Roman" w:hAnsi="Consolas" w:cs="Times New Roman"/>
                <w:color w:val="000000"/>
                <w:sz w:val="21"/>
                <w:szCs w:val="21"/>
              </w:rPr>
            </w:pPr>
            <w:r w:rsidRPr="002E0F6A">
              <w:rPr>
                <w:rFonts w:ascii="Consolas" w:eastAsia="Times New Roman" w:hAnsi="Consolas" w:cs="Times New Roman"/>
                <w:color w:val="000000"/>
                <w:sz w:val="21"/>
                <w:szCs w:val="21"/>
              </w:rPr>
              <w:t xml:space="preserve">        </w:t>
            </w:r>
            <w:proofErr w:type="spellStart"/>
            <w:r w:rsidRPr="002E0F6A">
              <w:rPr>
                <w:rFonts w:ascii="Consolas" w:eastAsia="Times New Roman" w:hAnsi="Consolas" w:cs="Times New Roman"/>
                <w:color w:val="0000FF"/>
                <w:sz w:val="21"/>
                <w:szCs w:val="21"/>
              </w:rPr>
              <w:t>tabledata</w:t>
            </w:r>
            <w:proofErr w:type="spellEnd"/>
            <w:r w:rsidRPr="002E0F6A">
              <w:rPr>
                <w:rFonts w:ascii="Consolas" w:eastAsia="Times New Roman" w:hAnsi="Consolas" w:cs="Times New Roman"/>
                <w:color w:val="000000"/>
                <w:sz w:val="21"/>
                <w:szCs w:val="21"/>
              </w:rPr>
              <w:t xml:space="preserve"> "MNB Bonus Entry" = </w:t>
            </w:r>
            <w:proofErr w:type="gramStart"/>
            <w:r w:rsidRPr="002E0F6A">
              <w:rPr>
                <w:rFonts w:ascii="Consolas" w:eastAsia="Times New Roman" w:hAnsi="Consolas" w:cs="Times New Roman"/>
                <w:color w:val="000000"/>
                <w:sz w:val="21"/>
                <w:szCs w:val="21"/>
              </w:rPr>
              <w:t>RMID;</w:t>
            </w:r>
            <w:proofErr w:type="gramEnd"/>
          </w:p>
          <w:p w14:paraId="66CD29EB" w14:textId="77777777" w:rsidR="002E0F6A" w:rsidRPr="002E0F6A" w:rsidRDefault="002E0F6A" w:rsidP="002E0F6A">
            <w:pPr>
              <w:shd w:val="clear" w:color="auto" w:fill="FFFFFF"/>
              <w:spacing w:line="285" w:lineRule="atLeast"/>
              <w:jc w:val="left"/>
              <w:rPr>
                <w:rFonts w:ascii="Consolas" w:eastAsia="Times New Roman" w:hAnsi="Consolas" w:cs="Times New Roman"/>
                <w:color w:val="000000"/>
                <w:sz w:val="21"/>
                <w:szCs w:val="21"/>
              </w:rPr>
            </w:pPr>
            <w:r w:rsidRPr="002E0F6A">
              <w:rPr>
                <w:rFonts w:ascii="Consolas" w:eastAsia="Times New Roman" w:hAnsi="Consolas" w:cs="Times New Roman"/>
                <w:color w:val="000000"/>
                <w:sz w:val="21"/>
                <w:szCs w:val="21"/>
              </w:rPr>
              <w:t>}</w:t>
            </w:r>
          </w:p>
          <w:p w14:paraId="1EFA5C7B" w14:textId="75E35CBA" w:rsidR="007F040F" w:rsidRDefault="007F040F" w:rsidP="000B213F">
            <w:pPr>
              <w:pStyle w:val="ListParagraph"/>
              <w:ind w:left="0"/>
              <w:rPr>
                <w:rStyle w:val="Heading3Char"/>
              </w:rPr>
            </w:pPr>
          </w:p>
        </w:tc>
      </w:tr>
    </w:tbl>
    <w:p w14:paraId="630054A4" w14:textId="77777777" w:rsidR="007F040F" w:rsidRDefault="007F040F" w:rsidP="007F040F"/>
    <w:p w14:paraId="11F6AE43" w14:textId="45E7A0A9" w:rsidR="00502532" w:rsidRPr="00502532" w:rsidRDefault="00502532" w:rsidP="004C6005">
      <w:pPr>
        <w:pStyle w:val="ListParagraph"/>
        <w:numPr>
          <w:ilvl w:val="0"/>
          <w:numId w:val="31"/>
        </w:numPr>
      </w:pPr>
      <w:r w:rsidRPr="00502532">
        <w:t xml:space="preserve">Create a new file </w:t>
      </w:r>
      <w:r w:rsidRPr="00502532">
        <w:rPr>
          <w:b/>
        </w:rPr>
        <w:t>BonusEntries.Page.al</w:t>
      </w:r>
      <w:r w:rsidRPr="00502532">
        <w:t xml:space="preserve"> and add </w:t>
      </w:r>
      <w:r w:rsidR="00995F1F">
        <w:t xml:space="preserve">a </w:t>
      </w:r>
      <w:r w:rsidRPr="00502532">
        <w:t xml:space="preserve">new page </w:t>
      </w:r>
      <w:r w:rsidRPr="00502532">
        <w:rPr>
          <w:b/>
        </w:rPr>
        <w:t>MNB Bonus Entries</w:t>
      </w:r>
      <w:r w:rsidRPr="00502532">
        <w:t xml:space="preserve">. It should be based on </w:t>
      </w:r>
      <w:r w:rsidR="00995F1F">
        <w:t xml:space="preserve">the </w:t>
      </w:r>
      <w:r w:rsidRPr="00502532">
        <w:t xml:space="preserve">table </w:t>
      </w:r>
      <w:r w:rsidRPr="00502532">
        <w:rPr>
          <w:b/>
        </w:rPr>
        <w:t>MNB Bonus Entry</w:t>
      </w:r>
      <w:r w:rsidRPr="00502532">
        <w:t xml:space="preserve"> and should be </w:t>
      </w:r>
      <w:r w:rsidR="00995F1F">
        <w:t xml:space="preserve">a </w:t>
      </w:r>
      <w:proofErr w:type="gramStart"/>
      <w:r w:rsidRPr="00502532">
        <w:t>type</w:t>
      </w:r>
      <w:proofErr w:type="gramEnd"/>
      <w:r w:rsidRPr="00502532">
        <w:t xml:space="preserve"> List</w:t>
      </w:r>
    </w:p>
    <w:p w14:paraId="3F87FBC2" w14:textId="0686133E" w:rsidR="00502532" w:rsidRDefault="00502532" w:rsidP="004C6005">
      <w:pPr>
        <w:pStyle w:val="ListParagraph"/>
        <w:numPr>
          <w:ilvl w:val="0"/>
          <w:numId w:val="31"/>
        </w:numPr>
      </w:pPr>
      <w:r w:rsidRPr="00502532">
        <w:t xml:space="preserve">Make sure that it is </w:t>
      </w:r>
      <w:r w:rsidRPr="00AF2846">
        <w:rPr>
          <w:u w:val="single"/>
        </w:rPr>
        <w:t>not possible to edit</w:t>
      </w:r>
      <w:r w:rsidRPr="00502532">
        <w:t xml:space="preserve"> the list and that </w:t>
      </w:r>
      <w:r w:rsidR="00995F1F">
        <w:t xml:space="preserve">the </w:t>
      </w:r>
      <w:r w:rsidRPr="00502532">
        <w:t>user cannot do any operation on it (insert, modify and delete)</w:t>
      </w:r>
    </w:p>
    <w:p w14:paraId="6DFDB355" w14:textId="1A4405E6" w:rsidR="00AF2846" w:rsidRPr="00502532" w:rsidRDefault="00AF2846" w:rsidP="004C6005">
      <w:pPr>
        <w:pStyle w:val="ListParagraph"/>
        <w:numPr>
          <w:ilvl w:val="0"/>
          <w:numId w:val="31"/>
        </w:numPr>
      </w:pPr>
      <w:r>
        <w:t xml:space="preserve">Remember about mandatory properties for the page and fields. Add the page to the </w:t>
      </w:r>
      <w:proofErr w:type="spellStart"/>
      <w:r w:rsidRPr="00AF2846">
        <w:rPr>
          <w:b/>
        </w:rPr>
        <w:t>UsageCategory</w:t>
      </w:r>
      <w:proofErr w:type="spellEnd"/>
      <w:r>
        <w:t xml:space="preserve"> that is </w:t>
      </w:r>
      <w:r w:rsidRPr="00AF2846">
        <w:rPr>
          <w:b/>
        </w:rPr>
        <w:t>History</w:t>
      </w:r>
    </w:p>
    <w:p w14:paraId="5ED21CE3" w14:textId="4FF25266" w:rsidR="00502532" w:rsidRDefault="00502532" w:rsidP="004C6005">
      <w:pPr>
        <w:pStyle w:val="ListParagraph"/>
        <w:numPr>
          <w:ilvl w:val="0"/>
          <w:numId w:val="31"/>
        </w:numPr>
      </w:pPr>
      <w:r w:rsidRPr="00502532">
        <w:lastRenderedPageBreak/>
        <w:t>Add all fields from the table to the page.</w:t>
      </w:r>
      <w:r w:rsidR="000E3BCA">
        <w:t xml:space="preserve"> Make sure to add </w:t>
      </w:r>
      <w:r w:rsidR="000E3BCA" w:rsidRPr="000E3BCA">
        <w:rPr>
          <w:b/>
        </w:rPr>
        <w:t>Posting Date</w:t>
      </w:r>
      <w:r w:rsidR="000E3BCA">
        <w:t xml:space="preserve"> as the first column and </w:t>
      </w:r>
      <w:r w:rsidR="000E3BCA" w:rsidRPr="000E3BCA">
        <w:rPr>
          <w:b/>
        </w:rPr>
        <w:t>Entry No.</w:t>
      </w:r>
      <w:r w:rsidR="000E3BCA">
        <w:t xml:space="preserve"> as </w:t>
      </w:r>
      <w:r w:rsidR="00995F1F">
        <w:t xml:space="preserve">the </w:t>
      </w:r>
      <w:r w:rsidR="000E3BCA">
        <w:t>last column</w:t>
      </w:r>
    </w:p>
    <w:p w14:paraId="5837F44E" w14:textId="7B653D2E" w:rsidR="00B20986" w:rsidRPr="00502532" w:rsidRDefault="00B20986" w:rsidP="004C6005">
      <w:pPr>
        <w:pStyle w:val="ListParagraph"/>
        <w:numPr>
          <w:ilvl w:val="0"/>
          <w:numId w:val="31"/>
        </w:numPr>
      </w:pPr>
      <w:r>
        <w:t xml:space="preserve">Add page to </w:t>
      </w:r>
      <w:r w:rsidR="00BF72F0">
        <w:t xml:space="preserve">the </w:t>
      </w:r>
      <w:r w:rsidRPr="00C658CE">
        <w:rPr>
          <w:b/>
        </w:rPr>
        <w:t>MNB Bonus Entry</w:t>
      </w:r>
      <w:r>
        <w:t xml:space="preserve"> table as the </w:t>
      </w:r>
      <w:proofErr w:type="spellStart"/>
      <w:r w:rsidR="00F05AE3" w:rsidRPr="00BF72F0">
        <w:rPr>
          <w:b/>
        </w:rPr>
        <w:t>LookupPageId</w:t>
      </w:r>
      <w:proofErr w:type="spellEnd"/>
      <w:r w:rsidR="00F05AE3">
        <w:t xml:space="preserve"> and </w:t>
      </w:r>
      <w:proofErr w:type="spellStart"/>
      <w:r w:rsidR="00BF72F0" w:rsidRPr="00BF72F0">
        <w:rPr>
          <w:b/>
        </w:rPr>
        <w:t>DrillDownPageId</w:t>
      </w:r>
      <w:proofErr w:type="spellEnd"/>
    </w:p>
    <w:p w14:paraId="6176CC4A" w14:textId="57A048B7" w:rsidR="00CC2315" w:rsidRDefault="00CC2315" w:rsidP="00C658CE">
      <w:pPr>
        <w:rPr>
          <w:rStyle w:val="Heading3Char"/>
        </w:rPr>
      </w:pPr>
      <w:r w:rsidRPr="00E016E8">
        <w:rPr>
          <w:rStyle w:val="BalloonTextChar"/>
          <w:noProof/>
        </w:rPr>
        <w:drawing>
          <wp:inline distT="0" distB="0" distL="0" distR="0" wp14:anchorId="4D55A220" wp14:editId="693980A9">
            <wp:extent cx="267618" cy="267618"/>
            <wp:effectExtent l="0" t="0" r="0" b="0"/>
            <wp:docPr id="165" name="Graphic 165"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CC2315" w14:paraId="2E99893B" w14:textId="77777777" w:rsidTr="000B213F">
        <w:tc>
          <w:tcPr>
            <w:tcW w:w="9016" w:type="dxa"/>
            <w:tcBorders>
              <w:top w:val="double" w:sz="4" w:space="0" w:color="auto"/>
              <w:left w:val="double" w:sz="4" w:space="0" w:color="auto"/>
              <w:bottom w:val="double" w:sz="4" w:space="0" w:color="auto"/>
              <w:right w:val="double" w:sz="4" w:space="0" w:color="auto"/>
            </w:tcBorders>
          </w:tcPr>
          <w:p w14:paraId="25882A65" w14:textId="77777777" w:rsidR="00CC2315" w:rsidRPr="00FE4A89" w:rsidRDefault="00CC2315" w:rsidP="000B213F">
            <w:pPr>
              <w:shd w:val="clear" w:color="auto" w:fill="FFFFFF"/>
              <w:spacing w:line="285" w:lineRule="atLeast"/>
              <w:jc w:val="left"/>
              <w:rPr>
                <w:rFonts w:ascii="Consolas" w:eastAsia="Times New Roman" w:hAnsi="Consolas" w:cs="Times New Roman"/>
                <w:color w:val="000000"/>
                <w:sz w:val="21"/>
                <w:szCs w:val="21"/>
                <w:lang w:val="fr-FR"/>
              </w:rPr>
            </w:pPr>
          </w:p>
          <w:p w14:paraId="6D708FDD" w14:textId="77777777" w:rsidR="002431CB" w:rsidRPr="00FE4A89" w:rsidRDefault="002431CB" w:rsidP="002431CB">
            <w:pPr>
              <w:shd w:val="clear" w:color="auto" w:fill="FFFFFF"/>
              <w:spacing w:line="285" w:lineRule="atLeast"/>
              <w:jc w:val="left"/>
              <w:rPr>
                <w:rFonts w:ascii="Consolas" w:eastAsia="Times New Roman" w:hAnsi="Consolas" w:cs="Times New Roman"/>
                <w:color w:val="000000"/>
                <w:sz w:val="21"/>
                <w:szCs w:val="21"/>
                <w:lang w:val="fr-FR"/>
              </w:rPr>
            </w:pPr>
            <w:proofErr w:type="gramStart"/>
            <w:r w:rsidRPr="00FE4A89">
              <w:rPr>
                <w:rFonts w:ascii="Consolas" w:eastAsia="Times New Roman" w:hAnsi="Consolas" w:cs="Times New Roman"/>
                <w:color w:val="0000FF"/>
                <w:sz w:val="21"/>
                <w:szCs w:val="21"/>
                <w:lang w:val="fr-FR"/>
              </w:rPr>
              <w:t>page</w:t>
            </w:r>
            <w:proofErr w:type="gramEnd"/>
            <w:r w:rsidRPr="00FE4A89">
              <w:rPr>
                <w:rFonts w:ascii="Consolas" w:eastAsia="Times New Roman" w:hAnsi="Consolas" w:cs="Times New Roman"/>
                <w:color w:val="000000"/>
                <w:sz w:val="21"/>
                <w:szCs w:val="21"/>
                <w:lang w:val="fr-FR"/>
              </w:rPr>
              <w:t xml:space="preserve"> </w:t>
            </w:r>
            <w:r w:rsidRPr="00FE4A89">
              <w:rPr>
                <w:rFonts w:ascii="Consolas" w:eastAsia="Times New Roman" w:hAnsi="Consolas" w:cs="Times New Roman"/>
                <w:color w:val="098658"/>
                <w:sz w:val="21"/>
                <w:szCs w:val="21"/>
                <w:lang w:val="fr-FR"/>
              </w:rPr>
              <w:t>65403</w:t>
            </w:r>
            <w:r w:rsidRPr="00FE4A89">
              <w:rPr>
                <w:rFonts w:ascii="Consolas" w:eastAsia="Times New Roman" w:hAnsi="Consolas" w:cs="Times New Roman"/>
                <w:color w:val="000000"/>
                <w:sz w:val="21"/>
                <w:szCs w:val="21"/>
                <w:lang w:val="fr-FR"/>
              </w:rPr>
              <w:t xml:space="preserve"> "MNB Bonus Entries"</w:t>
            </w:r>
          </w:p>
          <w:p w14:paraId="124C1529" w14:textId="77777777" w:rsidR="002431CB" w:rsidRPr="00FE4A89" w:rsidRDefault="002431CB" w:rsidP="002431CB">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00"/>
                <w:sz w:val="21"/>
                <w:szCs w:val="21"/>
                <w:lang w:val="fr-FR"/>
              </w:rPr>
              <w:t>{</w:t>
            </w:r>
          </w:p>
          <w:p w14:paraId="0BD493C0" w14:textId="77777777" w:rsidR="002431CB" w:rsidRPr="00FE4A89" w:rsidRDefault="002431CB" w:rsidP="002431CB">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00"/>
                <w:sz w:val="21"/>
                <w:szCs w:val="21"/>
                <w:lang w:val="fr-FR"/>
              </w:rPr>
              <w:t xml:space="preserve">    </w:t>
            </w:r>
            <w:proofErr w:type="spellStart"/>
            <w:r w:rsidRPr="00FE4A89">
              <w:rPr>
                <w:rFonts w:ascii="Consolas" w:eastAsia="Times New Roman" w:hAnsi="Consolas" w:cs="Times New Roman"/>
                <w:color w:val="000000"/>
                <w:sz w:val="21"/>
                <w:szCs w:val="21"/>
                <w:lang w:val="fr-FR"/>
              </w:rPr>
              <w:t>PageType</w:t>
            </w:r>
            <w:proofErr w:type="spellEnd"/>
            <w:r w:rsidRPr="00FE4A89">
              <w:rPr>
                <w:rFonts w:ascii="Consolas" w:eastAsia="Times New Roman" w:hAnsi="Consolas" w:cs="Times New Roman"/>
                <w:color w:val="000000"/>
                <w:sz w:val="21"/>
                <w:szCs w:val="21"/>
                <w:lang w:val="fr-FR"/>
              </w:rPr>
              <w:t xml:space="preserve"> = </w:t>
            </w:r>
            <w:proofErr w:type="gramStart"/>
            <w:r w:rsidRPr="00FE4A89">
              <w:rPr>
                <w:rFonts w:ascii="Consolas" w:eastAsia="Times New Roman" w:hAnsi="Consolas" w:cs="Times New Roman"/>
                <w:color w:val="0000FF"/>
                <w:sz w:val="21"/>
                <w:szCs w:val="21"/>
                <w:lang w:val="fr-FR"/>
              </w:rPr>
              <w:t>List</w:t>
            </w:r>
            <w:r w:rsidRPr="00FE4A89">
              <w:rPr>
                <w:rFonts w:ascii="Consolas" w:eastAsia="Times New Roman" w:hAnsi="Consolas" w:cs="Times New Roman"/>
                <w:color w:val="000000"/>
                <w:sz w:val="21"/>
                <w:szCs w:val="21"/>
                <w:lang w:val="fr-FR"/>
              </w:rPr>
              <w:t>;</w:t>
            </w:r>
            <w:proofErr w:type="gramEnd"/>
          </w:p>
          <w:p w14:paraId="7534D5A8"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FE4A89">
              <w:rPr>
                <w:rFonts w:ascii="Consolas" w:eastAsia="Times New Roman" w:hAnsi="Consolas" w:cs="Times New Roman"/>
                <w:color w:val="000000"/>
                <w:sz w:val="21"/>
                <w:szCs w:val="21"/>
                <w:lang w:val="fr-FR"/>
              </w:rPr>
              <w:t xml:space="preserve">    </w:t>
            </w:r>
            <w:proofErr w:type="spellStart"/>
            <w:r w:rsidRPr="002431CB">
              <w:rPr>
                <w:rFonts w:ascii="Consolas" w:eastAsia="Times New Roman" w:hAnsi="Consolas" w:cs="Times New Roman"/>
                <w:color w:val="000000"/>
                <w:sz w:val="21"/>
                <w:szCs w:val="21"/>
              </w:rPr>
              <w:t>SourceTable</w:t>
            </w:r>
            <w:proofErr w:type="spellEnd"/>
            <w:r w:rsidRPr="002431CB">
              <w:rPr>
                <w:rFonts w:ascii="Consolas" w:eastAsia="Times New Roman" w:hAnsi="Consolas" w:cs="Times New Roman"/>
                <w:color w:val="000000"/>
                <w:sz w:val="21"/>
                <w:szCs w:val="21"/>
              </w:rPr>
              <w:t xml:space="preserve"> = "MNB Bonus Entry</w:t>
            </w:r>
            <w:proofErr w:type="gramStart"/>
            <w:r w:rsidRPr="002431CB">
              <w:rPr>
                <w:rFonts w:ascii="Consolas" w:eastAsia="Times New Roman" w:hAnsi="Consolas" w:cs="Times New Roman"/>
                <w:color w:val="000000"/>
                <w:sz w:val="21"/>
                <w:szCs w:val="21"/>
              </w:rPr>
              <w:t>";</w:t>
            </w:r>
            <w:proofErr w:type="gramEnd"/>
          </w:p>
          <w:p w14:paraId="06F594FB"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Editable = </w:t>
            </w:r>
            <w:proofErr w:type="gramStart"/>
            <w:r w:rsidRPr="002431CB">
              <w:rPr>
                <w:rFonts w:ascii="Consolas" w:eastAsia="Times New Roman" w:hAnsi="Consolas" w:cs="Times New Roman"/>
                <w:color w:val="000000"/>
                <w:sz w:val="21"/>
                <w:szCs w:val="21"/>
              </w:rPr>
              <w:t>false;</w:t>
            </w:r>
            <w:proofErr w:type="gramEnd"/>
          </w:p>
          <w:p w14:paraId="166119E8"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proofErr w:type="spellStart"/>
            <w:r w:rsidRPr="002431CB">
              <w:rPr>
                <w:rFonts w:ascii="Consolas" w:eastAsia="Times New Roman" w:hAnsi="Consolas" w:cs="Times New Roman"/>
                <w:color w:val="000000"/>
                <w:sz w:val="21"/>
                <w:szCs w:val="21"/>
              </w:rPr>
              <w:t>DeleteAllowed</w:t>
            </w:r>
            <w:proofErr w:type="spellEnd"/>
            <w:r w:rsidRPr="002431CB">
              <w:rPr>
                <w:rFonts w:ascii="Consolas" w:eastAsia="Times New Roman" w:hAnsi="Consolas" w:cs="Times New Roman"/>
                <w:color w:val="000000"/>
                <w:sz w:val="21"/>
                <w:szCs w:val="21"/>
              </w:rPr>
              <w:t xml:space="preserve"> = </w:t>
            </w:r>
            <w:proofErr w:type="gramStart"/>
            <w:r w:rsidRPr="002431CB">
              <w:rPr>
                <w:rFonts w:ascii="Consolas" w:eastAsia="Times New Roman" w:hAnsi="Consolas" w:cs="Times New Roman"/>
                <w:color w:val="000000"/>
                <w:sz w:val="21"/>
                <w:szCs w:val="21"/>
              </w:rPr>
              <w:t>false;</w:t>
            </w:r>
            <w:proofErr w:type="gramEnd"/>
          </w:p>
          <w:p w14:paraId="262BA004"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proofErr w:type="spellStart"/>
            <w:r w:rsidRPr="002431CB">
              <w:rPr>
                <w:rFonts w:ascii="Consolas" w:eastAsia="Times New Roman" w:hAnsi="Consolas" w:cs="Times New Roman"/>
                <w:color w:val="000000"/>
                <w:sz w:val="21"/>
                <w:szCs w:val="21"/>
              </w:rPr>
              <w:t>InsertAllowed</w:t>
            </w:r>
            <w:proofErr w:type="spellEnd"/>
            <w:r w:rsidRPr="002431CB">
              <w:rPr>
                <w:rFonts w:ascii="Consolas" w:eastAsia="Times New Roman" w:hAnsi="Consolas" w:cs="Times New Roman"/>
                <w:color w:val="000000"/>
                <w:sz w:val="21"/>
                <w:szCs w:val="21"/>
              </w:rPr>
              <w:t xml:space="preserve"> = </w:t>
            </w:r>
            <w:proofErr w:type="gramStart"/>
            <w:r w:rsidRPr="002431CB">
              <w:rPr>
                <w:rFonts w:ascii="Consolas" w:eastAsia="Times New Roman" w:hAnsi="Consolas" w:cs="Times New Roman"/>
                <w:color w:val="000000"/>
                <w:sz w:val="21"/>
                <w:szCs w:val="21"/>
              </w:rPr>
              <w:t>false;</w:t>
            </w:r>
            <w:proofErr w:type="gramEnd"/>
          </w:p>
          <w:p w14:paraId="72A67EE9"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proofErr w:type="spellStart"/>
            <w:r w:rsidRPr="002431CB">
              <w:rPr>
                <w:rFonts w:ascii="Consolas" w:eastAsia="Times New Roman" w:hAnsi="Consolas" w:cs="Times New Roman"/>
                <w:color w:val="000000"/>
                <w:sz w:val="21"/>
                <w:szCs w:val="21"/>
              </w:rPr>
              <w:t>ModifyAllowed</w:t>
            </w:r>
            <w:proofErr w:type="spellEnd"/>
            <w:r w:rsidRPr="002431CB">
              <w:rPr>
                <w:rFonts w:ascii="Consolas" w:eastAsia="Times New Roman" w:hAnsi="Consolas" w:cs="Times New Roman"/>
                <w:color w:val="000000"/>
                <w:sz w:val="21"/>
                <w:szCs w:val="21"/>
              </w:rPr>
              <w:t xml:space="preserve"> = </w:t>
            </w:r>
            <w:proofErr w:type="gramStart"/>
            <w:r w:rsidRPr="002431CB">
              <w:rPr>
                <w:rFonts w:ascii="Consolas" w:eastAsia="Times New Roman" w:hAnsi="Consolas" w:cs="Times New Roman"/>
                <w:color w:val="000000"/>
                <w:sz w:val="21"/>
                <w:szCs w:val="21"/>
              </w:rPr>
              <w:t>false;</w:t>
            </w:r>
            <w:proofErr w:type="gramEnd"/>
          </w:p>
          <w:p w14:paraId="785F9917"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Caption = </w:t>
            </w:r>
            <w:r w:rsidRPr="002431CB">
              <w:rPr>
                <w:rFonts w:ascii="Consolas" w:eastAsia="Times New Roman" w:hAnsi="Consolas" w:cs="Times New Roman"/>
                <w:color w:val="A31515"/>
                <w:sz w:val="21"/>
                <w:szCs w:val="21"/>
              </w:rPr>
              <w:t>'Bonus Entries</w:t>
            </w:r>
            <w:proofErr w:type="gramStart"/>
            <w:r w:rsidRPr="002431CB">
              <w:rPr>
                <w:rFonts w:ascii="Consolas" w:eastAsia="Times New Roman" w:hAnsi="Consolas" w:cs="Times New Roman"/>
                <w:color w:val="A31515"/>
                <w:sz w:val="21"/>
                <w:szCs w:val="21"/>
              </w:rPr>
              <w:t>'</w:t>
            </w:r>
            <w:r w:rsidRPr="002431CB">
              <w:rPr>
                <w:rFonts w:ascii="Consolas" w:eastAsia="Times New Roman" w:hAnsi="Consolas" w:cs="Times New Roman"/>
                <w:color w:val="000000"/>
                <w:sz w:val="21"/>
                <w:szCs w:val="21"/>
              </w:rPr>
              <w:t>;</w:t>
            </w:r>
            <w:proofErr w:type="gramEnd"/>
          </w:p>
          <w:p w14:paraId="06810FA7"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proofErr w:type="spellStart"/>
            <w:r w:rsidRPr="002431CB">
              <w:rPr>
                <w:rFonts w:ascii="Consolas" w:eastAsia="Times New Roman" w:hAnsi="Consolas" w:cs="Times New Roman"/>
                <w:color w:val="000000"/>
                <w:sz w:val="21"/>
                <w:szCs w:val="21"/>
              </w:rPr>
              <w:t>UsageCategory</w:t>
            </w:r>
            <w:proofErr w:type="spellEnd"/>
            <w:r w:rsidRPr="002431CB">
              <w:rPr>
                <w:rFonts w:ascii="Consolas" w:eastAsia="Times New Roman" w:hAnsi="Consolas" w:cs="Times New Roman"/>
                <w:color w:val="000000"/>
                <w:sz w:val="21"/>
                <w:szCs w:val="21"/>
              </w:rPr>
              <w:t xml:space="preserve"> = </w:t>
            </w:r>
            <w:proofErr w:type="gramStart"/>
            <w:r w:rsidRPr="002431CB">
              <w:rPr>
                <w:rFonts w:ascii="Consolas" w:eastAsia="Times New Roman" w:hAnsi="Consolas" w:cs="Times New Roman"/>
                <w:color w:val="000000"/>
                <w:sz w:val="21"/>
                <w:szCs w:val="21"/>
              </w:rPr>
              <w:t>History;</w:t>
            </w:r>
            <w:proofErr w:type="gramEnd"/>
          </w:p>
          <w:p w14:paraId="20423CBB"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proofErr w:type="spellStart"/>
            <w:r w:rsidRPr="002431CB">
              <w:rPr>
                <w:rFonts w:ascii="Consolas" w:eastAsia="Times New Roman" w:hAnsi="Consolas" w:cs="Times New Roman"/>
                <w:color w:val="000000"/>
                <w:sz w:val="21"/>
                <w:szCs w:val="21"/>
              </w:rPr>
              <w:t>ApplicationArea</w:t>
            </w:r>
            <w:proofErr w:type="spellEnd"/>
            <w:r w:rsidRPr="002431CB">
              <w:rPr>
                <w:rFonts w:ascii="Consolas" w:eastAsia="Times New Roman" w:hAnsi="Consolas" w:cs="Times New Roman"/>
                <w:color w:val="000000"/>
                <w:sz w:val="21"/>
                <w:szCs w:val="21"/>
              </w:rPr>
              <w:t xml:space="preserve"> = </w:t>
            </w:r>
            <w:proofErr w:type="gramStart"/>
            <w:r w:rsidRPr="002431CB">
              <w:rPr>
                <w:rFonts w:ascii="Consolas" w:eastAsia="Times New Roman" w:hAnsi="Consolas" w:cs="Times New Roman"/>
                <w:color w:val="000000"/>
                <w:sz w:val="21"/>
                <w:szCs w:val="21"/>
              </w:rPr>
              <w:t>All;</w:t>
            </w:r>
            <w:proofErr w:type="gramEnd"/>
          </w:p>
          <w:p w14:paraId="28209B37"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p>
          <w:p w14:paraId="05EF5930"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r w:rsidRPr="002431CB">
              <w:rPr>
                <w:rFonts w:ascii="Consolas" w:eastAsia="Times New Roman" w:hAnsi="Consolas" w:cs="Times New Roman"/>
                <w:color w:val="0000FF"/>
                <w:sz w:val="21"/>
                <w:szCs w:val="21"/>
              </w:rPr>
              <w:t>layout</w:t>
            </w:r>
          </w:p>
          <w:p w14:paraId="4A3D2F7F"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285409A8"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proofErr w:type="gramStart"/>
            <w:r w:rsidRPr="002431CB">
              <w:rPr>
                <w:rFonts w:ascii="Consolas" w:eastAsia="Times New Roman" w:hAnsi="Consolas" w:cs="Times New Roman"/>
                <w:color w:val="0000FF"/>
                <w:sz w:val="21"/>
                <w:szCs w:val="21"/>
              </w:rPr>
              <w:t>area(</w:t>
            </w:r>
            <w:proofErr w:type="gramEnd"/>
            <w:r w:rsidRPr="002431CB">
              <w:rPr>
                <w:rFonts w:ascii="Consolas" w:eastAsia="Times New Roman" w:hAnsi="Consolas" w:cs="Times New Roman"/>
                <w:color w:val="000000"/>
                <w:sz w:val="21"/>
                <w:szCs w:val="21"/>
              </w:rPr>
              <w:t>Content</w:t>
            </w:r>
            <w:r w:rsidRPr="002431CB">
              <w:rPr>
                <w:rFonts w:ascii="Consolas" w:eastAsia="Times New Roman" w:hAnsi="Consolas" w:cs="Times New Roman"/>
                <w:color w:val="0000FF"/>
                <w:sz w:val="21"/>
                <w:szCs w:val="21"/>
              </w:rPr>
              <w:t>)</w:t>
            </w:r>
          </w:p>
          <w:p w14:paraId="3B0348CD"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080CA0FD"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proofErr w:type="gramStart"/>
            <w:r w:rsidRPr="002431CB">
              <w:rPr>
                <w:rFonts w:ascii="Consolas" w:eastAsia="Times New Roman" w:hAnsi="Consolas" w:cs="Times New Roman"/>
                <w:color w:val="0000FF"/>
                <w:sz w:val="21"/>
                <w:szCs w:val="21"/>
              </w:rPr>
              <w:t>repeater(</w:t>
            </w:r>
            <w:proofErr w:type="gramEnd"/>
            <w:r w:rsidRPr="002431CB">
              <w:rPr>
                <w:rFonts w:ascii="Consolas" w:eastAsia="Times New Roman" w:hAnsi="Consolas" w:cs="Times New Roman"/>
                <w:color w:val="000000"/>
                <w:sz w:val="21"/>
                <w:szCs w:val="21"/>
              </w:rPr>
              <w:t>Control1</w:t>
            </w:r>
            <w:r w:rsidRPr="002431CB">
              <w:rPr>
                <w:rFonts w:ascii="Consolas" w:eastAsia="Times New Roman" w:hAnsi="Consolas" w:cs="Times New Roman"/>
                <w:color w:val="0000FF"/>
                <w:sz w:val="21"/>
                <w:szCs w:val="21"/>
              </w:rPr>
              <w:t>)</w:t>
            </w:r>
          </w:p>
          <w:p w14:paraId="6788CC72"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061816A5"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proofErr w:type="gramStart"/>
            <w:r w:rsidRPr="002431CB">
              <w:rPr>
                <w:rFonts w:ascii="Consolas" w:eastAsia="Times New Roman" w:hAnsi="Consolas" w:cs="Times New Roman"/>
                <w:color w:val="0000FF"/>
                <w:sz w:val="21"/>
                <w:szCs w:val="21"/>
              </w:rPr>
              <w:t>field(</w:t>
            </w:r>
            <w:proofErr w:type="gramEnd"/>
            <w:r w:rsidRPr="002431CB">
              <w:rPr>
                <w:rFonts w:ascii="Consolas" w:eastAsia="Times New Roman" w:hAnsi="Consolas" w:cs="Times New Roman"/>
                <w:color w:val="000000"/>
                <w:sz w:val="21"/>
                <w:szCs w:val="21"/>
              </w:rPr>
              <w:t xml:space="preserve">"Posting Date"; </w:t>
            </w:r>
            <w:proofErr w:type="spellStart"/>
            <w:r w:rsidRPr="002431CB">
              <w:rPr>
                <w:rFonts w:ascii="Consolas" w:eastAsia="Times New Roman" w:hAnsi="Consolas" w:cs="Times New Roman"/>
                <w:color w:val="000000"/>
                <w:sz w:val="21"/>
                <w:szCs w:val="21"/>
              </w:rPr>
              <w:t>Rec</w:t>
            </w:r>
            <w:r w:rsidRPr="002431CB">
              <w:rPr>
                <w:rFonts w:ascii="Consolas" w:eastAsia="Times New Roman" w:hAnsi="Consolas" w:cs="Times New Roman"/>
                <w:color w:val="0000FF"/>
                <w:sz w:val="21"/>
                <w:szCs w:val="21"/>
              </w:rPr>
              <w:t>.</w:t>
            </w:r>
            <w:r w:rsidRPr="002431CB">
              <w:rPr>
                <w:rFonts w:ascii="Consolas" w:eastAsia="Times New Roman" w:hAnsi="Consolas" w:cs="Times New Roman"/>
                <w:color w:val="000000"/>
                <w:sz w:val="21"/>
                <w:szCs w:val="21"/>
              </w:rPr>
              <w:t>"Posting</w:t>
            </w:r>
            <w:proofErr w:type="spellEnd"/>
            <w:r w:rsidRPr="002431CB">
              <w:rPr>
                <w:rFonts w:ascii="Consolas" w:eastAsia="Times New Roman" w:hAnsi="Consolas" w:cs="Times New Roman"/>
                <w:color w:val="000000"/>
                <w:sz w:val="21"/>
                <w:szCs w:val="21"/>
              </w:rPr>
              <w:t xml:space="preserve"> Date"</w:t>
            </w:r>
            <w:r w:rsidRPr="002431CB">
              <w:rPr>
                <w:rFonts w:ascii="Consolas" w:eastAsia="Times New Roman" w:hAnsi="Consolas" w:cs="Times New Roman"/>
                <w:color w:val="0000FF"/>
                <w:sz w:val="21"/>
                <w:szCs w:val="21"/>
              </w:rPr>
              <w:t>)</w:t>
            </w:r>
          </w:p>
          <w:p w14:paraId="65297AA0"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03523F4B"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proofErr w:type="spellStart"/>
            <w:r w:rsidRPr="002431CB">
              <w:rPr>
                <w:rFonts w:ascii="Consolas" w:eastAsia="Times New Roman" w:hAnsi="Consolas" w:cs="Times New Roman"/>
                <w:color w:val="000000"/>
                <w:sz w:val="21"/>
                <w:szCs w:val="21"/>
              </w:rPr>
              <w:t>ApplicationArea</w:t>
            </w:r>
            <w:proofErr w:type="spellEnd"/>
            <w:r w:rsidRPr="002431CB">
              <w:rPr>
                <w:rFonts w:ascii="Consolas" w:eastAsia="Times New Roman" w:hAnsi="Consolas" w:cs="Times New Roman"/>
                <w:color w:val="000000"/>
                <w:sz w:val="21"/>
                <w:szCs w:val="21"/>
              </w:rPr>
              <w:t xml:space="preserve"> = </w:t>
            </w:r>
            <w:proofErr w:type="gramStart"/>
            <w:r w:rsidRPr="002431CB">
              <w:rPr>
                <w:rFonts w:ascii="Consolas" w:eastAsia="Times New Roman" w:hAnsi="Consolas" w:cs="Times New Roman"/>
                <w:color w:val="000000"/>
                <w:sz w:val="21"/>
                <w:szCs w:val="21"/>
              </w:rPr>
              <w:t>All;</w:t>
            </w:r>
            <w:proofErr w:type="gramEnd"/>
          </w:p>
          <w:p w14:paraId="0552DAB2"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ToolTip = </w:t>
            </w:r>
            <w:r w:rsidRPr="002431CB">
              <w:rPr>
                <w:rFonts w:ascii="Consolas" w:eastAsia="Times New Roman" w:hAnsi="Consolas" w:cs="Times New Roman"/>
                <w:color w:val="A31515"/>
                <w:sz w:val="21"/>
                <w:szCs w:val="21"/>
              </w:rPr>
              <w:t>'Specifies sales invoice posting date.</w:t>
            </w:r>
            <w:proofErr w:type="gramStart"/>
            <w:r w:rsidRPr="002431CB">
              <w:rPr>
                <w:rFonts w:ascii="Consolas" w:eastAsia="Times New Roman" w:hAnsi="Consolas" w:cs="Times New Roman"/>
                <w:color w:val="A31515"/>
                <w:sz w:val="21"/>
                <w:szCs w:val="21"/>
              </w:rPr>
              <w:t>'</w:t>
            </w:r>
            <w:r w:rsidRPr="002431CB">
              <w:rPr>
                <w:rFonts w:ascii="Consolas" w:eastAsia="Times New Roman" w:hAnsi="Consolas" w:cs="Times New Roman"/>
                <w:color w:val="000000"/>
                <w:sz w:val="21"/>
                <w:szCs w:val="21"/>
              </w:rPr>
              <w:t>;</w:t>
            </w:r>
            <w:proofErr w:type="gramEnd"/>
          </w:p>
          <w:p w14:paraId="569C85DA"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4DC7ECF4"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proofErr w:type="gramStart"/>
            <w:r w:rsidRPr="002431CB">
              <w:rPr>
                <w:rFonts w:ascii="Consolas" w:eastAsia="Times New Roman" w:hAnsi="Consolas" w:cs="Times New Roman"/>
                <w:color w:val="0000FF"/>
                <w:sz w:val="21"/>
                <w:szCs w:val="21"/>
              </w:rPr>
              <w:t>field(</w:t>
            </w:r>
            <w:proofErr w:type="gramEnd"/>
            <w:r w:rsidRPr="002431CB">
              <w:rPr>
                <w:rFonts w:ascii="Consolas" w:eastAsia="Times New Roman" w:hAnsi="Consolas" w:cs="Times New Roman"/>
                <w:color w:val="000000"/>
                <w:sz w:val="21"/>
                <w:szCs w:val="21"/>
              </w:rPr>
              <w:t xml:space="preserve">"Bonus No."; </w:t>
            </w:r>
            <w:proofErr w:type="spellStart"/>
            <w:r w:rsidRPr="002431CB">
              <w:rPr>
                <w:rFonts w:ascii="Consolas" w:eastAsia="Times New Roman" w:hAnsi="Consolas" w:cs="Times New Roman"/>
                <w:color w:val="000000"/>
                <w:sz w:val="21"/>
                <w:szCs w:val="21"/>
              </w:rPr>
              <w:t>Rec</w:t>
            </w:r>
            <w:r w:rsidRPr="002431CB">
              <w:rPr>
                <w:rFonts w:ascii="Consolas" w:eastAsia="Times New Roman" w:hAnsi="Consolas" w:cs="Times New Roman"/>
                <w:color w:val="0000FF"/>
                <w:sz w:val="21"/>
                <w:szCs w:val="21"/>
              </w:rPr>
              <w:t>.</w:t>
            </w:r>
            <w:r w:rsidRPr="002431CB">
              <w:rPr>
                <w:rFonts w:ascii="Consolas" w:eastAsia="Times New Roman" w:hAnsi="Consolas" w:cs="Times New Roman"/>
                <w:color w:val="000000"/>
                <w:sz w:val="21"/>
                <w:szCs w:val="21"/>
              </w:rPr>
              <w:t>"Bonus</w:t>
            </w:r>
            <w:proofErr w:type="spellEnd"/>
            <w:r w:rsidRPr="002431CB">
              <w:rPr>
                <w:rFonts w:ascii="Consolas" w:eastAsia="Times New Roman" w:hAnsi="Consolas" w:cs="Times New Roman"/>
                <w:color w:val="000000"/>
                <w:sz w:val="21"/>
                <w:szCs w:val="21"/>
              </w:rPr>
              <w:t xml:space="preserve"> No."</w:t>
            </w:r>
            <w:r w:rsidRPr="002431CB">
              <w:rPr>
                <w:rFonts w:ascii="Consolas" w:eastAsia="Times New Roman" w:hAnsi="Consolas" w:cs="Times New Roman"/>
                <w:color w:val="0000FF"/>
                <w:sz w:val="21"/>
                <w:szCs w:val="21"/>
              </w:rPr>
              <w:t>)</w:t>
            </w:r>
          </w:p>
          <w:p w14:paraId="09DA255C"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10D7F04C"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proofErr w:type="spellStart"/>
            <w:r w:rsidRPr="002431CB">
              <w:rPr>
                <w:rFonts w:ascii="Consolas" w:eastAsia="Times New Roman" w:hAnsi="Consolas" w:cs="Times New Roman"/>
                <w:color w:val="000000"/>
                <w:sz w:val="21"/>
                <w:szCs w:val="21"/>
              </w:rPr>
              <w:t>ApplicationArea</w:t>
            </w:r>
            <w:proofErr w:type="spellEnd"/>
            <w:r w:rsidRPr="002431CB">
              <w:rPr>
                <w:rFonts w:ascii="Consolas" w:eastAsia="Times New Roman" w:hAnsi="Consolas" w:cs="Times New Roman"/>
                <w:color w:val="000000"/>
                <w:sz w:val="21"/>
                <w:szCs w:val="21"/>
              </w:rPr>
              <w:t xml:space="preserve"> = </w:t>
            </w:r>
            <w:proofErr w:type="gramStart"/>
            <w:r w:rsidRPr="002431CB">
              <w:rPr>
                <w:rFonts w:ascii="Consolas" w:eastAsia="Times New Roman" w:hAnsi="Consolas" w:cs="Times New Roman"/>
                <w:color w:val="000000"/>
                <w:sz w:val="21"/>
                <w:szCs w:val="21"/>
              </w:rPr>
              <w:t>All;</w:t>
            </w:r>
            <w:proofErr w:type="gramEnd"/>
          </w:p>
          <w:p w14:paraId="472A5E17"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ToolTip = </w:t>
            </w:r>
            <w:r w:rsidRPr="002431CB">
              <w:rPr>
                <w:rFonts w:ascii="Consolas" w:eastAsia="Times New Roman" w:hAnsi="Consolas" w:cs="Times New Roman"/>
                <w:color w:val="A31515"/>
                <w:sz w:val="21"/>
                <w:szCs w:val="21"/>
              </w:rPr>
              <w:t>'Specifies bonus number.</w:t>
            </w:r>
            <w:proofErr w:type="gramStart"/>
            <w:r w:rsidRPr="002431CB">
              <w:rPr>
                <w:rFonts w:ascii="Consolas" w:eastAsia="Times New Roman" w:hAnsi="Consolas" w:cs="Times New Roman"/>
                <w:color w:val="A31515"/>
                <w:sz w:val="21"/>
                <w:szCs w:val="21"/>
              </w:rPr>
              <w:t>'</w:t>
            </w:r>
            <w:r w:rsidRPr="002431CB">
              <w:rPr>
                <w:rFonts w:ascii="Consolas" w:eastAsia="Times New Roman" w:hAnsi="Consolas" w:cs="Times New Roman"/>
                <w:color w:val="000000"/>
                <w:sz w:val="21"/>
                <w:szCs w:val="21"/>
              </w:rPr>
              <w:t>;</w:t>
            </w:r>
            <w:proofErr w:type="gramEnd"/>
          </w:p>
          <w:p w14:paraId="3F6860F6" w14:textId="77777777" w:rsidR="002431CB" w:rsidRPr="00FE4A89" w:rsidRDefault="002431CB" w:rsidP="002431CB">
            <w:pPr>
              <w:shd w:val="clear" w:color="auto" w:fill="FFFFFF"/>
              <w:spacing w:line="285" w:lineRule="atLeast"/>
              <w:jc w:val="left"/>
              <w:rPr>
                <w:rFonts w:ascii="Consolas" w:eastAsia="Times New Roman" w:hAnsi="Consolas" w:cs="Times New Roman"/>
                <w:color w:val="000000"/>
                <w:sz w:val="21"/>
                <w:szCs w:val="21"/>
                <w:lang w:val="pt-PT"/>
              </w:rPr>
            </w:pPr>
            <w:r w:rsidRPr="002431CB">
              <w:rPr>
                <w:rFonts w:ascii="Consolas" w:eastAsia="Times New Roman" w:hAnsi="Consolas" w:cs="Times New Roman"/>
                <w:color w:val="000000"/>
                <w:sz w:val="21"/>
                <w:szCs w:val="21"/>
              </w:rPr>
              <w:t xml:space="preserve">                </w:t>
            </w:r>
            <w:r w:rsidRPr="00FE4A89">
              <w:rPr>
                <w:rFonts w:ascii="Consolas" w:eastAsia="Times New Roman" w:hAnsi="Consolas" w:cs="Times New Roman"/>
                <w:color w:val="000000"/>
                <w:sz w:val="21"/>
                <w:szCs w:val="21"/>
                <w:lang w:val="pt-PT"/>
              </w:rPr>
              <w:t>}</w:t>
            </w:r>
          </w:p>
          <w:p w14:paraId="225C9795" w14:textId="77777777" w:rsidR="002431CB" w:rsidRPr="00FE4A89" w:rsidRDefault="002431CB" w:rsidP="002431CB">
            <w:pPr>
              <w:shd w:val="clear" w:color="auto" w:fill="FFFFFF"/>
              <w:spacing w:line="285" w:lineRule="atLeast"/>
              <w:jc w:val="left"/>
              <w:rPr>
                <w:rFonts w:ascii="Consolas" w:eastAsia="Times New Roman" w:hAnsi="Consolas" w:cs="Times New Roman"/>
                <w:color w:val="000000"/>
                <w:sz w:val="21"/>
                <w:szCs w:val="21"/>
                <w:lang w:val="pt-PT"/>
              </w:rPr>
            </w:pPr>
            <w:r w:rsidRPr="00FE4A89">
              <w:rPr>
                <w:rFonts w:ascii="Consolas" w:eastAsia="Times New Roman" w:hAnsi="Consolas" w:cs="Times New Roman"/>
                <w:color w:val="000000"/>
                <w:sz w:val="21"/>
                <w:szCs w:val="21"/>
                <w:lang w:val="pt-PT"/>
              </w:rPr>
              <w:t xml:space="preserve">                </w:t>
            </w:r>
            <w:r w:rsidRPr="00FE4A89">
              <w:rPr>
                <w:rFonts w:ascii="Consolas" w:eastAsia="Times New Roman" w:hAnsi="Consolas" w:cs="Times New Roman"/>
                <w:color w:val="0000FF"/>
                <w:sz w:val="21"/>
                <w:szCs w:val="21"/>
                <w:lang w:val="pt-PT"/>
              </w:rPr>
              <w:t>field(</w:t>
            </w:r>
            <w:r w:rsidRPr="00FE4A89">
              <w:rPr>
                <w:rFonts w:ascii="Consolas" w:eastAsia="Times New Roman" w:hAnsi="Consolas" w:cs="Times New Roman"/>
                <w:color w:val="000000"/>
                <w:sz w:val="21"/>
                <w:szCs w:val="21"/>
                <w:lang w:val="pt-PT"/>
              </w:rPr>
              <w:t>"Document No."; Rec</w:t>
            </w:r>
            <w:r w:rsidRPr="00FE4A89">
              <w:rPr>
                <w:rFonts w:ascii="Consolas" w:eastAsia="Times New Roman" w:hAnsi="Consolas" w:cs="Times New Roman"/>
                <w:color w:val="0000FF"/>
                <w:sz w:val="21"/>
                <w:szCs w:val="21"/>
                <w:lang w:val="pt-PT"/>
              </w:rPr>
              <w:t>.</w:t>
            </w:r>
            <w:r w:rsidRPr="00FE4A89">
              <w:rPr>
                <w:rFonts w:ascii="Consolas" w:eastAsia="Times New Roman" w:hAnsi="Consolas" w:cs="Times New Roman"/>
                <w:color w:val="000000"/>
                <w:sz w:val="21"/>
                <w:szCs w:val="21"/>
                <w:lang w:val="pt-PT"/>
              </w:rPr>
              <w:t>"Document No."</w:t>
            </w:r>
            <w:r w:rsidRPr="00FE4A89">
              <w:rPr>
                <w:rFonts w:ascii="Consolas" w:eastAsia="Times New Roman" w:hAnsi="Consolas" w:cs="Times New Roman"/>
                <w:color w:val="0000FF"/>
                <w:sz w:val="21"/>
                <w:szCs w:val="21"/>
                <w:lang w:val="pt-PT"/>
              </w:rPr>
              <w:t>)</w:t>
            </w:r>
          </w:p>
          <w:p w14:paraId="552FFD47"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FE4A89">
              <w:rPr>
                <w:rFonts w:ascii="Consolas" w:eastAsia="Times New Roman" w:hAnsi="Consolas" w:cs="Times New Roman"/>
                <w:color w:val="000000"/>
                <w:sz w:val="21"/>
                <w:szCs w:val="21"/>
                <w:lang w:val="pt-PT"/>
              </w:rPr>
              <w:t xml:space="preserve">                </w:t>
            </w:r>
            <w:r w:rsidRPr="002431CB">
              <w:rPr>
                <w:rFonts w:ascii="Consolas" w:eastAsia="Times New Roman" w:hAnsi="Consolas" w:cs="Times New Roman"/>
                <w:color w:val="000000"/>
                <w:sz w:val="21"/>
                <w:szCs w:val="21"/>
              </w:rPr>
              <w:t>{</w:t>
            </w:r>
          </w:p>
          <w:p w14:paraId="2D1477F1"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proofErr w:type="spellStart"/>
            <w:r w:rsidRPr="002431CB">
              <w:rPr>
                <w:rFonts w:ascii="Consolas" w:eastAsia="Times New Roman" w:hAnsi="Consolas" w:cs="Times New Roman"/>
                <w:color w:val="000000"/>
                <w:sz w:val="21"/>
                <w:szCs w:val="21"/>
              </w:rPr>
              <w:t>ApplicationArea</w:t>
            </w:r>
            <w:proofErr w:type="spellEnd"/>
            <w:r w:rsidRPr="002431CB">
              <w:rPr>
                <w:rFonts w:ascii="Consolas" w:eastAsia="Times New Roman" w:hAnsi="Consolas" w:cs="Times New Roman"/>
                <w:color w:val="000000"/>
                <w:sz w:val="21"/>
                <w:szCs w:val="21"/>
              </w:rPr>
              <w:t xml:space="preserve"> = </w:t>
            </w:r>
            <w:proofErr w:type="gramStart"/>
            <w:r w:rsidRPr="002431CB">
              <w:rPr>
                <w:rFonts w:ascii="Consolas" w:eastAsia="Times New Roman" w:hAnsi="Consolas" w:cs="Times New Roman"/>
                <w:color w:val="000000"/>
                <w:sz w:val="21"/>
                <w:szCs w:val="21"/>
              </w:rPr>
              <w:t>All;</w:t>
            </w:r>
            <w:proofErr w:type="gramEnd"/>
          </w:p>
          <w:p w14:paraId="054A28A7"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ToolTip = </w:t>
            </w:r>
            <w:r w:rsidRPr="002431CB">
              <w:rPr>
                <w:rFonts w:ascii="Consolas" w:eastAsia="Times New Roman" w:hAnsi="Consolas" w:cs="Times New Roman"/>
                <w:color w:val="A31515"/>
                <w:sz w:val="21"/>
                <w:szCs w:val="21"/>
              </w:rPr>
              <w:t>'Specifies sales invoice number.</w:t>
            </w:r>
            <w:proofErr w:type="gramStart"/>
            <w:r w:rsidRPr="002431CB">
              <w:rPr>
                <w:rFonts w:ascii="Consolas" w:eastAsia="Times New Roman" w:hAnsi="Consolas" w:cs="Times New Roman"/>
                <w:color w:val="A31515"/>
                <w:sz w:val="21"/>
                <w:szCs w:val="21"/>
              </w:rPr>
              <w:t>'</w:t>
            </w:r>
            <w:r w:rsidRPr="002431CB">
              <w:rPr>
                <w:rFonts w:ascii="Consolas" w:eastAsia="Times New Roman" w:hAnsi="Consolas" w:cs="Times New Roman"/>
                <w:color w:val="000000"/>
                <w:sz w:val="21"/>
                <w:szCs w:val="21"/>
              </w:rPr>
              <w:t>;</w:t>
            </w:r>
            <w:proofErr w:type="gramEnd"/>
          </w:p>
          <w:p w14:paraId="090648D1"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51242B9A"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proofErr w:type="gramStart"/>
            <w:r w:rsidRPr="002431CB">
              <w:rPr>
                <w:rFonts w:ascii="Consolas" w:eastAsia="Times New Roman" w:hAnsi="Consolas" w:cs="Times New Roman"/>
                <w:color w:val="0000FF"/>
                <w:sz w:val="21"/>
                <w:szCs w:val="21"/>
              </w:rPr>
              <w:t>field(</w:t>
            </w:r>
            <w:proofErr w:type="gramEnd"/>
            <w:r w:rsidRPr="002431CB">
              <w:rPr>
                <w:rFonts w:ascii="Consolas" w:eastAsia="Times New Roman" w:hAnsi="Consolas" w:cs="Times New Roman"/>
                <w:color w:val="000000"/>
                <w:sz w:val="21"/>
                <w:szCs w:val="21"/>
              </w:rPr>
              <w:t xml:space="preserve">"Item No."; </w:t>
            </w:r>
            <w:proofErr w:type="spellStart"/>
            <w:r w:rsidRPr="002431CB">
              <w:rPr>
                <w:rFonts w:ascii="Consolas" w:eastAsia="Times New Roman" w:hAnsi="Consolas" w:cs="Times New Roman"/>
                <w:color w:val="000000"/>
                <w:sz w:val="21"/>
                <w:szCs w:val="21"/>
              </w:rPr>
              <w:t>Rec</w:t>
            </w:r>
            <w:r w:rsidRPr="002431CB">
              <w:rPr>
                <w:rFonts w:ascii="Consolas" w:eastAsia="Times New Roman" w:hAnsi="Consolas" w:cs="Times New Roman"/>
                <w:color w:val="0000FF"/>
                <w:sz w:val="21"/>
                <w:szCs w:val="21"/>
              </w:rPr>
              <w:t>.</w:t>
            </w:r>
            <w:r w:rsidRPr="002431CB">
              <w:rPr>
                <w:rFonts w:ascii="Consolas" w:eastAsia="Times New Roman" w:hAnsi="Consolas" w:cs="Times New Roman"/>
                <w:color w:val="000000"/>
                <w:sz w:val="21"/>
                <w:szCs w:val="21"/>
              </w:rPr>
              <w:t>"Item</w:t>
            </w:r>
            <w:proofErr w:type="spellEnd"/>
            <w:r w:rsidRPr="002431CB">
              <w:rPr>
                <w:rFonts w:ascii="Consolas" w:eastAsia="Times New Roman" w:hAnsi="Consolas" w:cs="Times New Roman"/>
                <w:color w:val="000000"/>
                <w:sz w:val="21"/>
                <w:szCs w:val="21"/>
              </w:rPr>
              <w:t xml:space="preserve"> No."</w:t>
            </w:r>
            <w:r w:rsidRPr="002431CB">
              <w:rPr>
                <w:rFonts w:ascii="Consolas" w:eastAsia="Times New Roman" w:hAnsi="Consolas" w:cs="Times New Roman"/>
                <w:color w:val="0000FF"/>
                <w:sz w:val="21"/>
                <w:szCs w:val="21"/>
              </w:rPr>
              <w:t>)</w:t>
            </w:r>
          </w:p>
          <w:p w14:paraId="73A99D31"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4D00505E"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proofErr w:type="spellStart"/>
            <w:r w:rsidRPr="002431CB">
              <w:rPr>
                <w:rFonts w:ascii="Consolas" w:eastAsia="Times New Roman" w:hAnsi="Consolas" w:cs="Times New Roman"/>
                <w:color w:val="000000"/>
                <w:sz w:val="21"/>
                <w:szCs w:val="21"/>
              </w:rPr>
              <w:t>ApplicationArea</w:t>
            </w:r>
            <w:proofErr w:type="spellEnd"/>
            <w:r w:rsidRPr="002431CB">
              <w:rPr>
                <w:rFonts w:ascii="Consolas" w:eastAsia="Times New Roman" w:hAnsi="Consolas" w:cs="Times New Roman"/>
                <w:color w:val="000000"/>
                <w:sz w:val="21"/>
                <w:szCs w:val="21"/>
              </w:rPr>
              <w:t xml:space="preserve"> = </w:t>
            </w:r>
            <w:proofErr w:type="gramStart"/>
            <w:r w:rsidRPr="002431CB">
              <w:rPr>
                <w:rFonts w:ascii="Consolas" w:eastAsia="Times New Roman" w:hAnsi="Consolas" w:cs="Times New Roman"/>
                <w:color w:val="000000"/>
                <w:sz w:val="21"/>
                <w:szCs w:val="21"/>
              </w:rPr>
              <w:t>All;</w:t>
            </w:r>
            <w:proofErr w:type="gramEnd"/>
          </w:p>
          <w:p w14:paraId="201811D3"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ToolTip = </w:t>
            </w:r>
            <w:r w:rsidRPr="002431CB">
              <w:rPr>
                <w:rFonts w:ascii="Consolas" w:eastAsia="Times New Roman" w:hAnsi="Consolas" w:cs="Times New Roman"/>
                <w:color w:val="A31515"/>
                <w:sz w:val="21"/>
                <w:szCs w:val="21"/>
              </w:rPr>
              <w:t>'Specifies item number.</w:t>
            </w:r>
            <w:proofErr w:type="gramStart"/>
            <w:r w:rsidRPr="002431CB">
              <w:rPr>
                <w:rFonts w:ascii="Consolas" w:eastAsia="Times New Roman" w:hAnsi="Consolas" w:cs="Times New Roman"/>
                <w:color w:val="A31515"/>
                <w:sz w:val="21"/>
                <w:szCs w:val="21"/>
              </w:rPr>
              <w:t>'</w:t>
            </w:r>
            <w:r w:rsidRPr="002431CB">
              <w:rPr>
                <w:rFonts w:ascii="Consolas" w:eastAsia="Times New Roman" w:hAnsi="Consolas" w:cs="Times New Roman"/>
                <w:color w:val="000000"/>
                <w:sz w:val="21"/>
                <w:szCs w:val="21"/>
              </w:rPr>
              <w:t>;</w:t>
            </w:r>
            <w:proofErr w:type="gramEnd"/>
          </w:p>
          <w:p w14:paraId="56707FCD"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34E3C57F"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proofErr w:type="gramStart"/>
            <w:r w:rsidRPr="002431CB">
              <w:rPr>
                <w:rFonts w:ascii="Consolas" w:eastAsia="Times New Roman" w:hAnsi="Consolas" w:cs="Times New Roman"/>
                <w:color w:val="0000FF"/>
                <w:sz w:val="21"/>
                <w:szCs w:val="21"/>
              </w:rPr>
              <w:t>field(</w:t>
            </w:r>
            <w:proofErr w:type="gramEnd"/>
            <w:r w:rsidRPr="002431CB">
              <w:rPr>
                <w:rFonts w:ascii="Consolas" w:eastAsia="Times New Roman" w:hAnsi="Consolas" w:cs="Times New Roman"/>
                <w:color w:val="000000"/>
                <w:sz w:val="21"/>
                <w:szCs w:val="21"/>
              </w:rPr>
              <w:t xml:space="preserve">"Bonus Amount"; </w:t>
            </w:r>
            <w:proofErr w:type="spellStart"/>
            <w:r w:rsidRPr="002431CB">
              <w:rPr>
                <w:rFonts w:ascii="Consolas" w:eastAsia="Times New Roman" w:hAnsi="Consolas" w:cs="Times New Roman"/>
                <w:color w:val="000000"/>
                <w:sz w:val="21"/>
                <w:szCs w:val="21"/>
              </w:rPr>
              <w:t>Rec</w:t>
            </w:r>
            <w:r w:rsidRPr="002431CB">
              <w:rPr>
                <w:rFonts w:ascii="Consolas" w:eastAsia="Times New Roman" w:hAnsi="Consolas" w:cs="Times New Roman"/>
                <w:color w:val="0000FF"/>
                <w:sz w:val="21"/>
                <w:szCs w:val="21"/>
              </w:rPr>
              <w:t>.</w:t>
            </w:r>
            <w:r w:rsidRPr="002431CB">
              <w:rPr>
                <w:rFonts w:ascii="Consolas" w:eastAsia="Times New Roman" w:hAnsi="Consolas" w:cs="Times New Roman"/>
                <w:color w:val="000000"/>
                <w:sz w:val="21"/>
                <w:szCs w:val="21"/>
              </w:rPr>
              <w:t>"Bonus</w:t>
            </w:r>
            <w:proofErr w:type="spellEnd"/>
            <w:r w:rsidRPr="002431CB">
              <w:rPr>
                <w:rFonts w:ascii="Consolas" w:eastAsia="Times New Roman" w:hAnsi="Consolas" w:cs="Times New Roman"/>
                <w:color w:val="000000"/>
                <w:sz w:val="21"/>
                <w:szCs w:val="21"/>
              </w:rPr>
              <w:t xml:space="preserve"> Amount"</w:t>
            </w:r>
            <w:r w:rsidRPr="002431CB">
              <w:rPr>
                <w:rFonts w:ascii="Consolas" w:eastAsia="Times New Roman" w:hAnsi="Consolas" w:cs="Times New Roman"/>
                <w:color w:val="0000FF"/>
                <w:sz w:val="21"/>
                <w:szCs w:val="21"/>
              </w:rPr>
              <w:t>)</w:t>
            </w:r>
          </w:p>
          <w:p w14:paraId="211C73CD"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5B935111"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lastRenderedPageBreak/>
              <w:t xml:space="preserve">                    </w:t>
            </w:r>
            <w:proofErr w:type="spellStart"/>
            <w:r w:rsidRPr="002431CB">
              <w:rPr>
                <w:rFonts w:ascii="Consolas" w:eastAsia="Times New Roman" w:hAnsi="Consolas" w:cs="Times New Roman"/>
                <w:color w:val="000000"/>
                <w:sz w:val="21"/>
                <w:szCs w:val="21"/>
              </w:rPr>
              <w:t>ApplicationArea</w:t>
            </w:r>
            <w:proofErr w:type="spellEnd"/>
            <w:r w:rsidRPr="002431CB">
              <w:rPr>
                <w:rFonts w:ascii="Consolas" w:eastAsia="Times New Roman" w:hAnsi="Consolas" w:cs="Times New Roman"/>
                <w:color w:val="000000"/>
                <w:sz w:val="21"/>
                <w:szCs w:val="21"/>
              </w:rPr>
              <w:t xml:space="preserve"> = </w:t>
            </w:r>
            <w:proofErr w:type="gramStart"/>
            <w:r w:rsidRPr="002431CB">
              <w:rPr>
                <w:rFonts w:ascii="Consolas" w:eastAsia="Times New Roman" w:hAnsi="Consolas" w:cs="Times New Roman"/>
                <w:color w:val="000000"/>
                <w:sz w:val="21"/>
                <w:szCs w:val="21"/>
              </w:rPr>
              <w:t>All;</w:t>
            </w:r>
            <w:proofErr w:type="gramEnd"/>
          </w:p>
          <w:p w14:paraId="3D99F1F6"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ToolTip = </w:t>
            </w:r>
            <w:r w:rsidRPr="002431CB">
              <w:rPr>
                <w:rFonts w:ascii="Consolas" w:eastAsia="Times New Roman" w:hAnsi="Consolas" w:cs="Times New Roman"/>
                <w:color w:val="A31515"/>
                <w:sz w:val="21"/>
                <w:szCs w:val="21"/>
              </w:rPr>
              <w:t>'Specifies calculated bonus amount.</w:t>
            </w:r>
            <w:proofErr w:type="gramStart"/>
            <w:r w:rsidRPr="002431CB">
              <w:rPr>
                <w:rFonts w:ascii="Consolas" w:eastAsia="Times New Roman" w:hAnsi="Consolas" w:cs="Times New Roman"/>
                <w:color w:val="A31515"/>
                <w:sz w:val="21"/>
                <w:szCs w:val="21"/>
              </w:rPr>
              <w:t>'</w:t>
            </w:r>
            <w:r w:rsidRPr="002431CB">
              <w:rPr>
                <w:rFonts w:ascii="Consolas" w:eastAsia="Times New Roman" w:hAnsi="Consolas" w:cs="Times New Roman"/>
                <w:color w:val="000000"/>
                <w:sz w:val="21"/>
                <w:szCs w:val="21"/>
              </w:rPr>
              <w:t>;</w:t>
            </w:r>
            <w:proofErr w:type="gramEnd"/>
          </w:p>
          <w:p w14:paraId="55E43CB6"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2FFA03DC"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proofErr w:type="gramStart"/>
            <w:r w:rsidRPr="002431CB">
              <w:rPr>
                <w:rFonts w:ascii="Consolas" w:eastAsia="Times New Roman" w:hAnsi="Consolas" w:cs="Times New Roman"/>
                <w:color w:val="0000FF"/>
                <w:sz w:val="21"/>
                <w:szCs w:val="21"/>
              </w:rPr>
              <w:t>field(</w:t>
            </w:r>
            <w:proofErr w:type="gramEnd"/>
            <w:r w:rsidRPr="002431CB">
              <w:rPr>
                <w:rFonts w:ascii="Consolas" w:eastAsia="Times New Roman" w:hAnsi="Consolas" w:cs="Times New Roman"/>
                <w:color w:val="000000"/>
                <w:sz w:val="21"/>
                <w:szCs w:val="21"/>
              </w:rPr>
              <w:t xml:space="preserve">"Entry No."; </w:t>
            </w:r>
            <w:proofErr w:type="spellStart"/>
            <w:r w:rsidRPr="002431CB">
              <w:rPr>
                <w:rFonts w:ascii="Consolas" w:eastAsia="Times New Roman" w:hAnsi="Consolas" w:cs="Times New Roman"/>
                <w:color w:val="000000"/>
                <w:sz w:val="21"/>
                <w:szCs w:val="21"/>
              </w:rPr>
              <w:t>Rec</w:t>
            </w:r>
            <w:r w:rsidRPr="002431CB">
              <w:rPr>
                <w:rFonts w:ascii="Consolas" w:eastAsia="Times New Roman" w:hAnsi="Consolas" w:cs="Times New Roman"/>
                <w:color w:val="0000FF"/>
                <w:sz w:val="21"/>
                <w:szCs w:val="21"/>
              </w:rPr>
              <w:t>.</w:t>
            </w:r>
            <w:r w:rsidRPr="002431CB">
              <w:rPr>
                <w:rFonts w:ascii="Consolas" w:eastAsia="Times New Roman" w:hAnsi="Consolas" w:cs="Times New Roman"/>
                <w:color w:val="000000"/>
                <w:sz w:val="21"/>
                <w:szCs w:val="21"/>
              </w:rPr>
              <w:t>"Entry</w:t>
            </w:r>
            <w:proofErr w:type="spellEnd"/>
            <w:r w:rsidRPr="002431CB">
              <w:rPr>
                <w:rFonts w:ascii="Consolas" w:eastAsia="Times New Roman" w:hAnsi="Consolas" w:cs="Times New Roman"/>
                <w:color w:val="000000"/>
                <w:sz w:val="21"/>
                <w:szCs w:val="21"/>
              </w:rPr>
              <w:t xml:space="preserve"> No."</w:t>
            </w:r>
            <w:r w:rsidRPr="002431CB">
              <w:rPr>
                <w:rFonts w:ascii="Consolas" w:eastAsia="Times New Roman" w:hAnsi="Consolas" w:cs="Times New Roman"/>
                <w:color w:val="0000FF"/>
                <w:sz w:val="21"/>
                <w:szCs w:val="21"/>
              </w:rPr>
              <w:t>)</w:t>
            </w:r>
          </w:p>
          <w:p w14:paraId="2572DE6C"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42CBA45C"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proofErr w:type="spellStart"/>
            <w:r w:rsidRPr="002431CB">
              <w:rPr>
                <w:rFonts w:ascii="Consolas" w:eastAsia="Times New Roman" w:hAnsi="Consolas" w:cs="Times New Roman"/>
                <w:color w:val="000000"/>
                <w:sz w:val="21"/>
                <w:szCs w:val="21"/>
              </w:rPr>
              <w:t>ApplicationArea</w:t>
            </w:r>
            <w:proofErr w:type="spellEnd"/>
            <w:r w:rsidRPr="002431CB">
              <w:rPr>
                <w:rFonts w:ascii="Consolas" w:eastAsia="Times New Roman" w:hAnsi="Consolas" w:cs="Times New Roman"/>
                <w:color w:val="000000"/>
                <w:sz w:val="21"/>
                <w:szCs w:val="21"/>
              </w:rPr>
              <w:t xml:space="preserve"> = </w:t>
            </w:r>
            <w:proofErr w:type="gramStart"/>
            <w:r w:rsidRPr="002431CB">
              <w:rPr>
                <w:rFonts w:ascii="Consolas" w:eastAsia="Times New Roman" w:hAnsi="Consolas" w:cs="Times New Roman"/>
                <w:color w:val="000000"/>
                <w:sz w:val="21"/>
                <w:szCs w:val="21"/>
              </w:rPr>
              <w:t>All;</w:t>
            </w:r>
            <w:proofErr w:type="gramEnd"/>
          </w:p>
          <w:p w14:paraId="196D3012"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ToolTip = </w:t>
            </w:r>
            <w:r w:rsidRPr="002431CB">
              <w:rPr>
                <w:rFonts w:ascii="Consolas" w:eastAsia="Times New Roman" w:hAnsi="Consolas" w:cs="Times New Roman"/>
                <w:color w:val="A31515"/>
                <w:sz w:val="21"/>
                <w:szCs w:val="21"/>
              </w:rPr>
              <w:t>'Specifies entry number for the ledger.</w:t>
            </w:r>
            <w:proofErr w:type="gramStart"/>
            <w:r w:rsidRPr="002431CB">
              <w:rPr>
                <w:rFonts w:ascii="Consolas" w:eastAsia="Times New Roman" w:hAnsi="Consolas" w:cs="Times New Roman"/>
                <w:color w:val="A31515"/>
                <w:sz w:val="21"/>
                <w:szCs w:val="21"/>
              </w:rPr>
              <w:t>'</w:t>
            </w:r>
            <w:r w:rsidRPr="002431CB">
              <w:rPr>
                <w:rFonts w:ascii="Consolas" w:eastAsia="Times New Roman" w:hAnsi="Consolas" w:cs="Times New Roman"/>
                <w:color w:val="000000"/>
                <w:sz w:val="21"/>
                <w:szCs w:val="21"/>
              </w:rPr>
              <w:t>;</w:t>
            </w:r>
            <w:proofErr w:type="gramEnd"/>
          </w:p>
          <w:p w14:paraId="0CD9E36E"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1DF6B1FA"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1C169472"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29499DFA"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083E3B04"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w:t>
            </w:r>
          </w:p>
          <w:p w14:paraId="63A0E5B7" w14:textId="77777777" w:rsidR="00CC2315" w:rsidRDefault="00CC2315" w:rsidP="000B213F">
            <w:pPr>
              <w:pStyle w:val="ListParagraph"/>
              <w:ind w:left="0"/>
              <w:rPr>
                <w:rStyle w:val="Heading3Char"/>
              </w:rPr>
            </w:pPr>
            <w:r>
              <w:rPr>
                <w:rStyle w:val="Heading3Char"/>
              </w:rPr>
              <w:t xml:space="preserve"> </w:t>
            </w:r>
          </w:p>
        </w:tc>
      </w:tr>
    </w:tbl>
    <w:p w14:paraId="43E9FD3D" w14:textId="75160161" w:rsidR="00BF72F0" w:rsidRDefault="00BF72F0" w:rsidP="006A5D35">
      <w:pPr>
        <w:rPr>
          <w:rStyle w:val="Heading3Char"/>
        </w:rPr>
      </w:pPr>
    </w:p>
    <w:tbl>
      <w:tblPr>
        <w:tblStyle w:val="TableGrid"/>
        <w:tblW w:w="0" w:type="auto"/>
        <w:tblInd w:w="360" w:type="dxa"/>
        <w:tblLook w:val="04A0" w:firstRow="1" w:lastRow="0" w:firstColumn="1" w:lastColumn="0" w:noHBand="0" w:noVBand="1"/>
      </w:tblPr>
      <w:tblGrid>
        <w:gridCol w:w="8636"/>
      </w:tblGrid>
      <w:tr w:rsidR="00BF72F0" w14:paraId="2C02B738" w14:textId="77777777" w:rsidTr="000B213F">
        <w:tc>
          <w:tcPr>
            <w:tcW w:w="9016" w:type="dxa"/>
            <w:tcBorders>
              <w:top w:val="double" w:sz="4" w:space="0" w:color="auto"/>
              <w:left w:val="double" w:sz="4" w:space="0" w:color="auto"/>
              <w:bottom w:val="double" w:sz="4" w:space="0" w:color="auto"/>
              <w:right w:val="double" w:sz="4" w:space="0" w:color="auto"/>
            </w:tcBorders>
          </w:tcPr>
          <w:p w14:paraId="02A4E79A" w14:textId="77777777" w:rsidR="00BF72F0" w:rsidRPr="00FE4A89" w:rsidRDefault="00BF72F0" w:rsidP="000B213F">
            <w:pPr>
              <w:shd w:val="clear" w:color="auto" w:fill="FFFFFF"/>
              <w:spacing w:line="285" w:lineRule="atLeast"/>
              <w:jc w:val="left"/>
              <w:rPr>
                <w:rFonts w:ascii="Consolas" w:eastAsia="Times New Roman" w:hAnsi="Consolas" w:cs="Times New Roman"/>
                <w:color w:val="000000"/>
                <w:sz w:val="21"/>
                <w:szCs w:val="21"/>
                <w:lang w:val="fr-FR"/>
              </w:rPr>
            </w:pPr>
          </w:p>
          <w:p w14:paraId="05905CA3" w14:textId="77777777" w:rsidR="006A5D35" w:rsidRPr="006A5D35" w:rsidRDefault="006A5D35" w:rsidP="006A5D35">
            <w:pPr>
              <w:shd w:val="clear" w:color="auto" w:fill="FFFFFF"/>
              <w:spacing w:line="285" w:lineRule="atLeast"/>
              <w:jc w:val="left"/>
              <w:rPr>
                <w:rFonts w:ascii="Consolas" w:eastAsia="Times New Roman" w:hAnsi="Consolas" w:cs="Times New Roman"/>
                <w:color w:val="000000"/>
                <w:sz w:val="21"/>
                <w:szCs w:val="21"/>
              </w:rPr>
            </w:pPr>
            <w:r w:rsidRPr="006A5D35">
              <w:rPr>
                <w:rFonts w:ascii="Consolas" w:eastAsia="Times New Roman" w:hAnsi="Consolas" w:cs="Times New Roman"/>
                <w:color w:val="0000FF"/>
                <w:sz w:val="21"/>
                <w:szCs w:val="21"/>
              </w:rPr>
              <w:t>table</w:t>
            </w:r>
            <w:r w:rsidRPr="006A5D35">
              <w:rPr>
                <w:rFonts w:ascii="Consolas" w:eastAsia="Times New Roman" w:hAnsi="Consolas" w:cs="Times New Roman"/>
                <w:color w:val="000000"/>
                <w:sz w:val="21"/>
                <w:szCs w:val="21"/>
              </w:rPr>
              <w:t xml:space="preserve"> </w:t>
            </w:r>
            <w:r w:rsidRPr="006A5D35">
              <w:rPr>
                <w:rFonts w:ascii="Consolas" w:eastAsia="Times New Roman" w:hAnsi="Consolas" w:cs="Times New Roman"/>
                <w:color w:val="098658"/>
                <w:sz w:val="21"/>
                <w:szCs w:val="21"/>
              </w:rPr>
              <w:t>65402</w:t>
            </w:r>
            <w:r w:rsidRPr="006A5D35">
              <w:rPr>
                <w:rFonts w:ascii="Consolas" w:eastAsia="Times New Roman" w:hAnsi="Consolas" w:cs="Times New Roman"/>
                <w:color w:val="000000"/>
                <w:sz w:val="21"/>
                <w:szCs w:val="21"/>
              </w:rPr>
              <w:t xml:space="preserve"> "MNB Bonus Entry"</w:t>
            </w:r>
          </w:p>
          <w:p w14:paraId="0E3E7BAF" w14:textId="77777777" w:rsidR="006A5D35" w:rsidRPr="006A5D35" w:rsidRDefault="006A5D35" w:rsidP="006A5D35">
            <w:pPr>
              <w:shd w:val="clear" w:color="auto" w:fill="FFFFFF"/>
              <w:spacing w:line="285" w:lineRule="atLeast"/>
              <w:jc w:val="left"/>
              <w:rPr>
                <w:rFonts w:ascii="Consolas" w:eastAsia="Times New Roman" w:hAnsi="Consolas" w:cs="Times New Roman"/>
                <w:color w:val="000000"/>
                <w:sz w:val="21"/>
                <w:szCs w:val="21"/>
              </w:rPr>
            </w:pPr>
            <w:r w:rsidRPr="006A5D35">
              <w:rPr>
                <w:rFonts w:ascii="Consolas" w:eastAsia="Times New Roman" w:hAnsi="Consolas" w:cs="Times New Roman"/>
                <w:color w:val="000000"/>
                <w:sz w:val="21"/>
                <w:szCs w:val="21"/>
              </w:rPr>
              <w:t>{</w:t>
            </w:r>
          </w:p>
          <w:p w14:paraId="0E1BB155" w14:textId="77777777" w:rsidR="006A5D35" w:rsidRPr="006A5D35" w:rsidRDefault="006A5D35" w:rsidP="006A5D35">
            <w:pPr>
              <w:shd w:val="clear" w:color="auto" w:fill="FFFFFF"/>
              <w:spacing w:line="285" w:lineRule="atLeast"/>
              <w:jc w:val="left"/>
              <w:rPr>
                <w:rFonts w:ascii="Consolas" w:eastAsia="Times New Roman" w:hAnsi="Consolas" w:cs="Times New Roman"/>
                <w:color w:val="000000"/>
                <w:sz w:val="21"/>
                <w:szCs w:val="21"/>
              </w:rPr>
            </w:pPr>
            <w:r w:rsidRPr="006A5D35">
              <w:rPr>
                <w:rFonts w:ascii="Consolas" w:eastAsia="Times New Roman" w:hAnsi="Consolas" w:cs="Times New Roman"/>
                <w:color w:val="000000"/>
                <w:sz w:val="21"/>
                <w:szCs w:val="21"/>
              </w:rPr>
              <w:t xml:space="preserve">    </w:t>
            </w:r>
            <w:r w:rsidRPr="006A5D35">
              <w:rPr>
                <w:rFonts w:ascii="Consolas" w:eastAsia="Times New Roman" w:hAnsi="Consolas" w:cs="Times New Roman"/>
                <w:color w:val="0000FF"/>
                <w:sz w:val="21"/>
                <w:szCs w:val="21"/>
              </w:rPr>
              <w:t>DataClassification</w:t>
            </w:r>
            <w:r w:rsidRPr="006A5D35">
              <w:rPr>
                <w:rFonts w:ascii="Consolas" w:eastAsia="Times New Roman" w:hAnsi="Consolas" w:cs="Times New Roman"/>
                <w:color w:val="000000"/>
                <w:sz w:val="21"/>
                <w:szCs w:val="21"/>
              </w:rPr>
              <w:t xml:space="preserve"> = </w:t>
            </w:r>
            <w:proofErr w:type="gramStart"/>
            <w:r w:rsidRPr="006A5D35">
              <w:rPr>
                <w:rFonts w:ascii="Consolas" w:eastAsia="Times New Roman" w:hAnsi="Consolas" w:cs="Times New Roman"/>
                <w:color w:val="000000"/>
                <w:sz w:val="21"/>
                <w:szCs w:val="21"/>
              </w:rPr>
              <w:t>CustomerContent;</w:t>
            </w:r>
            <w:proofErr w:type="gramEnd"/>
          </w:p>
          <w:p w14:paraId="576ECBAA" w14:textId="77777777" w:rsidR="006A5D35" w:rsidRPr="006A5D35" w:rsidRDefault="006A5D35" w:rsidP="006A5D35">
            <w:pPr>
              <w:shd w:val="clear" w:color="auto" w:fill="FFFFFF"/>
              <w:spacing w:line="285" w:lineRule="atLeast"/>
              <w:jc w:val="left"/>
              <w:rPr>
                <w:rFonts w:ascii="Consolas" w:eastAsia="Times New Roman" w:hAnsi="Consolas" w:cs="Times New Roman"/>
                <w:color w:val="000000"/>
                <w:sz w:val="21"/>
                <w:szCs w:val="21"/>
              </w:rPr>
            </w:pPr>
            <w:r w:rsidRPr="006A5D35">
              <w:rPr>
                <w:rFonts w:ascii="Consolas" w:eastAsia="Times New Roman" w:hAnsi="Consolas" w:cs="Times New Roman"/>
                <w:color w:val="000000"/>
                <w:sz w:val="21"/>
                <w:szCs w:val="21"/>
              </w:rPr>
              <w:t xml:space="preserve">    Caption = </w:t>
            </w:r>
            <w:r w:rsidRPr="006A5D35">
              <w:rPr>
                <w:rFonts w:ascii="Consolas" w:eastAsia="Times New Roman" w:hAnsi="Consolas" w:cs="Times New Roman"/>
                <w:color w:val="A31515"/>
                <w:sz w:val="21"/>
                <w:szCs w:val="21"/>
              </w:rPr>
              <w:t>'Bonus Entry</w:t>
            </w:r>
            <w:proofErr w:type="gramStart"/>
            <w:r w:rsidRPr="006A5D35">
              <w:rPr>
                <w:rFonts w:ascii="Consolas" w:eastAsia="Times New Roman" w:hAnsi="Consolas" w:cs="Times New Roman"/>
                <w:color w:val="A31515"/>
                <w:sz w:val="21"/>
                <w:szCs w:val="21"/>
              </w:rPr>
              <w:t>'</w:t>
            </w:r>
            <w:r w:rsidRPr="006A5D35">
              <w:rPr>
                <w:rFonts w:ascii="Consolas" w:eastAsia="Times New Roman" w:hAnsi="Consolas" w:cs="Times New Roman"/>
                <w:color w:val="000000"/>
                <w:sz w:val="21"/>
                <w:szCs w:val="21"/>
              </w:rPr>
              <w:t>;</w:t>
            </w:r>
            <w:proofErr w:type="gramEnd"/>
          </w:p>
          <w:p w14:paraId="50882507" w14:textId="77777777" w:rsidR="006A5D35" w:rsidRPr="006A5D35" w:rsidRDefault="006A5D35" w:rsidP="006A5D35">
            <w:pPr>
              <w:shd w:val="clear" w:color="auto" w:fill="FFFFFF"/>
              <w:spacing w:line="285" w:lineRule="atLeast"/>
              <w:jc w:val="left"/>
              <w:rPr>
                <w:rFonts w:ascii="Consolas" w:eastAsia="Times New Roman" w:hAnsi="Consolas" w:cs="Times New Roman"/>
                <w:color w:val="000000"/>
                <w:sz w:val="21"/>
                <w:szCs w:val="21"/>
              </w:rPr>
            </w:pPr>
            <w:r w:rsidRPr="006A5D35">
              <w:rPr>
                <w:rFonts w:ascii="Consolas" w:eastAsia="Times New Roman" w:hAnsi="Consolas" w:cs="Times New Roman"/>
                <w:color w:val="000000"/>
                <w:sz w:val="21"/>
                <w:szCs w:val="21"/>
              </w:rPr>
              <w:t xml:space="preserve">    </w:t>
            </w:r>
            <w:proofErr w:type="spellStart"/>
            <w:r w:rsidRPr="006A5D35">
              <w:rPr>
                <w:rFonts w:ascii="Consolas" w:eastAsia="Times New Roman" w:hAnsi="Consolas" w:cs="Times New Roman"/>
                <w:color w:val="000000"/>
                <w:sz w:val="21"/>
                <w:szCs w:val="21"/>
              </w:rPr>
              <w:t>LookupPageId</w:t>
            </w:r>
            <w:proofErr w:type="spellEnd"/>
            <w:r w:rsidRPr="006A5D35">
              <w:rPr>
                <w:rFonts w:ascii="Consolas" w:eastAsia="Times New Roman" w:hAnsi="Consolas" w:cs="Times New Roman"/>
                <w:color w:val="000000"/>
                <w:sz w:val="21"/>
                <w:szCs w:val="21"/>
              </w:rPr>
              <w:t xml:space="preserve"> = "MNB Bonus Entries</w:t>
            </w:r>
            <w:proofErr w:type="gramStart"/>
            <w:r w:rsidRPr="006A5D35">
              <w:rPr>
                <w:rFonts w:ascii="Consolas" w:eastAsia="Times New Roman" w:hAnsi="Consolas" w:cs="Times New Roman"/>
                <w:color w:val="000000"/>
                <w:sz w:val="21"/>
                <w:szCs w:val="21"/>
              </w:rPr>
              <w:t>";</w:t>
            </w:r>
            <w:proofErr w:type="gramEnd"/>
          </w:p>
          <w:p w14:paraId="12016971" w14:textId="77777777" w:rsidR="006A5D35" w:rsidRPr="006A5D35" w:rsidRDefault="006A5D35" w:rsidP="006A5D35">
            <w:pPr>
              <w:shd w:val="clear" w:color="auto" w:fill="FFFFFF"/>
              <w:spacing w:line="285" w:lineRule="atLeast"/>
              <w:jc w:val="left"/>
              <w:rPr>
                <w:rFonts w:ascii="Consolas" w:eastAsia="Times New Roman" w:hAnsi="Consolas" w:cs="Times New Roman"/>
                <w:color w:val="000000"/>
                <w:sz w:val="21"/>
                <w:szCs w:val="21"/>
              </w:rPr>
            </w:pPr>
            <w:r w:rsidRPr="006A5D35">
              <w:rPr>
                <w:rFonts w:ascii="Consolas" w:eastAsia="Times New Roman" w:hAnsi="Consolas" w:cs="Times New Roman"/>
                <w:color w:val="000000"/>
                <w:sz w:val="21"/>
                <w:szCs w:val="21"/>
              </w:rPr>
              <w:t xml:space="preserve">    </w:t>
            </w:r>
            <w:proofErr w:type="spellStart"/>
            <w:r w:rsidRPr="006A5D35">
              <w:rPr>
                <w:rFonts w:ascii="Consolas" w:eastAsia="Times New Roman" w:hAnsi="Consolas" w:cs="Times New Roman"/>
                <w:color w:val="000000"/>
                <w:sz w:val="21"/>
                <w:szCs w:val="21"/>
              </w:rPr>
              <w:t>DrillDownPageId</w:t>
            </w:r>
            <w:proofErr w:type="spellEnd"/>
            <w:r w:rsidRPr="006A5D35">
              <w:rPr>
                <w:rFonts w:ascii="Consolas" w:eastAsia="Times New Roman" w:hAnsi="Consolas" w:cs="Times New Roman"/>
                <w:color w:val="000000"/>
                <w:sz w:val="21"/>
                <w:szCs w:val="21"/>
              </w:rPr>
              <w:t xml:space="preserve"> = "MNB Bonus Entries</w:t>
            </w:r>
            <w:proofErr w:type="gramStart"/>
            <w:r w:rsidRPr="006A5D35">
              <w:rPr>
                <w:rFonts w:ascii="Consolas" w:eastAsia="Times New Roman" w:hAnsi="Consolas" w:cs="Times New Roman"/>
                <w:color w:val="000000"/>
                <w:sz w:val="21"/>
                <w:szCs w:val="21"/>
              </w:rPr>
              <w:t>";</w:t>
            </w:r>
            <w:proofErr w:type="gramEnd"/>
          </w:p>
          <w:p w14:paraId="77164284" w14:textId="77777777" w:rsidR="00BF72F0" w:rsidRDefault="00BF72F0" w:rsidP="000B213F">
            <w:pPr>
              <w:pStyle w:val="ListParagraph"/>
              <w:ind w:left="0"/>
              <w:rPr>
                <w:rStyle w:val="Heading3Char"/>
              </w:rPr>
            </w:pPr>
            <w:r>
              <w:rPr>
                <w:rStyle w:val="Heading3Char"/>
              </w:rPr>
              <w:t xml:space="preserve"> </w:t>
            </w:r>
          </w:p>
        </w:tc>
      </w:tr>
    </w:tbl>
    <w:p w14:paraId="7DAF29F8" w14:textId="77777777" w:rsidR="00BF72F0" w:rsidRDefault="00BF72F0" w:rsidP="002431CB">
      <w:pPr>
        <w:pStyle w:val="ListParagraph"/>
        <w:ind w:left="1080"/>
      </w:pPr>
    </w:p>
    <w:p w14:paraId="058F2FF3" w14:textId="36A8BCA6" w:rsidR="004A4542" w:rsidRDefault="00621FC3" w:rsidP="002431CB">
      <w:pPr>
        <w:pStyle w:val="ListParagraph"/>
        <w:ind w:left="1080"/>
      </w:pPr>
      <w:r w:rsidRPr="00621FC3">
        <w:rPr>
          <w:noProof/>
        </w:rPr>
        <w:drawing>
          <wp:inline distT="0" distB="0" distL="0" distR="0" wp14:anchorId="0259EC13" wp14:editId="1439E9CB">
            <wp:extent cx="5731510" cy="1161415"/>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161415"/>
                    </a:xfrm>
                    <a:prstGeom prst="rect">
                      <a:avLst/>
                    </a:prstGeom>
                  </pic:spPr>
                </pic:pic>
              </a:graphicData>
            </a:graphic>
          </wp:inline>
        </w:drawing>
      </w:r>
    </w:p>
    <w:p w14:paraId="5CE91B6C" w14:textId="3F3A2316" w:rsidR="009A7109" w:rsidRPr="007447F1" w:rsidRDefault="00B57479" w:rsidP="00B57479">
      <w:pPr>
        <w:spacing w:line="480" w:lineRule="auto"/>
        <w:rPr>
          <w:i/>
          <w:sz w:val="20"/>
        </w:rPr>
      </w:pPr>
      <w:r w:rsidRPr="00E016E8">
        <w:rPr>
          <w:rStyle w:val="Heading3Char"/>
          <w:noProof/>
        </w:rPr>
        <w:drawing>
          <wp:inline distT="0" distB="0" distL="0" distR="0" wp14:anchorId="5243C718" wp14:editId="0D39BB17">
            <wp:extent cx="252412" cy="252412"/>
            <wp:effectExtent l="0" t="0" r="0" b="0"/>
            <wp:docPr id="166" name="Graphic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Pr>
          <w:i/>
          <w:sz w:val="20"/>
        </w:rPr>
        <w:t xml:space="preserve">The reason to block </w:t>
      </w:r>
      <w:r w:rsidR="00AE71DB">
        <w:rPr>
          <w:i/>
          <w:sz w:val="20"/>
        </w:rPr>
        <w:t xml:space="preserve">editable on the table level and page level is to avoid </w:t>
      </w:r>
      <w:r w:rsidR="00621FC3">
        <w:rPr>
          <w:i/>
          <w:sz w:val="20"/>
        </w:rPr>
        <w:t xml:space="preserve">the </w:t>
      </w:r>
      <w:r w:rsidR="00AE71DB">
        <w:rPr>
          <w:i/>
          <w:sz w:val="20"/>
        </w:rPr>
        <w:t>situation when other developer</w:t>
      </w:r>
      <w:r w:rsidR="00621FC3">
        <w:rPr>
          <w:i/>
          <w:sz w:val="20"/>
        </w:rPr>
        <w:t>s</w:t>
      </w:r>
      <w:r w:rsidR="00AE71DB">
        <w:rPr>
          <w:i/>
          <w:sz w:val="20"/>
        </w:rPr>
        <w:t xml:space="preserve"> or compan</w:t>
      </w:r>
      <w:r w:rsidR="00621FC3">
        <w:rPr>
          <w:i/>
          <w:sz w:val="20"/>
        </w:rPr>
        <w:t>ies</w:t>
      </w:r>
      <w:r w:rsidR="00AE71DB">
        <w:rPr>
          <w:i/>
          <w:sz w:val="20"/>
        </w:rPr>
        <w:t xml:space="preserve"> that will extend the solution </w:t>
      </w:r>
      <w:r w:rsidR="00303AFF">
        <w:rPr>
          <w:i/>
          <w:sz w:val="20"/>
        </w:rPr>
        <w:t xml:space="preserve">will not allow (even by mistake) </w:t>
      </w:r>
      <w:r w:rsidR="00621FC3">
        <w:rPr>
          <w:i/>
          <w:sz w:val="20"/>
        </w:rPr>
        <w:t xml:space="preserve">to </w:t>
      </w:r>
      <w:r w:rsidR="00303AFF">
        <w:rPr>
          <w:i/>
          <w:sz w:val="20"/>
        </w:rPr>
        <w:t xml:space="preserve">edit the records by creating </w:t>
      </w:r>
      <w:r w:rsidR="00621FC3">
        <w:rPr>
          <w:i/>
          <w:sz w:val="20"/>
        </w:rPr>
        <w:t>a</w:t>
      </w:r>
      <w:r w:rsidR="00303AFF">
        <w:rPr>
          <w:i/>
          <w:sz w:val="20"/>
        </w:rPr>
        <w:t xml:space="preserve"> new page with </w:t>
      </w:r>
      <w:r w:rsidR="009A7109">
        <w:rPr>
          <w:i/>
          <w:sz w:val="20"/>
        </w:rPr>
        <w:t>the same source table.</w:t>
      </w:r>
    </w:p>
    <w:p w14:paraId="3071387B" w14:textId="048E7756" w:rsidR="007D2A8F" w:rsidRDefault="007D2A8F" w:rsidP="004C6005">
      <w:pPr>
        <w:pStyle w:val="ListParagraph"/>
        <w:numPr>
          <w:ilvl w:val="0"/>
          <w:numId w:val="31"/>
        </w:numPr>
      </w:pPr>
      <w:r>
        <w:t xml:space="preserve">Open the file </w:t>
      </w:r>
      <w:r w:rsidRPr="007D2A8F">
        <w:rPr>
          <w:b/>
        </w:rPr>
        <w:t xml:space="preserve">BonusCard.Page.al </w:t>
      </w:r>
      <w:r>
        <w:t xml:space="preserve">and add new action </w:t>
      </w:r>
      <w:proofErr w:type="spellStart"/>
      <w:r w:rsidRPr="007D2A8F">
        <w:rPr>
          <w:b/>
        </w:rPr>
        <w:t>BonusEntries</w:t>
      </w:r>
      <w:proofErr w:type="spellEnd"/>
    </w:p>
    <w:p w14:paraId="02908BD9" w14:textId="3CEB9058" w:rsidR="007D2A8F" w:rsidRDefault="007D2A8F" w:rsidP="004C6005">
      <w:pPr>
        <w:pStyle w:val="ListParagraph"/>
        <w:numPr>
          <w:ilvl w:val="0"/>
          <w:numId w:val="31"/>
        </w:numPr>
      </w:pPr>
      <w:r>
        <w:t xml:space="preserve">The action should open the page </w:t>
      </w:r>
      <w:r w:rsidRPr="007D2A8F">
        <w:rPr>
          <w:b/>
        </w:rPr>
        <w:t>MNB Bonus Entries</w:t>
      </w:r>
      <w:r>
        <w:t xml:space="preserve"> for </w:t>
      </w:r>
      <w:r w:rsidR="00995F1F">
        <w:t xml:space="preserve">the </w:t>
      </w:r>
      <w:r>
        <w:t xml:space="preserve">Bonus from which the action is run. Action should be placed in </w:t>
      </w:r>
      <w:r w:rsidR="00C658CE">
        <w:t xml:space="preserve">the </w:t>
      </w:r>
      <w:r w:rsidR="00611CB3">
        <w:t xml:space="preserve">area </w:t>
      </w:r>
      <w:r w:rsidR="00611CB3" w:rsidRPr="00C658CE">
        <w:rPr>
          <w:b/>
        </w:rPr>
        <w:t>Navigation</w:t>
      </w:r>
    </w:p>
    <w:p w14:paraId="5F206C88" w14:textId="51797E35" w:rsidR="00995F1F" w:rsidRPr="006A5D35" w:rsidRDefault="007D2A8F" w:rsidP="004C6005">
      <w:pPr>
        <w:pStyle w:val="ListParagraph"/>
        <w:numPr>
          <w:ilvl w:val="0"/>
          <w:numId w:val="31"/>
        </w:numPr>
        <w:rPr>
          <w:rStyle w:val="Heading3Char"/>
          <w:rFonts w:asciiTheme="minorHAnsi" w:eastAsiaTheme="minorHAnsi" w:hAnsiTheme="minorHAnsi" w:cstheme="minorBidi"/>
          <w:smallCaps w:val="0"/>
          <w:spacing w:val="0"/>
          <w:sz w:val="22"/>
          <w:szCs w:val="22"/>
        </w:rPr>
      </w:pPr>
      <w:r>
        <w:t xml:space="preserve">Copy the action to </w:t>
      </w:r>
      <w:r w:rsidR="00995F1F">
        <w:t xml:space="preserve">the </w:t>
      </w:r>
      <w:r w:rsidRPr="007D2A8F">
        <w:rPr>
          <w:b/>
        </w:rPr>
        <w:t>MNB Bonus List</w:t>
      </w:r>
      <w:r>
        <w:t xml:space="preserve"> page</w:t>
      </w:r>
    </w:p>
    <w:tbl>
      <w:tblPr>
        <w:tblStyle w:val="TableGrid"/>
        <w:tblW w:w="0" w:type="auto"/>
        <w:tblInd w:w="360" w:type="dxa"/>
        <w:tblLook w:val="04A0" w:firstRow="1" w:lastRow="0" w:firstColumn="1" w:lastColumn="0" w:noHBand="0" w:noVBand="1"/>
      </w:tblPr>
      <w:tblGrid>
        <w:gridCol w:w="8636"/>
      </w:tblGrid>
      <w:tr w:rsidR="00DE0A0C" w14:paraId="7C0E03A2" w14:textId="77777777" w:rsidTr="000B213F">
        <w:tc>
          <w:tcPr>
            <w:tcW w:w="9016" w:type="dxa"/>
            <w:tcBorders>
              <w:top w:val="double" w:sz="4" w:space="0" w:color="auto"/>
              <w:left w:val="double" w:sz="4" w:space="0" w:color="auto"/>
              <w:bottom w:val="double" w:sz="4" w:space="0" w:color="auto"/>
              <w:right w:val="double" w:sz="4" w:space="0" w:color="auto"/>
            </w:tcBorders>
          </w:tcPr>
          <w:p w14:paraId="6FDEA412" w14:textId="77777777" w:rsidR="00DE0A0C" w:rsidRDefault="00DE0A0C" w:rsidP="000B213F">
            <w:pPr>
              <w:shd w:val="clear" w:color="auto" w:fill="FFFFFF"/>
              <w:spacing w:line="285" w:lineRule="atLeast"/>
              <w:jc w:val="left"/>
              <w:rPr>
                <w:rFonts w:ascii="Consolas" w:eastAsia="Times New Roman" w:hAnsi="Consolas" w:cs="Times New Roman"/>
                <w:color w:val="000000"/>
                <w:sz w:val="21"/>
                <w:szCs w:val="21"/>
              </w:rPr>
            </w:pPr>
          </w:p>
          <w:p w14:paraId="5C10BA71" w14:textId="473D8878" w:rsidR="00DE0A0C" w:rsidRPr="00DE0A0C" w:rsidRDefault="00DE0A0C" w:rsidP="00DE0A0C">
            <w:pPr>
              <w:shd w:val="clear" w:color="auto" w:fill="FFFFFF"/>
              <w:spacing w:line="285" w:lineRule="atLeast"/>
              <w:jc w:val="left"/>
              <w:rPr>
                <w:rFonts w:ascii="Consolas" w:eastAsia="Times New Roman" w:hAnsi="Consolas" w:cs="Times New Roman"/>
                <w:color w:val="000000"/>
                <w:sz w:val="21"/>
                <w:szCs w:val="21"/>
              </w:rPr>
            </w:pPr>
            <w:proofErr w:type="gramStart"/>
            <w:r w:rsidRPr="00DE0A0C">
              <w:rPr>
                <w:rFonts w:ascii="Consolas" w:eastAsia="Times New Roman" w:hAnsi="Consolas" w:cs="Times New Roman"/>
                <w:color w:val="0000FF"/>
                <w:sz w:val="21"/>
                <w:szCs w:val="21"/>
              </w:rPr>
              <w:t>action(</w:t>
            </w:r>
            <w:proofErr w:type="spellStart"/>
            <w:proofErr w:type="gramEnd"/>
            <w:r w:rsidRPr="00DE0A0C">
              <w:rPr>
                <w:rFonts w:ascii="Consolas" w:eastAsia="Times New Roman" w:hAnsi="Consolas" w:cs="Times New Roman"/>
                <w:color w:val="000000"/>
                <w:sz w:val="21"/>
                <w:szCs w:val="21"/>
              </w:rPr>
              <w:t>BonusEntries</w:t>
            </w:r>
            <w:proofErr w:type="spellEnd"/>
            <w:r w:rsidRPr="00DE0A0C">
              <w:rPr>
                <w:rFonts w:ascii="Consolas" w:eastAsia="Times New Roman" w:hAnsi="Consolas" w:cs="Times New Roman"/>
                <w:color w:val="0000FF"/>
                <w:sz w:val="21"/>
                <w:szCs w:val="21"/>
              </w:rPr>
              <w:t>)</w:t>
            </w:r>
          </w:p>
          <w:p w14:paraId="08CD6B74" w14:textId="1EA93B0A" w:rsidR="00DE0A0C" w:rsidRPr="00DE0A0C" w:rsidRDefault="00DE0A0C" w:rsidP="00DE0A0C">
            <w:pPr>
              <w:shd w:val="clear" w:color="auto" w:fill="FFFFFF"/>
              <w:spacing w:line="285" w:lineRule="atLeast"/>
              <w:jc w:val="left"/>
              <w:rPr>
                <w:rFonts w:ascii="Consolas" w:eastAsia="Times New Roman" w:hAnsi="Consolas" w:cs="Times New Roman"/>
                <w:color w:val="000000"/>
                <w:sz w:val="21"/>
                <w:szCs w:val="21"/>
              </w:rPr>
            </w:pPr>
            <w:r w:rsidRPr="00DE0A0C">
              <w:rPr>
                <w:rFonts w:ascii="Consolas" w:eastAsia="Times New Roman" w:hAnsi="Consolas" w:cs="Times New Roman"/>
                <w:color w:val="000000"/>
                <w:sz w:val="21"/>
                <w:szCs w:val="21"/>
              </w:rPr>
              <w:t>{</w:t>
            </w:r>
          </w:p>
          <w:p w14:paraId="4B9FF1EB" w14:textId="146D2048" w:rsidR="00DE0A0C" w:rsidRPr="00DE0A0C" w:rsidRDefault="00DE0A0C" w:rsidP="00DE0A0C">
            <w:pPr>
              <w:shd w:val="clear" w:color="auto" w:fill="FFFFFF"/>
              <w:spacing w:line="285" w:lineRule="atLeast"/>
              <w:jc w:val="left"/>
              <w:rPr>
                <w:rFonts w:ascii="Consolas" w:eastAsia="Times New Roman" w:hAnsi="Consolas" w:cs="Times New Roman"/>
                <w:color w:val="000000"/>
                <w:sz w:val="21"/>
                <w:szCs w:val="21"/>
              </w:rPr>
            </w:pPr>
            <w:r w:rsidRPr="00DE0A0C">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r w:rsidRPr="00DE0A0C">
              <w:rPr>
                <w:rFonts w:ascii="Consolas" w:eastAsia="Times New Roman" w:hAnsi="Consolas" w:cs="Times New Roman"/>
                <w:color w:val="000000"/>
                <w:sz w:val="21"/>
                <w:szCs w:val="21"/>
              </w:rPr>
              <w:t>ApplicationArea</w:t>
            </w:r>
            <w:proofErr w:type="spellEnd"/>
            <w:r w:rsidRPr="00DE0A0C">
              <w:rPr>
                <w:rFonts w:ascii="Consolas" w:eastAsia="Times New Roman" w:hAnsi="Consolas" w:cs="Times New Roman"/>
                <w:color w:val="000000"/>
                <w:sz w:val="21"/>
                <w:szCs w:val="21"/>
              </w:rPr>
              <w:t xml:space="preserve"> = </w:t>
            </w:r>
            <w:proofErr w:type="gramStart"/>
            <w:r w:rsidRPr="00DE0A0C">
              <w:rPr>
                <w:rFonts w:ascii="Consolas" w:eastAsia="Times New Roman" w:hAnsi="Consolas" w:cs="Times New Roman"/>
                <w:color w:val="000000"/>
                <w:sz w:val="21"/>
                <w:szCs w:val="21"/>
              </w:rPr>
              <w:t>All;</w:t>
            </w:r>
            <w:proofErr w:type="gramEnd"/>
          </w:p>
          <w:p w14:paraId="5210A7BA" w14:textId="397C3383" w:rsidR="00DE0A0C" w:rsidRPr="00DE0A0C" w:rsidRDefault="00DE0A0C" w:rsidP="00DE0A0C">
            <w:pPr>
              <w:shd w:val="clear" w:color="auto" w:fill="FFFFFF"/>
              <w:spacing w:line="285" w:lineRule="atLeast"/>
              <w:jc w:val="left"/>
              <w:rPr>
                <w:rFonts w:ascii="Consolas" w:eastAsia="Times New Roman" w:hAnsi="Consolas" w:cs="Times New Roman"/>
                <w:color w:val="000000"/>
                <w:sz w:val="21"/>
                <w:szCs w:val="21"/>
              </w:rPr>
            </w:pPr>
            <w:r w:rsidRPr="00DE0A0C">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DE0A0C">
              <w:rPr>
                <w:rFonts w:ascii="Consolas" w:eastAsia="Times New Roman" w:hAnsi="Consolas" w:cs="Times New Roman"/>
                <w:color w:val="000000"/>
                <w:sz w:val="21"/>
                <w:szCs w:val="21"/>
              </w:rPr>
              <w:t xml:space="preserve">Caption = </w:t>
            </w:r>
            <w:r w:rsidRPr="00DE0A0C">
              <w:rPr>
                <w:rFonts w:ascii="Consolas" w:eastAsia="Times New Roman" w:hAnsi="Consolas" w:cs="Times New Roman"/>
                <w:color w:val="A31515"/>
                <w:sz w:val="21"/>
                <w:szCs w:val="21"/>
              </w:rPr>
              <w:t>'Bonus Entries</w:t>
            </w:r>
            <w:proofErr w:type="gramStart"/>
            <w:r w:rsidRPr="00DE0A0C">
              <w:rPr>
                <w:rFonts w:ascii="Consolas" w:eastAsia="Times New Roman" w:hAnsi="Consolas" w:cs="Times New Roman"/>
                <w:color w:val="A31515"/>
                <w:sz w:val="21"/>
                <w:szCs w:val="21"/>
              </w:rPr>
              <w:t>'</w:t>
            </w:r>
            <w:r w:rsidRPr="00DE0A0C">
              <w:rPr>
                <w:rFonts w:ascii="Consolas" w:eastAsia="Times New Roman" w:hAnsi="Consolas" w:cs="Times New Roman"/>
                <w:color w:val="000000"/>
                <w:sz w:val="21"/>
                <w:szCs w:val="21"/>
              </w:rPr>
              <w:t>;</w:t>
            </w:r>
            <w:proofErr w:type="gramEnd"/>
          </w:p>
          <w:p w14:paraId="63FF5EDD" w14:textId="28573325" w:rsidR="00DE0A0C" w:rsidRPr="00DE0A0C" w:rsidRDefault="00DE0A0C" w:rsidP="00DE0A0C">
            <w:pPr>
              <w:shd w:val="clear" w:color="auto" w:fill="FFFFFF"/>
              <w:spacing w:line="285" w:lineRule="atLeast"/>
              <w:jc w:val="left"/>
              <w:rPr>
                <w:rFonts w:ascii="Consolas" w:eastAsia="Times New Roman" w:hAnsi="Consolas" w:cs="Times New Roman"/>
                <w:color w:val="000000"/>
                <w:sz w:val="21"/>
                <w:szCs w:val="21"/>
              </w:rPr>
            </w:pPr>
            <w:r w:rsidRPr="00DE0A0C">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DE0A0C">
              <w:rPr>
                <w:rFonts w:ascii="Consolas" w:eastAsia="Times New Roman" w:hAnsi="Consolas" w:cs="Times New Roman"/>
                <w:color w:val="000000"/>
                <w:sz w:val="21"/>
                <w:szCs w:val="21"/>
              </w:rPr>
              <w:t xml:space="preserve">Image = </w:t>
            </w:r>
            <w:proofErr w:type="gramStart"/>
            <w:r w:rsidRPr="00DE0A0C">
              <w:rPr>
                <w:rFonts w:ascii="Consolas" w:eastAsia="Times New Roman" w:hAnsi="Consolas" w:cs="Times New Roman"/>
                <w:color w:val="000000"/>
                <w:sz w:val="21"/>
                <w:szCs w:val="21"/>
              </w:rPr>
              <w:t>Entry;</w:t>
            </w:r>
            <w:proofErr w:type="gramEnd"/>
          </w:p>
          <w:p w14:paraId="0B180AA6" w14:textId="4BC8772E" w:rsidR="00DE0A0C" w:rsidRPr="00DE0A0C" w:rsidRDefault="00DE0A0C" w:rsidP="00DE0A0C">
            <w:pPr>
              <w:shd w:val="clear" w:color="auto" w:fill="FFFFFF"/>
              <w:spacing w:line="285" w:lineRule="atLeast"/>
              <w:jc w:val="left"/>
              <w:rPr>
                <w:rFonts w:ascii="Consolas" w:eastAsia="Times New Roman" w:hAnsi="Consolas" w:cs="Times New Roman"/>
                <w:color w:val="000000"/>
                <w:sz w:val="21"/>
                <w:szCs w:val="21"/>
              </w:rPr>
            </w:pPr>
            <w:r w:rsidRPr="00DE0A0C">
              <w:rPr>
                <w:rFonts w:ascii="Consolas" w:eastAsia="Times New Roman" w:hAnsi="Consolas" w:cs="Times New Roman"/>
                <w:color w:val="000000"/>
                <w:sz w:val="21"/>
                <w:szCs w:val="21"/>
              </w:rPr>
              <w:t xml:space="preserve">  </w:t>
            </w:r>
            <w:proofErr w:type="spellStart"/>
            <w:r w:rsidRPr="00DE0A0C">
              <w:rPr>
                <w:rFonts w:ascii="Consolas" w:eastAsia="Times New Roman" w:hAnsi="Consolas" w:cs="Times New Roman"/>
                <w:color w:val="000000"/>
                <w:sz w:val="21"/>
                <w:szCs w:val="21"/>
              </w:rPr>
              <w:t>RunObject</w:t>
            </w:r>
            <w:proofErr w:type="spellEnd"/>
            <w:r w:rsidRPr="00DE0A0C">
              <w:rPr>
                <w:rFonts w:ascii="Consolas" w:eastAsia="Times New Roman" w:hAnsi="Consolas" w:cs="Times New Roman"/>
                <w:color w:val="000000"/>
                <w:sz w:val="21"/>
                <w:szCs w:val="21"/>
              </w:rPr>
              <w:t xml:space="preserve"> = </w:t>
            </w:r>
            <w:r w:rsidRPr="00DE0A0C">
              <w:rPr>
                <w:rFonts w:ascii="Consolas" w:eastAsia="Times New Roman" w:hAnsi="Consolas" w:cs="Times New Roman"/>
                <w:color w:val="0000FF"/>
                <w:sz w:val="21"/>
                <w:szCs w:val="21"/>
              </w:rPr>
              <w:t>page</w:t>
            </w:r>
            <w:r w:rsidRPr="00DE0A0C">
              <w:rPr>
                <w:rFonts w:ascii="Consolas" w:eastAsia="Times New Roman" w:hAnsi="Consolas" w:cs="Times New Roman"/>
                <w:color w:val="000000"/>
                <w:sz w:val="21"/>
                <w:szCs w:val="21"/>
              </w:rPr>
              <w:t xml:space="preserve"> "MNB Bonus Entries</w:t>
            </w:r>
            <w:proofErr w:type="gramStart"/>
            <w:r w:rsidRPr="00DE0A0C">
              <w:rPr>
                <w:rFonts w:ascii="Consolas" w:eastAsia="Times New Roman" w:hAnsi="Consolas" w:cs="Times New Roman"/>
                <w:color w:val="000000"/>
                <w:sz w:val="21"/>
                <w:szCs w:val="21"/>
              </w:rPr>
              <w:t>";</w:t>
            </w:r>
            <w:proofErr w:type="gramEnd"/>
          </w:p>
          <w:p w14:paraId="345D4644" w14:textId="287D6B00" w:rsidR="00DE0A0C" w:rsidRPr="00DE0A0C" w:rsidRDefault="00DE0A0C" w:rsidP="00DE0A0C">
            <w:pPr>
              <w:shd w:val="clear" w:color="auto" w:fill="FFFFFF"/>
              <w:spacing w:line="285" w:lineRule="atLeast"/>
              <w:jc w:val="left"/>
              <w:rPr>
                <w:rFonts w:ascii="Consolas" w:eastAsia="Times New Roman" w:hAnsi="Consolas" w:cs="Times New Roman"/>
                <w:color w:val="000000"/>
                <w:sz w:val="21"/>
                <w:szCs w:val="21"/>
              </w:rPr>
            </w:pPr>
            <w:r w:rsidRPr="00DE0A0C">
              <w:rPr>
                <w:rFonts w:ascii="Consolas" w:eastAsia="Times New Roman" w:hAnsi="Consolas" w:cs="Times New Roman"/>
                <w:color w:val="000000"/>
                <w:sz w:val="21"/>
                <w:szCs w:val="21"/>
              </w:rPr>
              <w:t xml:space="preserve">  </w:t>
            </w:r>
            <w:proofErr w:type="spellStart"/>
            <w:r w:rsidRPr="00DE0A0C">
              <w:rPr>
                <w:rFonts w:ascii="Consolas" w:eastAsia="Times New Roman" w:hAnsi="Consolas" w:cs="Times New Roman"/>
                <w:color w:val="000000"/>
                <w:sz w:val="21"/>
                <w:szCs w:val="21"/>
              </w:rPr>
              <w:t>RunPageLink</w:t>
            </w:r>
            <w:proofErr w:type="spellEnd"/>
            <w:r w:rsidRPr="00DE0A0C">
              <w:rPr>
                <w:rFonts w:ascii="Consolas" w:eastAsia="Times New Roman" w:hAnsi="Consolas" w:cs="Times New Roman"/>
                <w:color w:val="000000"/>
                <w:sz w:val="21"/>
                <w:szCs w:val="21"/>
              </w:rPr>
              <w:t xml:space="preserve"> = "Bonus No." = </w:t>
            </w:r>
            <w:r w:rsidRPr="00DE0A0C">
              <w:rPr>
                <w:rFonts w:ascii="Consolas" w:eastAsia="Times New Roman" w:hAnsi="Consolas" w:cs="Times New Roman"/>
                <w:color w:val="0000FF"/>
                <w:sz w:val="21"/>
                <w:szCs w:val="21"/>
              </w:rPr>
              <w:t>field(</w:t>
            </w:r>
            <w:r w:rsidRPr="00DE0A0C">
              <w:rPr>
                <w:rFonts w:ascii="Consolas" w:eastAsia="Times New Roman" w:hAnsi="Consolas" w:cs="Times New Roman"/>
                <w:color w:val="000000"/>
                <w:sz w:val="21"/>
                <w:szCs w:val="21"/>
              </w:rPr>
              <w:t>"No."</w:t>
            </w:r>
            <w:proofErr w:type="gramStart"/>
            <w:r w:rsidRPr="00DE0A0C">
              <w:rPr>
                <w:rFonts w:ascii="Consolas" w:eastAsia="Times New Roman" w:hAnsi="Consolas" w:cs="Times New Roman"/>
                <w:color w:val="0000FF"/>
                <w:sz w:val="21"/>
                <w:szCs w:val="21"/>
              </w:rPr>
              <w:t>)</w:t>
            </w:r>
            <w:r w:rsidRPr="00DE0A0C">
              <w:rPr>
                <w:rFonts w:ascii="Consolas" w:eastAsia="Times New Roman" w:hAnsi="Consolas" w:cs="Times New Roman"/>
                <w:color w:val="000000"/>
                <w:sz w:val="21"/>
                <w:szCs w:val="21"/>
              </w:rPr>
              <w:t>;</w:t>
            </w:r>
            <w:proofErr w:type="gramEnd"/>
          </w:p>
          <w:p w14:paraId="795D6EE0" w14:textId="101642CA" w:rsidR="00DE0A0C" w:rsidRPr="00DE0A0C" w:rsidRDefault="00DE0A0C" w:rsidP="00DE0A0C">
            <w:pPr>
              <w:shd w:val="clear" w:color="auto" w:fill="FFFFFF"/>
              <w:spacing w:line="285" w:lineRule="atLeast"/>
              <w:jc w:val="left"/>
              <w:rPr>
                <w:rFonts w:ascii="Consolas" w:eastAsia="Times New Roman" w:hAnsi="Consolas" w:cs="Times New Roman"/>
                <w:color w:val="000000"/>
                <w:sz w:val="21"/>
                <w:szCs w:val="21"/>
              </w:rPr>
            </w:pPr>
            <w:r w:rsidRPr="00DE0A0C">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DE0A0C">
              <w:rPr>
                <w:rFonts w:ascii="Consolas" w:eastAsia="Times New Roman" w:hAnsi="Consolas" w:cs="Times New Roman"/>
                <w:color w:val="000000"/>
                <w:sz w:val="21"/>
                <w:szCs w:val="21"/>
              </w:rPr>
              <w:t xml:space="preserve">ToolTip = </w:t>
            </w:r>
            <w:r w:rsidRPr="00DE0A0C">
              <w:rPr>
                <w:rFonts w:ascii="Consolas" w:eastAsia="Times New Roman" w:hAnsi="Consolas" w:cs="Times New Roman"/>
                <w:color w:val="A31515"/>
                <w:sz w:val="21"/>
                <w:szCs w:val="21"/>
              </w:rPr>
              <w:t>'Open bonus entries.</w:t>
            </w:r>
            <w:proofErr w:type="gramStart"/>
            <w:r w:rsidRPr="00DE0A0C">
              <w:rPr>
                <w:rFonts w:ascii="Consolas" w:eastAsia="Times New Roman" w:hAnsi="Consolas" w:cs="Times New Roman"/>
                <w:color w:val="A31515"/>
                <w:sz w:val="21"/>
                <w:szCs w:val="21"/>
              </w:rPr>
              <w:t>'</w:t>
            </w:r>
            <w:r w:rsidRPr="00DE0A0C">
              <w:rPr>
                <w:rFonts w:ascii="Consolas" w:eastAsia="Times New Roman" w:hAnsi="Consolas" w:cs="Times New Roman"/>
                <w:color w:val="000000"/>
                <w:sz w:val="21"/>
                <w:szCs w:val="21"/>
              </w:rPr>
              <w:t>;</w:t>
            </w:r>
            <w:proofErr w:type="gramEnd"/>
          </w:p>
          <w:p w14:paraId="10736EDB" w14:textId="202394F5" w:rsidR="00DE0A0C" w:rsidRPr="00DE0A0C" w:rsidRDefault="00DE0A0C" w:rsidP="00DE0A0C">
            <w:pPr>
              <w:shd w:val="clear" w:color="auto" w:fill="FFFFFF"/>
              <w:spacing w:line="285" w:lineRule="atLeast"/>
              <w:jc w:val="left"/>
              <w:rPr>
                <w:rFonts w:ascii="Consolas" w:eastAsia="Times New Roman" w:hAnsi="Consolas" w:cs="Times New Roman"/>
                <w:color w:val="000000"/>
                <w:sz w:val="21"/>
                <w:szCs w:val="21"/>
              </w:rPr>
            </w:pPr>
            <w:r w:rsidRPr="00DE0A0C">
              <w:rPr>
                <w:rFonts w:ascii="Consolas" w:eastAsia="Times New Roman" w:hAnsi="Consolas" w:cs="Times New Roman"/>
                <w:color w:val="000000"/>
                <w:sz w:val="21"/>
                <w:szCs w:val="21"/>
              </w:rPr>
              <w:t>}</w:t>
            </w:r>
          </w:p>
          <w:p w14:paraId="3EA2867B" w14:textId="77777777" w:rsidR="00DE0A0C" w:rsidRDefault="00DE0A0C" w:rsidP="000B213F">
            <w:pPr>
              <w:pStyle w:val="ListParagraph"/>
              <w:ind w:left="0"/>
              <w:rPr>
                <w:rStyle w:val="Heading3Char"/>
              </w:rPr>
            </w:pPr>
          </w:p>
        </w:tc>
      </w:tr>
    </w:tbl>
    <w:p w14:paraId="40AE4DB8" w14:textId="77777777" w:rsidR="00DE0A0C" w:rsidRDefault="00DE0A0C" w:rsidP="00DE0A0C">
      <w:pPr>
        <w:pStyle w:val="ListParagraph"/>
        <w:ind w:left="1080"/>
      </w:pPr>
    </w:p>
    <w:p w14:paraId="34F11BF2" w14:textId="27A9D78E" w:rsidR="00D92199" w:rsidRPr="001A244F" w:rsidRDefault="00D92199" w:rsidP="00D92199">
      <w:pPr>
        <w:pStyle w:val="Heading2"/>
      </w:pPr>
      <w:r w:rsidRPr="00E016E8">
        <w:rPr>
          <w:rStyle w:val="BalloonTextChar"/>
          <w:noProof/>
        </w:rPr>
        <w:drawing>
          <wp:inline distT="0" distB="0" distL="0" distR="0" wp14:anchorId="233FDAD7" wp14:editId="63BB3BB3">
            <wp:extent cx="267618" cy="267618"/>
            <wp:effectExtent l="0" t="0" r="0" b="0"/>
            <wp:docPr id="167" name="Graphic 167"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Create </w:t>
      </w:r>
      <w:r w:rsidR="001F7B9C">
        <w:t xml:space="preserve">a </w:t>
      </w:r>
      <w:r>
        <w:t xml:space="preserve">codeunit to calculate </w:t>
      </w:r>
      <w:r w:rsidR="001F7B9C">
        <w:t xml:space="preserve">the </w:t>
      </w:r>
      <w:r>
        <w:t xml:space="preserve">bonus  </w:t>
      </w:r>
    </w:p>
    <w:p w14:paraId="1DE1CB0F" w14:textId="2CBA68C0" w:rsidR="00CF62C2" w:rsidRDefault="00CF62C2" w:rsidP="00CF62C2">
      <w:pPr>
        <w:spacing w:line="480" w:lineRule="auto"/>
      </w:pPr>
      <w:r>
        <w:t xml:space="preserve">The biggest task in front of you. You will create the codeunit which will calculate and insert the bonus entries. It will be run whenever the user </w:t>
      </w:r>
      <w:proofErr w:type="gramStart"/>
      <w:r>
        <w:t>will post</w:t>
      </w:r>
      <w:proofErr w:type="gramEnd"/>
      <w:r>
        <w:t xml:space="preserve"> the sales invoice for the item (only for </w:t>
      </w:r>
      <w:r w:rsidR="00424664">
        <w:t xml:space="preserve">the </w:t>
      </w:r>
      <w:r>
        <w:t>item). It needs to check if there are any bonuses for the customer in status Released within the date ranges defined in the Starting and Ending Date.</w:t>
      </w:r>
    </w:p>
    <w:p w14:paraId="7A37AE66" w14:textId="53AFA7C1" w:rsidR="00CF62C2" w:rsidRDefault="00CF62C2" w:rsidP="00CF62C2">
      <w:pPr>
        <w:spacing w:line="480" w:lineRule="auto"/>
      </w:pPr>
      <w:r>
        <w:t xml:space="preserve">Remember that there might be more than one bonus assigned to the customer. You need to check if the bonus exists for all items and if exists for one </w:t>
      </w:r>
      <w:r w:rsidR="009922A2">
        <w:t>single</w:t>
      </w:r>
      <w:r>
        <w:t xml:space="preserve"> item. </w:t>
      </w:r>
    </w:p>
    <w:p w14:paraId="18F6F696" w14:textId="7F100DCF" w:rsidR="00424664" w:rsidRDefault="00F805F9" w:rsidP="00D94C49">
      <w:pPr>
        <w:spacing w:line="480" w:lineRule="auto"/>
      </w:pPr>
      <w:r w:rsidRPr="00F805F9">
        <w:t xml:space="preserve">If </w:t>
      </w:r>
      <w:proofErr w:type="gramStart"/>
      <w:r w:rsidRPr="00F805F9">
        <w:t>you would</w:t>
      </w:r>
      <w:proofErr w:type="gramEnd"/>
      <w:r w:rsidRPr="00F805F9">
        <w:t xml:space="preserve"> find the match, then you should insert the new record in the </w:t>
      </w:r>
      <w:r w:rsidRPr="00F805F9">
        <w:rPr>
          <w:b/>
        </w:rPr>
        <w:t>MNB Bonus Entry</w:t>
      </w:r>
      <w:r w:rsidRPr="00F805F9">
        <w:t xml:space="preserve"> table. You will need to calculate </w:t>
      </w:r>
      <w:r w:rsidR="00424664">
        <w:t xml:space="preserve">the </w:t>
      </w:r>
      <w:r w:rsidRPr="00F805F9">
        <w:t>bonus as</w:t>
      </w:r>
      <w:r>
        <w:t>:</w:t>
      </w:r>
      <w:r w:rsidRPr="00F805F9">
        <w:t xml:space="preserve"> </w:t>
      </w:r>
    </w:p>
    <w:p w14:paraId="157AEFC1" w14:textId="13ED05D4" w:rsidR="00D94C49" w:rsidRDefault="00F805F9" w:rsidP="00D94C49">
      <w:pPr>
        <w:spacing w:line="480" w:lineRule="auto"/>
      </w:pPr>
      <w:r>
        <w:t xml:space="preserve">Sales Invoice Line </w:t>
      </w:r>
      <w:proofErr w:type="spellStart"/>
      <w:r w:rsidRPr="00F805F9">
        <w:rPr>
          <w:b/>
        </w:rPr>
        <w:t>Line</w:t>
      </w:r>
      <w:proofErr w:type="spellEnd"/>
      <w:r w:rsidRPr="00F805F9">
        <w:rPr>
          <w:b/>
        </w:rPr>
        <w:t xml:space="preserve"> Amount </w:t>
      </w:r>
      <w:r w:rsidRPr="00F805F9">
        <w:t>*</w:t>
      </w:r>
      <w:r>
        <w:t xml:space="preserve"> Bonus Line</w:t>
      </w:r>
      <w:r w:rsidRPr="00F805F9">
        <w:t xml:space="preserve"> </w:t>
      </w:r>
      <w:r w:rsidRPr="00F805F9">
        <w:rPr>
          <w:b/>
        </w:rPr>
        <w:t>Bonus Percent</w:t>
      </w:r>
      <w:r w:rsidRPr="00F805F9">
        <w:t xml:space="preserve"> / 100.</w:t>
      </w:r>
    </w:p>
    <w:p w14:paraId="0A6A10E6" w14:textId="5B88F674" w:rsidR="00781749" w:rsidRPr="00781749" w:rsidRDefault="00D94C49" w:rsidP="004C6005">
      <w:pPr>
        <w:pStyle w:val="ListParagraph"/>
        <w:numPr>
          <w:ilvl w:val="0"/>
          <w:numId w:val="32"/>
        </w:numPr>
      </w:pPr>
      <w:r w:rsidRPr="00D94C49">
        <w:t xml:space="preserve">Create a new file </w:t>
      </w:r>
      <w:r w:rsidRPr="00D94C49">
        <w:rPr>
          <w:b/>
        </w:rPr>
        <w:t>BonusCalculation.Codeunit.al</w:t>
      </w:r>
      <w:r w:rsidRPr="00D94C49">
        <w:t xml:space="preserve"> and create a</w:t>
      </w:r>
      <w:r>
        <w:t xml:space="preserve"> new</w:t>
      </w:r>
      <w:r w:rsidRPr="00D94C49">
        <w:t xml:space="preserve"> codeunit. For that, you can use snippet </w:t>
      </w:r>
      <w:proofErr w:type="spellStart"/>
      <w:r w:rsidRPr="00D94C49">
        <w:rPr>
          <w:b/>
        </w:rPr>
        <w:t>tcodeunit</w:t>
      </w:r>
      <w:proofErr w:type="spellEnd"/>
      <w:r w:rsidRPr="00D94C49">
        <w:t xml:space="preserve">. Codeunit should have the name </w:t>
      </w:r>
      <w:r w:rsidRPr="00781749">
        <w:rPr>
          <w:b/>
        </w:rPr>
        <w:t>MNB Bonus Calculation</w:t>
      </w:r>
      <w:r w:rsidR="00781749">
        <w:br/>
      </w:r>
      <w:r w:rsidR="00781749" w:rsidRPr="00E016E8">
        <w:rPr>
          <w:rStyle w:val="Heading3Char"/>
          <w:noProof/>
        </w:rPr>
        <w:drawing>
          <wp:inline distT="0" distB="0" distL="0" distR="0" wp14:anchorId="221700E1" wp14:editId="6789697D">
            <wp:extent cx="252412" cy="252412"/>
            <wp:effectExtent l="0" t="0" r="0" b="0"/>
            <wp:docPr id="169" name="Graph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00781749" w:rsidRPr="00192A80">
        <w:rPr>
          <w:rStyle w:val="Heading3Char"/>
        </w:rPr>
        <w:t xml:space="preserve"> </w:t>
      </w:r>
      <w:r w:rsidR="00781749">
        <w:rPr>
          <w:rStyle w:val="Heading3Char"/>
        </w:rPr>
        <w:t>Hints</w:t>
      </w:r>
      <w:r w:rsidR="00781749" w:rsidRPr="00781749">
        <w:rPr>
          <w:rFonts w:ascii="Bahnschrift Condensed" w:eastAsiaTheme="majorEastAsia" w:hAnsi="Bahnschrift Condensed" w:cstheme="majorBidi"/>
          <w:smallCaps/>
          <w:spacing w:val="40"/>
          <w:sz w:val="32"/>
          <w:szCs w:val="26"/>
        </w:rPr>
        <w:cr/>
      </w:r>
      <w:r w:rsidR="00781749">
        <w:rPr>
          <w:i/>
          <w:sz w:val="20"/>
        </w:rPr>
        <w:t xml:space="preserve">You can remove the code which is in </w:t>
      </w:r>
      <w:r w:rsidR="00424664">
        <w:rPr>
          <w:i/>
          <w:sz w:val="20"/>
        </w:rPr>
        <w:t xml:space="preserve">the </w:t>
      </w:r>
      <w:r w:rsidR="00781749">
        <w:rPr>
          <w:i/>
          <w:sz w:val="20"/>
        </w:rPr>
        <w:t xml:space="preserve">snippet related to trigger </w:t>
      </w:r>
      <w:proofErr w:type="spellStart"/>
      <w:proofErr w:type="gramStart"/>
      <w:r w:rsidR="00781749">
        <w:rPr>
          <w:i/>
          <w:sz w:val="20"/>
        </w:rPr>
        <w:t>onRun</w:t>
      </w:r>
      <w:proofErr w:type="spellEnd"/>
      <w:r w:rsidR="00781749">
        <w:rPr>
          <w:i/>
          <w:sz w:val="20"/>
        </w:rPr>
        <w:t>(</w:t>
      </w:r>
      <w:proofErr w:type="gramEnd"/>
      <w:r w:rsidR="00781749">
        <w:rPr>
          <w:i/>
          <w:sz w:val="20"/>
        </w:rPr>
        <w:t>). It will not be needed</w:t>
      </w:r>
    </w:p>
    <w:p w14:paraId="7A60614B" w14:textId="29ADC4F7" w:rsidR="00781749" w:rsidRPr="00D94C49" w:rsidRDefault="00781749" w:rsidP="00781749">
      <w:pPr>
        <w:pStyle w:val="ListParagraph"/>
        <w:ind w:left="1080"/>
      </w:pPr>
    </w:p>
    <w:p w14:paraId="37553162" w14:textId="30639C14" w:rsidR="00D94C49" w:rsidRDefault="00D94C49" w:rsidP="004C6005">
      <w:pPr>
        <w:pStyle w:val="ListParagraph"/>
        <w:numPr>
          <w:ilvl w:val="0"/>
          <w:numId w:val="32"/>
        </w:numPr>
      </w:pPr>
      <w:r w:rsidRPr="00D94C49">
        <w:t xml:space="preserve">Create a new event subscriber. You can use snippet </w:t>
      </w:r>
      <w:proofErr w:type="spellStart"/>
      <w:r w:rsidRPr="00781749">
        <w:rPr>
          <w:b/>
        </w:rPr>
        <w:t>teventsub</w:t>
      </w:r>
      <w:proofErr w:type="spellEnd"/>
      <w:r w:rsidRPr="00D94C49">
        <w:t xml:space="preserve">. Make sure to subscribe to the codeunit </w:t>
      </w:r>
      <w:r w:rsidRPr="00781749">
        <w:rPr>
          <w:b/>
        </w:rPr>
        <w:t>"Sales-Post"</w:t>
      </w:r>
      <w:r w:rsidRPr="00D94C49">
        <w:t xml:space="preserve"> to publisher </w:t>
      </w:r>
      <w:proofErr w:type="spellStart"/>
      <w:r w:rsidRPr="00781749">
        <w:rPr>
          <w:b/>
        </w:rPr>
        <w:t>OnAfterSalesInvLineInsert</w:t>
      </w:r>
      <w:proofErr w:type="spellEnd"/>
    </w:p>
    <w:p w14:paraId="208A8A49" w14:textId="79F08960" w:rsidR="001172FE" w:rsidRDefault="001172FE" w:rsidP="001172FE">
      <w:pPr>
        <w:pStyle w:val="ListParagraph"/>
        <w:ind w:left="1080"/>
        <w:rPr>
          <w:i/>
          <w:sz w:val="20"/>
        </w:rPr>
      </w:pPr>
      <w:r w:rsidRPr="00E016E8">
        <w:rPr>
          <w:rStyle w:val="Heading3Char"/>
          <w:noProof/>
        </w:rPr>
        <w:lastRenderedPageBreak/>
        <w:drawing>
          <wp:inline distT="0" distB="0" distL="0" distR="0" wp14:anchorId="42443B0C" wp14:editId="4E9A0F81">
            <wp:extent cx="252412" cy="252412"/>
            <wp:effectExtent l="0" t="0" r="0" b="0"/>
            <wp:docPr id="170" name="Graphic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81749">
        <w:rPr>
          <w:rFonts w:ascii="Bahnschrift Condensed" w:eastAsiaTheme="majorEastAsia" w:hAnsi="Bahnschrift Condensed" w:cstheme="majorBidi"/>
          <w:smallCaps/>
          <w:spacing w:val="40"/>
          <w:sz w:val="32"/>
          <w:szCs w:val="26"/>
        </w:rPr>
        <w:cr/>
      </w:r>
      <w:r>
        <w:rPr>
          <w:i/>
          <w:sz w:val="20"/>
        </w:rPr>
        <w:t>Instead of writing manually the part '</w:t>
      </w:r>
      <w:proofErr w:type="spellStart"/>
      <w:r>
        <w:rPr>
          <w:i/>
          <w:sz w:val="20"/>
        </w:rPr>
        <w:t>OnSomeEvent</w:t>
      </w:r>
      <w:proofErr w:type="spellEnd"/>
      <w:r>
        <w:rPr>
          <w:i/>
          <w:sz w:val="20"/>
        </w:rPr>
        <w:t>'</w:t>
      </w:r>
      <w:r w:rsidR="00FC0611">
        <w:rPr>
          <w:i/>
          <w:sz w:val="20"/>
        </w:rPr>
        <w:t xml:space="preserve"> click </w:t>
      </w:r>
      <w:proofErr w:type="spellStart"/>
      <w:r w:rsidR="00FC0611">
        <w:rPr>
          <w:i/>
          <w:sz w:val="20"/>
        </w:rPr>
        <w:t>Ctrl+Space</w:t>
      </w:r>
      <w:proofErr w:type="spellEnd"/>
      <w:r w:rsidR="00FC0611">
        <w:rPr>
          <w:i/>
          <w:sz w:val="20"/>
        </w:rPr>
        <w:t xml:space="preserve"> to get available publishers. </w:t>
      </w:r>
      <w:proofErr w:type="spellStart"/>
      <w:r w:rsidR="00FC0611">
        <w:rPr>
          <w:i/>
          <w:sz w:val="20"/>
        </w:rPr>
        <w:t>ElementName</w:t>
      </w:r>
      <w:proofErr w:type="spellEnd"/>
      <w:r w:rsidR="00FC0611">
        <w:rPr>
          <w:i/>
          <w:sz w:val="20"/>
        </w:rPr>
        <w:t xml:space="preserve"> parameter set to empty (single quotes ' ')</w:t>
      </w:r>
      <w:r w:rsidR="00EA3F1E">
        <w:rPr>
          <w:i/>
          <w:sz w:val="20"/>
        </w:rPr>
        <w:t xml:space="preserve">, Parameters </w:t>
      </w:r>
      <w:proofErr w:type="spellStart"/>
      <w:r w:rsidR="00EA3F1E">
        <w:rPr>
          <w:i/>
          <w:sz w:val="20"/>
        </w:rPr>
        <w:t>SkipOnMissingLicense</w:t>
      </w:r>
      <w:proofErr w:type="spellEnd"/>
      <w:r w:rsidR="00EA3F1E">
        <w:rPr>
          <w:i/>
          <w:sz w:val="20"/>
        </w:rPr>
        <w:t xml:space="preserve"> and </w:t>
      </w:r>
      <w:proofErr w:type="spellStart"/>
      <w:r w:rsidR="00EA3F1E">
        <w:rPr>
          <w:i/>
          <w:sz w:val="20"/>
        </w:rPr>
        <w:t>SkipOnMissingPermission</w:t>
      </w:r>
      <w:proofErr w:type="spellEnd"/>
      <w:r w:rsidR="00EA3F1E">
        <w:rPr>
          <w:i/>
          <w:sz w:val="20"/>
        </w:rPr>
        <w:t xml:space="preserve"> set to true for now</w:t>
      </w:r>
    </w:p>
    <w:p w14:paraId="6C474816" w14:textId="77777777" w:rsidR="00FC0611" w:rsidRDefault="00FC0611" w:rsidP="001172FE">
      <w:pPr>
        <w:pStyle w:val="ListParagraph"/>
        <w:ind w:left="1080"/>
        <w:rPr>
          <w:i/>
          <w:sz w:val="20"/>
        </w:rPr>
      </w:pPr>
    </w:p>
    <w:p w14:paraId="619B693A" w14:textId="77777777" w:rsidR="001172FE" w:rsidRPr="00D94C49" w:rsidRDefault="001172FE" w:rsidP="001172FE">
      <w:pPr>
        <w:pStyle w:val="ListParagraph"/>
        <w:ind w:left="1080"/>
      </w:pPr>
    </w:p>
    <w:p w14:paraId="5A5449C7" w14:textId="7867803B" w:rsidR="00D94C49" w:rsidRPr="00E879E7" w:rsidRDefault="00D94C49" w:rsidP="004C6005">
      <w:pPr>
        <w:pStyle w:val="ListParagraph"/>
        <w:numPr>
          <w:ilvl w:val="0"/>
          <w:numId w:val="32"/>
        </w:numPr>
      </w:pPr>
      <w:r w:rsidRPr="00D94C49">
        <w:t xml:space="preserve">Change </w:t>
      </w:r>
      <w:r w:rsidR="00995F1F">
        <w:t xml:space="preserve">the </w:t>
      </w:r>
      <w:r w:rsidRPr="00D94C49">
        <w:t xml:space="preserve">name </w:t>
      </w:r>
      <w:r w:rsidR="002F0D8B">
        <w:t xml:space="preserve">of the </w:t>
      </w:r>
      <w:r w:rsidRPr="00D94C49">
        <w:t xml:space="preserve">procedure to </w:t>
      </w:r>
      <w:proofErr w:type="spellStart"/>
      <w:r w:rsidRPr="002F0D8B">
        <w:rPr>
          <w:b/>
        </w:rPr>
        <w:t>RunOnAfterSalesInvLineInsert</w:t>
      </w:r>
      <w:proofErr w:type="spellEnd"/>
      <w:r w:rsidRPr="00D94C49">
        <w:t xml:space="preserve"> and add </w:t>
      </w:r>
      <w:r w:rsidR="00995F1F">
        <w:t xml:space="preserve">the </w:t>
      </w:r>
      <w:r w:rsidRPr="00D94C49">
        <w:t xml:space="preserve">only parameter - </w:t>
      </w:r>
      <w:r w:rsidRPr="00E879E7">
        <w:rPr>
          <w:u w:val="single"/>
        </w:rPr>
        <w:t xml:space="preserve">var </w:t>
      </w:r>
      <w:proofErr w:type="spellStart"/>
      <w:r w:rsidRPr="00E879E7">
        <w:rPr>
          <w:u w:val="single"/>
        </w:rPr>
        <w:t>SalesInvLine</w:t>
      </w:r>
      <w:proofErr w:type="spellEnd"/>
      <w:r w:rsidRPr="00E879E7">
        <w:rPr>
          <w:u w:val="single"/>
        </w:rPr>
        <w:t>: Record "Sales Invoice Line"</w:t>
      </w:r>
    </w:p>
    <w:p w14:paraId="29E487B2" w14:textId="34DD1D4C" w:rsidR="00E879E7" w:rsidRDefault="00E879E7" w:rsidP="00E879E7">
      <w:pPr>
        <w:pStyle w:val="ListParagraph"/>
        <w:ind w:left="1080"/>
        <w:rPr>
          <w:i/>
          <w:sz w:val="20"/>
        </w:rPr>
      </w:pPr>
      <w:r w:rsidRPr="00E016E8">
        <w:rPr>
          <w:rStyle w:val="Heading3Char"/>
          <w:noProof/>
        </w:rPr>
        <w:drawing>
          <wp:inline distT="0" distB="0" distL="0" distR="0" wp14:anchorId="29764AB0" wp14:editId="3A1BFDBB">
            <wp:extent cx="252412" cy="252412"/>
            <wp:effectExtent l="0" t="0" r="0" b="0"/>
            <wp:docPr id="171" name="Graphic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81749">
        <w:rPr>
          <w:rFonts w:ascii="Bahnschrift Condensed" w:eastAsiaTheme="majorEastAsia" w:hAnsi="Bahnschrift Condensed" w:cstheme="majorBidi"/>
          <w:smallCaps/>
          <w:spacing w:val="40"/>
          <w:sz w:val="32"/>
          <w:szCs w:val="26"/>
        </w:rPr>
        <w:cr/>
      </w:r>
      <w:r>
        <w:rPr>
          <w:i/>
          <w:sz w:val="20"/>
        </w:rPr>
        <w:t xml:space="preserve">Instead of writing </w:t>
      </w:r>
      <w:proofErr w:type="gramStart"/>
      <w:r>
        <w:rPr>
          <w:i/>
          <w:sz w:val="20"/>
        </w:rPr>
        <w:t>manually</w:t>
      </w:r>
      <w:proofErr w:type="gramEnd"/>
      <w:r>
        <w:rPr>
          <w:i/>
          <w:sz w:val="20"/>
        </w:rPr>
        <w:t xml:space="preserve"> parameters click </w:t>
      </w:r>
      <w:proofErr w:type="spellStart"/>
      <w:r>
        <w:rPr>
          <w:i/>
          <w:sz w:val="20"/>
        </w:rPr>
        <w:t>Ctrl+Space</w:t>
      </w:r>
      <w:proofErr w:type="spellEnd"/>
      <w:r>
        <w:rPr>
          <w:i/>
          <w:sz w:val="20"/>
        </w:rPr>
        <w:t xml:space="preserve"> to get available.</w:t>
      </w:r>
    </w:p>
    <w:p w14:paraId="169568F8" w14:textId="77777777" w:rsidR="00E879E7" w:rsidRPr="00D94C49" w:rsidRDefault="00E879E7" w:rsidP="00E879E7">
      <w:pPr>
        <w:pStyle w:val="ListParagraph"/>
        <w:ind w:left="1080"/>
      </w:pPr>
    </w:p>
    <w:p w14:paraId="6E9F3494" w14:textId="33136FD2" w:rsidR="00D94C49" w:rsidRDefault="00D94C49" w:rsidP="004C6005">
      <w:pPr>
        <w:pStyle w:val="ListParagraph"/>
        <w:numPr>
          <w:ilvl w:val="0"/>
          <w:numId w:val="32"/>
        </w:numPr>
      </w:pPr>
      <w:r w:rsidRPr="00D94C49">
        <w:t xml:space="preserve">Create </w:t>
      </w:r>
      <w:r w:rsidR="008A6717">
        <w:t xml:space="preserve">a </w:t>
      </w:r>
      <w:r w:rsidRPr="00D94C49">
        <w:t xml:space="preserve">new local procedure </w:t>
      </w:r>
      <w:proofErr w:type="spellStart"/>
      <w:r w:rsidRPr="00E879E7">
        <w:rPr>
          <w:b/>
        </w:rPr>
        <w:t>CalculateBonus</w:t>
      </w:r>
      <w:proofErr w:type="spellEnd"/>
      <w:r w:rsidRPr="00D94C49">
        <w:t xml:space="preserve"> and </w:t>
      </w:r>
      <w:r w:rsidR="00E879E7">
        <w:t>add it</w:t>
      </w:r>
      <w:r w:rsidRPr="00D94C49">
        <w:t xml:space="preserve"> </w:t>
      </w:r>
      <w:r w:rsidR="008A6717">
        <w:t>to</w:t>
      </w:r>
      <w:r w:rsidRPr="00D94C49">
        <w:t xml:space="preserve"> the event subscriber. Make sure to pass by reference</w:t>
      </w:r>
      <w:r w:rsidR="00E879E7">
        <w:t xml:space="preserve"> (use var)</w:t>
      </w:r>
      <w:r w:rsidRPr="00D94C49">
        <w:t xml:space="preserve"> </w:t>
      </w:r>
      <w:r w:rsidR="00E879E7">
        <w:t>to this procedure</w:t>
      </w:r>
      <w:r w:rsidRPr="00D94C49">
        <w:t xml:space="preserve"> </w:t>
      </w:r>
      <w:r w:rsidRPr="00C15F8D">
        <w:rPr>
          <w:b/>
        </w:rPr>
        <w:t>Sales Invoice Line</w:t>
      </w:r>
      <w:r w:rsidRPr="00D94C49">
        <w:t xml:space="preserve"> record</w:t>
      </w:r>
    </w:p>
    <w:p w14:paraId="5D175CA0" w14:textId="4E123B92" w:rsidR="00C15F8D" w:rsidRDefault="00C15F8D" w:rsidP="00C15F8D">
      <w:pPr>
        <w:pStyle w:val="ListParagraph"/>
        <w:ind w:left="1080"/>
        <w:rPr>
          <w:i/>
          <w:sz w:val="20"/>
        </w:rPr>
      </w:pPr>
      <w:r w:rsidRPr="00E016E8">
        <w:rPr>
          <w:rStyle w:val="Heading3Char"/>
          <w:noProof/>
        </w:rPr>
        <w:drawing>
          <wp:inline distT="0" distB="0" distL="0" distR="0" wp14:anchorId="64493CF7" wp14:editId="68B4BD93">
            <wp:extent cx="252412" cy="252412"/>
            <wp:effectExtent l="0" t="0" r="0" b="0"/>
            <wp:docPr id="172" name="Graphic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81749">
        <w:rPr>
          <w:rFonts w:ascii="Bahnschrift Condensed" w:eastAsiaTheme="majorEastAsia" w:hAnsi="Bahnschrift Condensed" w:cstheme="majorBidi"/>
          <w:smallCaps/>
          <w:spacing w:val="40"/>
          <w:sz w:val="32"/>
          <w:szCs w:val="26"/>
        </w:rPr>
        <w:cr/>
      </w:r>
      <w:r>
        <w:rPr>
          <w:i/>
          <w:sz w:val="20"/>
        </w:rPr>
        <w:t>For clean code use the same name of the variable as in the event subscriber.</w:t>
      </w:r>
    </w:p>
    <w:p w14:paraId="323A0B19" w14:textId="77777777" w:rsidR="00C15F8D" w:rsidRPr="00D94C49" w:rsidRDefault="00C15F8D" w:rsidP="00C15F8D"/>
    <w:p w14:paraId="6CB0F112" w14:textId="7B780535" w:rsidR="00D94C49" w:rsidRDefault="00D94C49" w:rsidP="004C6005">
      <w:pPr>
        <w:pStyle w:val="ListParagraph"/>
        <w:numPr>
          <w:ilvl w:val="0"/>
          <w:numId w:val="32"/>
        </w:numPr>
      </w:pPr>
      <w:r w:rsidRPr="00D94C49">
        <w:t>In the procedure</w:t>
      </w:r>
      <w:r w:rsidR="008A6717">
        <w:t>,</w:t>
      </w:r>
      <w:r w:rsidRPr="00D94C49">
        <w:t xml:space="preserve"> </w:t>
      </w:r>
      <w:proofErr w:type="spellStart"/>
      <w:r w:rsidRPr="008A4BDF">
        <w:rPr>
          <w:b/>
        </w:rPr>
        <w:t>CalculateBonus</w:t>
      </w:r>
      <w:proofErr w:type="spellEnd"/>
      <w:r w:rsidRPr="00D94C49">
        <w:t xml:space="preserve"> check if </w:t>
      </w:r>
      <w:r w:rsidRPr="008A4BDF">
        <w:rPr>
          <w:b/>
        </w:rPr>
        <w:t>Sales Invoice Line</w:t>
      </w:r>
      <w:r w:rsidRPr="00D94C49">
        <w:t xml:space="preserve"> has </w:t>
      </w:r>
      <w:r w:rsidR="008A6717">
        <w:t xml:space="preserve">a </w:t>
      </w:r>
      <w:r w:rsidRPr="00D94C49">
        <w:t xml:space="preserve">type different than </w:t>
      </w:r>
      <w:r w:rsidRPr="008A4BDF">
        <w:rPr>
          <w:b/>
        </w:rPr>
        <w:t>Item</w:t>
      </w:r>
      <w:r w:rsidRPr="00D94C49">
        <w:t xml:space="preserve"> - if yes then exit from the procedure</w:t>
      </w:r>
    </w:p>
    <w:p w14:paraId="05BCFC97" w14:textId="2D104FAA" w:rsidR="00B65FA1" w:rsidRDefault="00B65FA1" w:rsidP="00B65FA1">
      <w:pPr>
        <w:pStyle w:val="ListParagraph"/>
        <w:ind w:left="1080"/>
        <w:rPr>
          <w:i/>
          <w:sz w:val="20"/>
        </w:rPr>
      </w:pPr>
      <w:r w:rsidRPr="00E016E8">
        <w:rPr>
          <w:rStyle w:val="Heading3Char"/>
          <w:noProof/>
        </w:rPr>
        <w:drawing>
          <wp:inline distT="0" distB="0" distL="0" distR="0" wp14:anchorId="3E32D504" wp14:editId="3F22E214">
            <wp:extent cx="252412" cy="252412"/>
            <wp:effectExtent l="0" t="0" r="0" b="0"/>
            <wp:docPr id="173" name="Graphic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81749">
        <w:rPr>
          <w:rFonts w:ascii="Bahnschrift Condensed" w:eastAsiaTheme="majorEastAsia" w:hAnsi="Bahnschrift Condensed" w:cstheme="majorBidi"/>
          <w:smallCaps/>
          <w:spacing w:val="40"/>
          <w:sz w:val="32"/>
          <w:szCs w:val="26"/>
        </w:rPr>
        <w:cr/>
      </w:r>
      <w:r>
        <w:rPr>
          <w:i/>
          <w:sz w:val="20"/>
        </w:rPr>
        <w:t xml:space="preserve">Use </w:t>
      </w:r>
      <w:r w:rsidR="008A6717">
        <w:rPr>
          <w:i/>
          <w:sz w:val="20"/>
        </w:rPr>
        <w:t xml:space="preserve">the </w:t>
      </w:r>
      <w:r>
        <w:rPr>
          <w:i/>
          <w:sz w:val="20"/>
        </w:rPr>
        <w:t>if statement</w:t>
      </w:r>
      <w:r w:rsidR="008A6717">
        <w:rPr>
          <w:i/>
          <w:sz w:val="20"/>
        </w:rPr>
        <w:t xml:space="preserve"> to check if the Type field is equal to</w:t>
      </w:r>
      <w:r w:rsidR="00E26489">
        <w:rPr>
          <w:i/>
          <w:sz w:val="20"/>
        </w:rPr>
        <w:t xml:space="preserve"> Item</w:t>
      </w:r>
      <w:r w:rsidR="008A6717">
        <w:rPr>
          <w:i/>
          <w:sz w:val="20"/>
        </w:rPr>
        <w:t xml:space="preserve"> </w:t>
      </w:r>
    </w:p>
    <w:p w14:paraId="5A8D9C96" w14:textId="77777777" w:rsidR="00B65FA1" w:rsidRPr="00D94C49" w:rsidRDefault="00B65FA1" w:rsidP="00B65FA1">
      <w:pPr>
        <w:pStyle w:val="ListParagraph"/>
        <w:ind w:left="1080"/>
      </w:pPr>
    </w:p>
    <w:p w14:paraId="477360F8" w14:textId="56D3C31E" w:rsidR="00D94C49" w:rsidRPr="00D94C49" w:rsidRDefault="00D94C49" w:rsidP="004C6005">
      <w:pPr>
        <w:pStyle w:val="ListParagraph"/>
        <w:numPr>
          <w:ilvl w:val="0"/>
          <w:numId w:val="32"/>
        </w:numPr>
      </w:pPr>
      <w:r w:rsidRPr="00D94C49">
        <w:t xml:space="preserve">In the procedure, </w:t>
      </w:r>
      <w:proofErr w:type="spellStart"/>
      <w:r w:rsidRPr="00FE4A89">
        <w:rPr>
          <w:b/>
        </w:rPr>
        <w:t>CalculateBonus</w:t>
      </w:r>
      <w:proofErr w:type="spellEnd"/>
      <w:r w:rsidRPr="00D94C49">
        <w:t xml:space="preserve"> </w:t>
      </w:r>
      <w:proofErr w:type="gramStart"/>
      <w:r w:rsidRPr="00D94C49">
        <w:t>check</w:t>
      </w:r>
      <w:proofErr w:type="gramEnd"/>
      <w:r w:rsidRPr="00D94C49">
        <w:t xml:space="preserve"> if exists any bonus in status Released, for the same customer as </w:t>
      </w:r>
      <w:r w:rsidRPr="00C658CE">
        <w:rPr>
          <w:b/>
        </w:rPr>
        <w:t>Bill-to Customer No.</w:t>
      </w:r>
      <w:r w:rsidRPr="00D94C49">
        <w:t xml:space="preserve"> in the sales invoice line. Check also if the</w:t>
      </w:r>
      <w:r w:rsidRPr="00C658CE">
        <w:rPr>
          <w:b/>
        </w:rPr>
        <w:t xml:space="preserve"> Posting Date</w:t>
      </w:r>
      <w:r w:rsidRPr="00D94C49">
        <w:t xml:space="preserve"> of the sales invoice line is between </w:t>
      </w:r>
      <w:r w:rsidRPr="00C658CE">
        <w:rPr>
          <w:b/>
        </w:rPr>
        <w:t>Starting Date</w:t>
      </w:r>
      <w:r w:rsidRPr="00D94C49">
        <w:t xml:space="preserve"> and </w:t>
      </w:r>
      <w:r w:rsidRPr="00C658CE">
        <w:rPr>
          <w:b/>
        </w:rPr>
        <w:t>Ending Date</w:t>
      </w:r>
    </w:p>
    <w:p w14:paraId="76F37E04" w14:textId="509B5C90" w:rsidR="00FE4A89" w:rsidRDefault="00EF0285" w:rsidP="006417BC">
      <w:pPr>
        <w:pStyle w:val="ListParagraph"/>
        <w:ind w:left="1080"/>
        <w:rPr>
          <w:i/>
          <w:sz w:val="20"/>
        </w:rPr>
      </w:pPr>
      <w:r>
        <w:pict w14:anchorId="41F2E4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05pt;height:20.0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">
            <v:imagedata r:id="rId92" o:title="" croptop="-3599f" cropbottom="-6061f" cropleft="-5354f" cropright="-2400f"/>
          </v:shape>
        </w:pict>
      </w:r>
      <w:r w:rsidR="00FE4A89" w:rsidRPr="00192A80">
        <w:rPr>
          <w:rStyle w:val="Heading3Char"/>
        </w:rPr>
        <w:t xml:space="preserve"> </w:t>
      </w:r>
      <w:r w:rsidR="00FE4A89">
        <w:rPr>
          <w:rStyle w:val="Heading3Char"/>
        </w:rPr>
        <w:t>Hints</w:t>
      </w:r>
      <w:r w:rsidR="00FE4A89" w:rsidRPr="00781749">
        <w:rPr>
          <w:rFonts w:ascii="Bahnschrift Condensed" w:eastAsiaTheme="majorEastAsia" w:hAnsi="Bahnschrift Condensed" w:cstheme="majorBidi"/>
          <w:smallCaps/>
          <w:spacing w:val="40"/>
          <w:sz w:val="32"/>
          <w:szCs w:val="26"/>
        </w:rPr>
        <w:cr/>
      </w:r>
      <w:r w:rsidR="00FE4A89">
        <w:rPr>
          <w:i/>
          <w:sz w:val="20"/>
        </w:rPr>
        <w:t>Remember</w:t>
      </w:r>
      <w:r w:rsidR="00D94C49">
        <w:rPr>
          <w:i/>
          <w:sz w:val="20"/>
        </w:rPr>
        <w:t xml:space="preserve"> that </w:t>
      </w:r>
      <w:r w:rsidR="00FE4A89">
        <w:rPr>
          <w:i/>
          <w:sz w:val="20"/>
        </w:rPr>
        <w:t xml:space="preserve">there </w:t>
      </w:r>
      <w:r w:rsidR="00D94C49">
        <w:rPr>
          <w:i/>
          <w:sz w:val="20"/>
        </w:rPr>
        <w:t>can be more than one</w:t>
      </w:r>
      <w:r w:rsidR="00FE4A89">
        <w:rPr>
          <w:i/>
          <w:sz w:val="20"/>
        </w:rPr>
        <w:t xml:space="preserve"> bonus that will </w:t>
      </w:r>
      <w:r w:rsidR="00AB1361">
        <w:rPr>
          <w:i/>
          <w:sz w:val="20"/>
        </w:rPr>
        <w:t xml:space="preserve">be in such </w:t>
      </w:r>
      <w:r w:rsidR="00424664">
        <w:rPr>
          <w:i/>
          <w:sz w:val="20"/>
        </w:rPr>
        <w:t xml:space="preserve">a </w:t>
      </w:r>
      <w:r w:rsidR="00AB1361">
        <w:rPr>
          <w:i/>
          <w:sz w:val="20"/>
        </w:rPr>
        <w:t xml:space="preserve">filter. Use </w:t>
      </w:r>
      <w:proofErr w:type="spellStart"/>
      <w:r w:rsidR="00AB1361">
        <w:rPr>
          <w:i/>
          <w:sz w:val="20"/>
        </w:rPr>
        <w:t>SetRange</w:t>
      </w:r>
      <w:proofErr w:type="spellEnd"/>
      <w:r w:rsidR="00AB1361">
        <w:rPr>
          <w:i/>
          <w:sz w:val="20"/>
        </w:rPr>
        <w:t xml:space="preserve"> and </w:t>
      </w:r>
      <w:proofErr w:type="spellStart"/>
      <w:r w:rsidR="00AB1361">
        <w:rPr>
          <w:i/>
          <w:sz w:val="20"/>
        </w:rPr>
        <w:t>SetFilter</w:t>
      </w:r>
      <w:proofErr w:type="spellEnd"/>
      <w:r w:rsidR="00AB1361">
        <w:rPr>
          <w:i/>
          <w:sz w:val="20"/>
        </w:rPr>
        <w:t xml:space="preserve"> to find records and then use Repeat…Until to </w:t>
      </w:r>
      <w:r w:rsidR="006417BC">
        <w:rPr>
          <w:i/>
          <w:sz w:val="20"/>
        </w:rPr>
        <w:t>process them.</w:t>
      </w:r>
    </w:p>
    <w:p w14:paraId="4B066498" w14:textId="77777777" w:rsidR="006417BC" w:rsidRPr="006417BC" w:rsidRDefault="006417BC" w:rsidP="006417BC">
      <w:pPr>
        <w:pStyle w:val="ListParagraph"/>
        <w:ind w:left="1080"/>
        <w:rPr>
          <w:i/>
          <w:sz w:val="20"/>
        </w:rPr>
      </w:pPr>
    </w:p>
    <w:p w14:paraId="0C682AAB" w14:textId="3F6C6050" w:rsidR="00D94C49" w:rsidRPr="00D94C49" w:rsidRDefault="00D94C49" w:rsidP="004C6005">
      <w:pPr>
        <w:pStyle w:val="ListParagraph"/>
        <w:numPr>
          <w:ilvl w:val="0"/>
          <w:numId w:val="32"/>
        </w:numPr>
      </w:pPr>
      <w:r w:rsidRPr="00D94C49">
        <w:t xml:space="preserve">If you find the bonuses for </w:t>
      </w:r>
      <w:r w:rsidR="008A6717">
        <w:t xml:space="preserve">the </w:t>
      </w:r>
      <w:r w:rsidRPr="00D94C49">
        <w:t xml:space="preserve">assigned </w:t>
      </w:r>
      <w:proofErr w:type="gramStart"/>
      <w:r w:rsidRPr="00D94C49">
        <w:t>filter</w:t>
      </w:r>
      <w:proofErr w:type="gramEnd"/>
      <w:r w:rsidRPr="00D94C49">
        <w:t xml:space="preserve"> then check if in the bonus exists the line for all items - if yes then insert the record to table </w:t>
      </w:r>
      <w:r w:rsidRPr="00BF741E">
        <w:rPr>
          <w:b/>
        </w:rPr>
        <w:t>MNB Bonus Entry</w:t>
      </w:r>
    </w:p>
    <w:p w14:paraId="260F2AAB" w14:textId="733AF187" w:rsidR="00BF741E" w:rsidRDefault="00EF0285" w:rsidP="00BF741E">
      <w:pPr>
        <w:pStyle w:val="ListParagraph"/>
        <w:ind w:left="1080"/>
        <w:rPr>
          <w:i/>
          <w:sz w:val="20"/>
        </w:rPr>
      </w:pPr>
      <w:r>
        <w:lastRenderedPageBreak/>
        <w:pict w14:anchorId="2F33B72B">
          <v:shape id="_x0000_i1026" type="#_x0000_t75" alt="Shape&#10;&#10;Description automatically generated with low confidence" style="width:20.05pt;height:20.05pt;visibility:visible;mso-wrap-style:square">
            <v:imagedata r:id="rId93" o:title="Shape&#10;&#10;Description automatically generated with low confidence"/>
          </v:shape>
        </w:pict>
      </w:r>
      <w:r w:rsidR="00BF741E" w:rsidRPr="00192A80">
        <w:rPr>
          <w:rStyle w:val="Heading3Char"/>
        </w:rPr>
        <w:t xml:space="preserve"> </w:t>
      </w:r>
      <w:r w:rsidR="00BF741E">
        <w:rPr>
          <w:rStyle w:val="Heading3Char"/>
        </w:rPr>
        <w:t>Hints</w:t>
      </w:r>
      <w:r w:rsidR="00BF741E" w:rsidRPr="00781749">
        <w:rPr>
          <w:rFonts w:ascii="Bahnschrift Condensed" w:eastAsiaTheme="majorEastAsia" w:hAnsi="Bahnschrift Condensed" w:cstheme="majorBidi"/>
          <w:smallCaps/>
          <w:spacing w:val="40"/>
          <w:sz w:val="32"/>
          <w:szCs w:val="26"/>
        </w:rPr>
        <w:cr/>
      </w:r>
      <w:r w:rsidR="00BF741E">
        <w:rPr>
          <w:i/>
          <w:sz w:val="20"/>
        </w:rPr>
        <w:t xml:space="preserve">Add the code </w:t>
      </w:r>
      <w:r w:rsidR="00A21061">
        <w:rPr>
          <w:i/>
          <w:sz w:val="20"/>
        </w:rPr>
        <w:t xml:space="preserve">in </w:t>
      </w:r>
      <w:r w:rsidR="00424664">
        <w:rPr>
          <w:i/>
          <w:sz w:val="20"/>
        </w:rPr>
        <w:t xml:space="preserve">a </w:t>
      </w:r>
      <w:r w:rsidR="00A21061">
        <w:rPr>
          <w:i/>
          <w:sz w:val="20"/>
        </w:rPr>
        <w:t xml:space="preserve">separate function and use the function inside </w:t>
      </w:r>
      <w:r w:rsidR="002164F9">
        <w:rPr>
          <w:i/>
          <w:sz w:val="20"/>
        </w:rPr>
        <w:t xml:space="preserve">Repeat…Until statement. </w:t>
      </w:r>
    </w:p>
    <w:p w14:paraId="0CDB1D69" w14:textId="37EE755E" w:rsidR="002164F9" w:rsidRDefault="002164F9" w:rsidP="00BF741E">
      <w:pPr>
        <w:pStyle w:val="ListParagraph"/>
        <w:ind w:left="1080"/>
        <w:rPr>
          <w:i/>
          <w:sz w:val="20"/>
        </w:rPr>
      </w:pPr>
      <w:r>
        <w:rPr>
          <w:i/>
          <w:sz w:val="20"/>
        </w:rPr>
        <w:t>When insert</w:t>
      </w:r>
      <w:r w:rsidR="00424664">
        <w:rPr>
          <w:i/>
          <w:sz w:val="20"/>
        </w:rPr>
        <w:t>ing</w:t>
      </w:r>
      <w:r>
        <w:rPr>
          <w:i/>
          <w:sz w:val="20"/>
        </w:rPr>
        <w:t xml:space="preserve"> the record to the table “MNB Bonus Entry” </w:t>
      </w:r>
      <w:r w:rsidR="00B66BED">
        <w:rPr>
          <w:i/>
          <w:sz w:val="20"/>
        </w:rPr>
        <w:t xml:space="preserve">set </w:t>
      </w:r>
      <w:r w:rsidR="00424664">
        <w:rPr>
          <w:i/>
          <w:sz w:val="20"/>
        </w:rPr>
        <w:t xml:space="preserve">the </w:t>
      </w:r>
      <w:r w:rsidR="00B66BED">
        <w:rPr>
          <w:i/>
          <w:sz w:val="20"/>
        </w:rPr>
        <w:t xml:space="preserve">“Entry No.” field to 0. Because it is </w:t>
      </w:r>
      <w:r w:rsidR="00424664">
        <w:rPr>
          <w:i/>
          <w:sz w:val="20"/>
        </w:rPr>
        <w:t xml:space="preserve">an </w:t>
      </w:r>
      <w:r w:rsidR="00B66BED">
        <w:rPr>
          <w:i/>
          <w:sz w:val="20"/>
        </w:rPr>
        <w:t xml:space="preserve">auto incremental field it will automatically </w:t>
      </w:r>
      <w:r w:rsidR="001E3E41">
        <w:rPr>
          <w:i/>
          <w:sz w:val="20"/>
        </w:rPr>
        <w:t>be set.</w:t>
      </w:r>
    </w:p>
    <w:p w14:paraId="732EA219" w14:textId="77777777" w:rsidR="00BF741E" w:rsidRPr="00D94C49" w:rsidRDefault="00BF741E" w:rsidP="00BF741E">
      <w:pPr>
        <w:pStyle w:val="ListParagraph"/>
        <w:ind w:left="1080"/>
      </w:pPr>
    </w:p>
    <w:p w14:paraId="1339AC4E" w14:textId="18C0F5E9" w:rsidR="00D94C49" w:rsidRPr="00D94C49" w:rsidRDefault="00D94C49" w:rsidP="004C6005">
      <w:pPr>
        <w:pStyle w:val="ListParagraph"/>
        <w:numPr>
          <w:ilvl w:val="0"/>
          <w:numId w:val="32"/>
        </w:numPr>
      </w:pPr>
      <w:r w:rsidRPr="00D94C49">
        <w:t xml:space="preserve">If you find the bonuses (remember that can be more than one) for </w:t>
      </w:r>
      <w:r w:rsidR="00424664">
        <w:t xml:space="preserve">the </w:t>
      </w:r>
      <w:r w:rsidRPr="00D94C49">
        <w:t xml:space="preserve">assigned </w:t>
      </w:r>
      <w:proofErr w:type="gramStart"/>
      <w:r w:rsidRPr="00D94C49">
        <w:t>filter</w:t>
      </w:r>
      <w:proofErr w:type="gramEnd"/>
      <w:r w:rsidRPr="00D94C49">
        <w:t xml:space="preserve"> then check if the bonus exists for the particular item - if yes then insert the record to table </w:t>
      </w:r>
      <w:r w:rsidRPr="00C658CE">
        <w:rPr>
          <w:b/>
        </w:rPr>
        <w:t>MNB Bonus Entry</w:t>
      </w:r>
    </w:p>
    <w:p w14:paraId="0137F270" w14:textId="32C83184" w:rsidR="00C90DE5" w:rsidRDefault="00EF0285" w:rsidP="001E3E41">
      <w:pPr>
        <w:pStyle w:val="ListParagraph"/>
        <w:ind w:left="1080"/>
      </w:pPr>
      <w:r>
        <w:pict w14:anchorId="5FB242EE">
          <v:shape id="_x0000_i1027" type="#_x0000_t75" alt="Shape&#10;&#10;Description automatically generated with low confidence" style="width:20.65pt;height:20.65pt;visibility:visible;mso-wrap-style:square">
            <v:imagedata r:id="rId94" o:title="Shape&#10;&#10;Description automatically generated with low confidence"/>
          </v:shape>
        </w:pict>
      </w:r>
      <w:r w:rsidR="001E3E41" w:rsidRPr="00192A80">
        <w:rPr>
          <w:rStyle w:val="Heading3Char"/>
        </w:rPr>
        <w:t xml:space="preserve"> </w:t>
      </w:r>
      <w:r w:rsidR="001E3E41">
        <w:rPr>
          <w:rStyle w:val="Heading3Char"/>
        </w:rPr>
        <w:t>Hints</w:t>
      </w:r>
      <w:r w:rsidR="001E3E41" w:rsidRPr="00781749">
        <w:rPr>
          <w:rFonts w:ascii="Bahnschrift Condensed" w:eastAsiaTheme="majorEastAsia" w:hAnsi="Bahnschrift Condensed" w:cstheme="majorBidi"/>
          <w:smallCaps/>
          <w:spacing w:val="40"/>
          <w:sz w:val="32"/>
          <w:szCs w:val="26"/>
        </w:rPr>
        <w:cr/>
      </w:r>
      <w:r w:rsidR="001E3E41">
        <w:rPr>
          <w:i/>
          <w:sz w:val="20"/>
        </w:rPr>
        <w:t xml:space="preserve">Add the code in </w:t>
      </w:r>
      <w:r w:rsidR="00424664">
        <w:rPr>
          <w:i/>
          <w:sz w:val="20"/>
        </w:rPr>
        <w:t xml:space="preserve">a </w:t>
      </w:r>
      <w:r w:rsidR="001E3E41">
        <w:rPr>
          <w:i/>
          <w:sz w:val="20"/>
        </w:rPr>
        <w:t xml:space="preserve">separate function and use the function inside Repeat…Until statement. </w:t>
      </w:r>
      <w:r w:rsidR="00C90DE5">
        <w:rPr>
          <w:i/>
          <w:sz w:val="20"/>
        </w:rPr>
        <w:t xml:space="preserve"> </w:t>
      </w:r>
    </w:p>
    <w:p w14:paraId="1BF3171C" w14:textId="18E3CA6F" w:rsidR="001E3E41" w:rsidRDefault="00C90DE5" w:rsidP="001E3E41">
      <w:pPr>
        <w:pStyle w:val="ListParagraph"/>
        <w:ind w:left="1080"/>
        <w:rPr>
          <w:i/>
          <w:sz w:val="20"/>
        </w:rPr>
      </w:pPr>
      <w:r w:rsidRPr="00C90DE5">
        <w:rPr>
          <w:i/>
          <w:sz w:val="20"/>
        </w:rPr>
        <w:t xml:space="preserve">You can create a new procedure to insert the bonus </w:t>
      </w:r>
      <w:r w:rsidR="00424664">
        <w:rPr>
          <w:i/>
          <w:sz w:val="20"/>
        </w:rPr>
        <w:t>in</w:t>
      </w:r>
      <w:r w:rsidRPr="00C90DE5">
        <w:rPr>
          <w:i/>
          <w:sz w:val="20"/>
        </w:rPr>
        <w:t xml:space="preserve">to the </w:t>
      </w:r>
      <w:r w:rsidRPr="00C90DE5">
        <w:rPr>
          <w:b/>
          <w:bCs/>
          <w:i/>
          <w:sz w:val="20"/>
        </w:rPr>
        <w:t xml:space="preserve">MNB Bonus Entry </w:t>
      </w:r>
      <w:r w:rsidR="00C658CE" w:rsidRPr="00EF0285">
        <w:rPr>
          <w:i/>
          <w:sz w:val="20"/>
          <w:rPrChange w:id="8" w:author="Floyd Chan" w:date="2024-11-11T12:19:00Z" w16du:dateUtc="2024-11-11T17:19:00Z">
            <w:rPr>
              <w:b/>
              <w:bCs/>
              <w:i/>
              <w:sz w:val="20"/>
            </w:rPr>
          </w:rPrChange>
        </w:rPr>
        <w:t>t</w:t>
      </w:r>
      <w:r w:rsidRPr="00C658CE">
        <w:rPr>
          <w:bCs/>
          <w:i/>
          <w:sz w:val="20"/>
        </w:rPr>
        <w:t>able</w:t>
      </w:r>
      <w:r w:rsidRPr="00C90DE5">
        <w:rPr>
          <w:i/>
          <w:sz w:val="20"/>
        </w:rPr>
        <w:t>. Thanks to that you will have only one function to insert the data</w:t>
      </w:r>
    </w:p>
    <w:p w14:paraId="7B4DFC95" w14:textId="77777777" w:rsidR="00D94C49" w:rsidRPr="00D94C49" w:rsidRDefault="00D94C49" w:rsidP="001E3E41">
      <w:pPr>
        <w:pStyle w:val="ListParagraph"/>
        <w:ind w:left="1080"/>
      </w:pPr>
    </w:p>
    <w:p w14:paraId="758B358C" w14:textId="3FBCFEFE" w:rsidR="00C96634" w:rsidRDefault="007D5B3A" w:rsidP="004C6005">
      <w:pPr>
        <w:pStyle w:val="ListParagraph"/>
        <w:numPr>
          <w:ilvl w:val="0"/>
          <w:numId w:val="32"/>
        </w:numPr>
      </w:pPr>
      <w:r>
        <w:t xml:space="preserve">Publish </w:t>
      </w:r>
      <w:r w:rsidR="00C96634">
        <w:t>your changes and test them</w:t>
      </w:r>
    </w:p>
    <w:p w14:paraId="1A0E8E09" w14:textId="223A80F1" w:rsidR="007D5B3A" w:rsidRDefault="00C96634" w:rsidP="004C6005">
      <w:pPr>
        <w:pStyle w:val="ListParagraph"/>
        <w:numPr>
          <w:ilvl w:val="1"/>
          <w:numId w:val="32"/>
        </w:numPr>
      </w:pPr>
      <w:r>
        <w:t>Create Bonus in status released for correct dates and with some lines</w:t>
      </w:r>
    </w:p>
    <w:p w14:paraId="4F888571" w14:textId="60D710D9" w:rsidR="00C96634" w:rsidRDefault="00C96634" w:rsidP="004C6005">
      <w:pPr>
        <w:pStyle w:val="ListParagraph"/>
        <w:numPr>
          <w:ilvl w:val="1"/>
          <w:numId w:val="32"/>
        </w:numPr>
      </w:pPr>
      <w:r>
        <w:t>Create a Sale Invoice for the items and post it</w:t>
      </w:r>
    </w:p>
    <w:p w14:paraId="35AE3471" w14:textId="47D1B5FA" w:rsidR="00C96634" w:rsidRPr="00D94C49" w:rsidRDefault="00C96634" w:rsidP="004C6005">
      <w:pPr>
        <w:pStyle w:val="ListParagraph"/>
        <w:numPr>
          <w:ilvl w:val="1"/>
          <w:numId w:val="32"/>
        </w:numPr>
      </w:pPr>
      <w:r>
        <w:t>Check if the Entries are created correctly</w:t>
      </w:r>
    </w:p>
    <w:p w14:paraId="53B3C800" w14:textId="589ADD00" w:rsidR="00424664" w:rsidRDefault="00A45F91" w:rsidP="00A45F91">
      <w:pPr>
        <w:rPr>
          <w:rStyle w:val="Heading3Char"/>
        </w:rPr>
      </w:pPr>
      <w:r w:rsidRPr="00E016E8">
        <w:rPr>
          <w:rStyle w:val="BalloonTextChar"/>
          <w:noProof/>
        </w:rPr>
        <w:drawing>
          <wp:inline distT="0" distB="0" distL="0" distR="0" wp14:anchorId="1EFE743E" wp14:editId="22BE1F4E">
            <wp:extent cx="267618" cy="267618"/>
            <wp:effectExtent l="0" t="0" r="0" b="0"/>
            <wp:docPr id="187" name="Graphic 187"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424664" w14:paraId="7FFB86D0" w14:textId="77777777" w:rsidTr="000B213F">
        <w:tc>
          <w:tcPr>
            <w:tcW w:w="9016" w:type="dxa"/>
            <w:tcBorders>
              <w:top w:val="double" w:sz="4" w:space="0" w:color="auto"/>
              <w:left w:val="double" w:sz="4" w:space="0" w:color="auto"/>
              <w:bottom w:val="double" w:sz="4" w:space="0" w:color="auto"/>
              <w:right w:val="double" w:sz="4" w:space="0" w:color="auto"/>
            </w:tcBorders>
          </w:tcPr>
          <w:p w14:paraId="330C96AC" w14:textId="77777777" w:rsidR="00424664" w:rsidRDefault="00424664" w:rsidP="000B213F">
            <w:pPr>
              <w:shd w:val="clear" w:color="auto" w:fill="FFFFFF"/>
              <w:spacing w:line="285" w:lineRule="atLeast"/>
              <w:jc w:val="left"/>
              <w:rPr>
                <w:rFonts w:ascii="Consolas" w:eastAsia="Times New Roman" w:hAnsi="Consolas" w:cs="Times New Roman"/>
                <w:color w:val="000000"/>
                <w:sz w:val="21"/>
                <w:szCs w:val="21"/>
              </w:rPr>
            </w:pPr>
          </w:p>
          <w:p w14:paraId="690A2AAE" w14:textId="77777777" w:rsidR="00EA1646" w:rsidRDefault="00EA1646" w:rsidP="00EA1646">
            <w:pPr>
              <w:shd w:val="clear" w:color="auto" w:fill="FFFFFF"/>
              <w:spacing w:line="285" w:lineRule="atLeast"/>
              <w:jc w:val="left"/>
              <w:rPr>
                <w:rFonts w:ascii="Consolas" w:hAnsi="Consolas"/>
                <w:color w:val="000000"/>
                <w:sz w:val="21"/>
                <w:szCs w:val="21"/>
              </w:rPr>
            </w:pPr>
            <w:r>
              <w:rPr>
                <w:rFonts w:ascii="Consolas" w:hAnsi="Consolas"/>
                <w:color w:val="0000FF"/>
                <w:sz w:val="21"/>
                <w:szCs w:val="21"/>
              </w:rPr>
              <w:t>codeunit</w:t>
            </w:r>
            <w:r>
              <w:rPr>
                <w:rFonts w:ascii="Consolas" w:hAnsi="Consolas"/>
                <w:color w:val="000000"/>
                <w:sz w:val="21"/>
                <w:szCs w:val="21"/>
              </w:rPr>
              <w:t xml:space="preserve"> </w:t>
            </w:r>
            <w:r>
              <w:rPr>
                <w:rFonts w:ascii="Consolas" w:hAnsi="Consolas"/>
                <w:color w:val="098658"/>
                <w:sz w:val="21"/>
                <w:szCs w:val="21"/>
              </w:rPr>
              <w:t>65400</w:t>
            </w:r>
            <w:r>
              <w:rPr>
                <w:rFonts w:ascii="Consolas" w:hAnsi="Consolas"/>
                <w:color w:val="000000"/>
                <w:sz w:val="21"/>
                <w:szCs w:val="21"/>
              </w:rPr>
              <w:t xml:space="preserve"> "MNB Bonus Calculation"</w:t>
            </w:r>
          </w:p>
          <w:p w14:paraId="461453B1"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4DB7828"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proofErr w:type="gramStart"/>
            <w:r>
              <w:rPr>
                <w:rFonts w:ascii="Consolas" w:hAnsi="Consolas"/>
                <w:color w:val="000000"/>
                <w:sz w:val="21"/>
                <w:szCs w:val="21"/>
              </w:rPr>
              <w:t>EventSubscriber</w:t>
            </w:r>
            <w:proofErr w:type="spellEnd"/>
            <w:r>
              <w:rPr>
                <w:rFonts w:ascii="Consolas" w:hAnsi="Consolas"/>
                <w:color w:val="0000FF"/>
                <w:sz w:val="21"/>
                <w:szCs w:val="21"/>
              </w:rPr>
              <w:t>(</w:t>
            </w:r>
            <w:proofErr w:type="spellStart"/>
            <w:proofErr w:type="gramEnd"/>
            <w:r>
              <w:rPr>
                <w:rFonts w:ascii="Consolas" w:hAnsi="Consolas"/>
                <w:color w:val="0000FF"/>
                <w:sz w:val="21"/>
                <w:szCs w:val="21"/>
              </w:rPr>
              <w:t>ObjectType</w:t>
            </w:r>
            <w:proofErr w:type="spellEnd"/>
            <w:r>
              <w:rPr>
                <w:rFonts w:ascii="Consolas" w:hAnsi="Consolas"/>
                <w:color w:val="000000"/>
                <w:sz w:val="21"/>
                <w:szCs w:val="21"/>
              </w:rPr>
              <w:t>::</w:t>
            </w:r>
            <w:r>
              <w:rPr>
                <w:rFonts w:ascii="Consolas" w:hAnsi="Consolas"/>
                <w:color w:val="0000FF"/>
                <w:sz w:val="21"/>
                <w:szCs w:val="21"/>
              </w:rPr>
              <w:t>Codeunit</w:t>
            </w:r>
            <w:r>
              <w:rPr>
                <w:rFonts w:ascii="Consolas" w:hAnsi="Consolas"/>
                <w:color w:val="000000"/>
                <w:sz w:val="21"/>
                <w:szCs w:val="21"/>
              </w:rPr>
              <w:t xml:space="preserve">, </w:t>
            </w:r>
            <w:r>
              <w:rPr>
                <w:rFonts w:ascii="Consolas" w:hAnsi="Consolas"/>
                <w:color w:val="0000FF"/>
                <w:sz w:val="21"/>
                <w:szCs w:val="21"/>
              </w:rPr>
              <w:t>Codeunit</w:t>
            </w:r>
            <w:r>
              <w:rPr>
                <w:rFonts w:ascii="Consolas" w:hAnsi="Consolas"/>
                <w:color w:val="000000"/>
                <w:sz w:val="21"/>
                <w:szCs w:val="21"/>
              </w:rPr>
              <w:t xml:space="preserve">::"Sales-Post", </w:t>
            </w:r>
            <w:r>
              <w:rPr>
                <w:rFonts w:ascii="Consolas" w:hAnsi="Consolas"/>
                <w:color w:val="A31515"/>
                <w:sz w:val="21"/>
                <w:szCs w:val="21"/>
              </w:rPr>
              <w:t>'</w:t>
            </w:r>
            <w:proofErr w:type="spellStart"/>
            <w:r>
              <w:rPr>
                <w:rFonts w:ascii="Consolas" w:hAnsi="Consolas"/>
                <w:color w:val="A31515"/>
                <w:sz w:val="21"/>
                <w:szCs w:val="21"/>
              </w:rPr>
              <w:t>OnAfterSalesInvLineInsert</w:t>
            </w:r>
            <w:proofErr w:type="spellEnd"/>
            <w:r>
              <w:rPr>
                <w:rFonts w:ascii="Consolas" w:hAnsi="Consolas"/>
                <w:color w:val="A31515"/>
                <w:sz w:val="21"/>
                <w:szCs w:val="21"/>
              </w:rPr>
              <w:t>'</w:t>
            </w:r>
            <w:r>
              <w:rPr>
                <w:rFonts w:ascii="Consolas" w:hAnsi="Consolas"/>
                <w:color w:val="000000"/>
                <w:sz w:val="21"/>
                <w:szCs w:val="21"/>
              </w:rPr>
              <w:t xml:space="preserve">, </w:t>
            </w:r>
            <w:r>
              <w:rPr>
                <w:rFonts w:ascii="Consolas" w:hAnsi="Consolas"/>
                <w:color w:val="A31515"/>
                <w:sz w:val="21"/>
                <w:szCs w:val="21"/>
              </w:rPr>
              <w:t>''</w:t>
            </w:r>
            <w:r>
              <w:rPr>
                <w:rFonts w:ascii="Consolas" w:hAnsi="Consolas"/>
                <w:color w:val="000000"/>
                <w:sz w:val="21"/>
                <w:szCs w:val="21"/>
              </w:rPr>
              <w:t>, true, true</w:t>
            </w:r>
            <w:r>
              <w:rPr>
                <w:rFonts w:ascii="Consolas" w:hAnsi="Consolas"/>
                <w:color w:val="0000FF"/>
                <w:sz w:val="21"/>
                <w:szCs w:val="21"/>
              </w:rPr>
              <w:t>)</w:t>
            </w:r>
            <w:r>
              <w:rPr>
                <w:rFonts w:ascii="Consolas" w:hAnsi="Consolas"/>
                <w:color w:val="000000"/>
                <w:sz w:val="21"/>
                <w:szCs w:val="21"/>
              </w:rPr>
              <w:t>]</w:t>
            </w:r>
          </w:p>
          <w:p w14:paraId="429D5B9E"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local</w:t>
            </w:r>
            <w:r>
              <w:rPr>
                <w:rFonts w:ascii="Consolas" w:hAnsi="Consolas"/>
                <w:color w:val="000000"/>
                <w:sz w:val="21"/>
                <w:szCs w:val="21"/>
              </w:rPr>
              <w:t xml:space="preserve"> </w:t>
            </w:r>
            <w:r>
              <w:rPr>
                <w:rFonts w:ascii="Consolas" w:hAnsi="Consolas"/>
                <w:color w:val="AF00DB"/>
                <w:sz w:val="21"/>
                <w:szCs w:val="21"/>
              </w:rPr>
              <w:t>procedure</w:t>
            </w:r>
            <w:r>
              <w:rPr>
                <w:rFonts w:ascii="Consolas" w:hAnsi="Consolas"/>
                <w:color w:val="000000"/>
                <w:sz w:val="21"/>
                <w:szCs w:val="21"/>
              </w:rPr>
              <w:t xml:space="preserve"> </w:t>
            </w:r>
            <w:proofErr w:type="spellStart"/>
            <w:proofErr w:type="gramStart"/>
            <w:r>
              <w:rPr>
                <w:rFonts w:ascii="Consolas" w:hAnsi="Consolas"/>
                <w:color w:val="000000"/>
                <w:sz w:val="21"/>
                <w:szCs w:val="21"/>
              </w:rPr>
              <w:t>OnAfterSalesInvLineInsert</w:t>
            </w:r>
            <w:proofErr w:type="spellEnd"/>
            <w:r>
              <w:rPr>
                <w:rFonts w:ascii="Consolas" w:hAnsi="Consolas"/>
                <w:color w:val="0000FF"/>
                <w:sz w:val="21"/>
                <w:szCs w:val="21"/>
              </w:rPr>
              <w:t>(</w:t>
            </w:r>
            <w:proofErr w:type="gramEnd"/>
            <w:r>
              <w:rPr>
                <w:rFonts w:ascii="Consolas" w:hAnsi="Consolas"/>
                <w:color w:val="AF00DB"/>
                <w:sz w:val="21"/>
                <w:szCs w:val="21"/>
              </w:rPr>
              <w:t>var</w:t>
            </w:r>
            <w:r>
              <w:rPr>
                <w:rFonts w:ascii="Consolas" w:hAnsi="Consolas"/>
                <w:color w:val="000000"/>
                <w:sz w:val="21"/>
                <w:szCs w:val="21"/>
              </w:rPr>
              <w:t xml:space="preserve"> </w:t>
            </w:r>
            <w:proofErr w:type="spellStart"/>
            <w:r>
              <w:rPr>
                <w:rFonts w:ascii="Consolas" w:hAnsi="Consolas"/>
                <w:color w:val="000000"/>
                <w:sz w:val="21"/>
                <w:szCs w:val="21"/>
              </w:rPr>
              <w:t>SalesInvLine</w:t>
            </w:r>
            <w:proofErr w:type="spellEnd"/>
            <w:r>
              <w:rPr>
                <w:rFonts w:ascii="Consolas" w:hAnsi="Consolas"/>
                <w:color w:val="000000"/>
                <w:sz w:val="21"/>
                <w:szCs w:val="21"/>
              </w:rPr>
              <w:t xml:space="preserve">: </w:t>
            </w:r>
            <w:r>
              <w:rPr>
                <w:rFonts w:ascii="Consolas" w:hAnsi="Consolas"/>
                <w:color w:val="0000FF"/>
                <w:sz w:val="21"/>
                <w:szCs w:val="21"/>
              </w:rPr>
              <w:t>Record</w:t>
            </w:r>
            <w:r>
              <w:rPr>
                <w:rFonts w:ascii="Consolas" w:hAnsi="Consolas"/>
                <w:color w:val="000000"/>
                <w:sz w:val="21"/>
                <w:szCs w:val="21"/>
              </w:rPr>
              <w:t xml:space="preserve"> "Sales Invoice Line"</w:t>
            </w:r>
            <w:r>
              <w:rPr>
                <w:rFonts w:ascii="Consolas" w:hAnsi="Consolas"/>
                <w:color w:val="0000FF"/>
                <w:sz w:val="21"/>
                <w:szCs w:val="21"/>
              </w:rPr>
              <w:t>)</w:t>
            </w:r>
          </w:p>
          <w:p w14:paraId="29D08202"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begin</w:t>
            </w:r>
          </w:p>
          <w:p w14:paraId="3F1856C0"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proofErr w:type="gramStart"/>
            <w:r>
              <w:rPr>
                <w:rFonts w:ascii="Consolas" w:hAnsi="Consolas"/>
                <w:color w:val="000000"/>
                <w:sz w:val="21"/>
                <w:szCs w:val="21"/>
              </w:rPr>
              <w:t>CalculateBonus</w:t>
            </w:r>
            <w:proofErr w:type="spellEnd"/>
            <w:r>
              <w:rPr>
                <w:rFonts w:ascii="Consolas" w:hAnsi="Consolas"/>
                <w:color w:val="0000FF"/>
                <w:sz w:val="21"/>
                <w:szCs w:val="21"/>
              </w:rPr>
              <w:t>(</w:t>
            </w:r>
            <w:proofErr w:type="spellStart"/>
            <w:proofErr w:type="gramEnd"/>
            <w:r>
              <w:rPr>
                <w:rFonts w:ascii="Consolas" w:hAnsi="Consolas"/>
                <w:color w:val="000000"/>
                <w:sz w:val="21"/>
                <w:szCs w:val="21"/>
              </w:rPr>
              <w:t>SalesInvLine</w:t>
            </w:r>
            <w:proofErr w:type="spellEnd"/>
            <w:r>
              <w:rPr>
                <w:rFonts w:ascii="Consolas" w:hAnsi="Consolas"/>
                <w:color w:val="0000FF"/>
                <w:sz w:val="21"/>
                <w:szCs w:val="21"/>
              </w:rPr>
              <w:t>)</w:t>
            </w:r>
            <w:r>
              <w:rPr>
                <w:rFonts w:ascii="Consolas" w:hAnsi="Consolas"/>
                <w:color w:val="000000"/>
                <w:sz w:val="21"/>
                <w:szCs w:val="21"/>
              </w:rPr>
              <w:t>;</w:t>
            </w:r>
          </w:p>
          <w:p w14:paraId="23C4DD4B"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gramStart"/>
            <w:r>
              <w:rPr>
                <w:rFonts w:ascii="Consolas" w:hAnsi="Consolas"/>
                <w:color w:val="AF00DB"/>
                <w:sz w:val="21"/>
                <w:szCs w:val="21"/>
              </w:rPr>
              <w:t>end</w:t>
            </w:r>
            <w:r>
              <w:rPr>
                <w:rFonts w:ascii="Consolas" w:hAnsi="Consolas"/>
                <w:color w:val="000000"/>
                <w:sz w:val="21"/>
                <w:szCs w:val="21"/>
              </w:rPr>
              <w:t>;</w:t>
            </w:r>
            <w:proofErr w:type="gramEnd"/>
          </w:p>
          <w:p w14:paraId="526A3C0B" w14:textId="77777777" w:rsidR="00EA1646" w:rsidRDefault="00EA1646" w:rsidP="00EA1646">
            <w:pPr>
              <w:shd w:val="clear" w:color="auto" w:fill="FFFFFF"/>
              <w:spacing w:line="285" w:lineRule="atLeast"/>
              <w:rPr>
                <w:rFonts w:ascii="Consolas" w:hAnsi="Consolas"/>
                <w:color w:val="000000"/>
                <w:sz w:val="21"/>
                <w:szCs w:val="21"/>
              </w:rPr>
            </w:pPr>
          </w:p>
          <w:p w14:paraId="508E5BDE"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local</w:t>
            </w:r>
            <w:r>
              <w:rPr>
                <w:rFonts w:ascii="Consolas" w:hAnsi="Consolas"/>
                <w:color w:val="000000"/>
                <w:sz w:val="21"/>
                <w:szCs w:val="21"/>
              </w:rPr>
              <w:t xml:space="preserve"> </w:t>
            </w:r>
            <w:r>
              <w:rPr>
                <w:rFonts w:ascii="Consolas" w:hAnsi="Consolas"/>
                <w:color w:val="AF00DB"/>
                <w:sz w:val="21"/>
                <w:szCs w:val="21"/>
              </w:rPr>
              <w:t>procedure</w:t>
            </w:r>
            <w:r>
              <w:rPr>
                <w:rFonts w:ascii="Consolas" w:hAnsi="Consolas"/>
                <w:color w:val="000000"/>
                <w:sz w:val="21"/>
                <w:szCs w:val="21"/>
              </w:rPr>
              <w:t xml:space="preserve"> </w:t>
            </w:r>
            <w:proofErr w:type="spellStart"/>
            <w:proofErr w:type="gramStart"/>
            <w:r>
              <w:rPr>
                <w:rFonts w:ascii="Consolas" w:hAnsi="Consolas"/>
                <w:color w:val="000000"/>
                <w:sz w:val="21"/>
                <w:szCs w:val="21"/>
              </w:rPr>
              <w:t>CalculateBonus</w:t>
            </w:r>
            <w:proofErr w:type="spellEnd"/>
            <w:r>
              <w:rPr>
                <w:rFonts w:ascii="Consolas" w:hAnsi="Consolas"/>
                <w:color w:val="0000FF"/>
                <w:sz w:val="21"/>
                <w:szCs w:val="21"/>
              </w:rPr>
              <w:t>(</w:t>
            </w:r>
            <w:proofErr w:type="gramEnd"/>
            <w:r>
              <w:rPr>
                <w:rFonts w:ascii="Consolas" w:hAnsi="Consolas"/>
                <w:color w:val="AF00DB"/>
                <w:sz w:val="21"/>
                <w:szCs w:val="21"/>
              </w:rPr>
              <w:t>var</w:t>
            </w:r>
            <w:r>
              <w:rPr>
                <w:rFonts w:ascii="Consolas" w:hAnsi="Consolas"/>
                <w:color w:val="000000"/>
                <w:sz w:val="21"/>
                <w:szCs w:val="21"/>
              </w:rPr>
              <w:t xml:space="preserve"> </w:t>
            </w:r>
            <w:proofErr w:type="spellStart"/>
            <w:r>
              <w:rPr>
                <w:rFonts w:ascii="Consolas" w:hAnsi="Consolas"/>
                <w:color w:val="000000"/>
                <w:sz w:val="21"/>
                <w:szCs w:val="21"/>
              </w:rPr>
              <w:t>SalesInvLine</w:t>
            </w:r>
            <w:proofErr w:type="spellEnd"/>
            <w:r>
              <w:rPr>
                <w:rFonts w:ascii="Consolas" w:hAnsi="Consolas"/>
                <w:color w:val="000000"/>
                <w:sz w:val="21"/>
                <w:szCs w:val="21"/>
              </w:rPr>
              <w:t xml:space="preserve">: </w:t>
            </w:r>
            <w:r>
              <w:rPr>
                <w:rFonts w:ascii="Consolas" w:hAnsi="Consolas"/>
                <w:color w:val="0000FF"/>
                <w:sz w:val="21"/>
                <w:szCs w:val="21"/>
              </w:rPr>
              <w:t>Record</w:t>
            </w:r>
            <w:r>
              <w:rPr>
                <w:rFonts w:ascii="Consolas" w:hAnsi="Consolas"/>
                <w:color w:val="000000"/>
                <w:sz w:val="21"/>
                <w:szCs w:val="21"/>
              </w:rPr>
              <w:t xml:space="preserve"> "Sales Invoice Line"</w:t>
            </w:r>
            <w:r>
              <w:rPr>
                <w:rFonts w:ascii="Consolas" w:hAnsi="Consolas"/>
                <w:color w:val="0000FF"/>
                <w:sz w:val="21"/>
                <w:szCs w:val="21"/>
              </w:rPr>
              <w:t>)</w:t>
            </w:r>
          </w:p>
          <w:p w14:paraId="006746BE"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var</w:t>
            </w:r>
          </w:p>
          <w:p w14:paraId="15119A81"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BonusHeader</w:t>
            </w:r>
            <w:proofErr w:type="spellEnd"/>
            <w:r>
              <w:rPr>
                <w:rFonts w:ascii="Consolas" w:hAnsi="Consolas"/>
                <w:color w:val="000000"/>
                <w:sz w:val="21"/>
                <w:szCs w:val="21"/>
              </w:rPr>
              <w:t xml:space="preserve">: </w:t>
            </w:r>
            <w:r>
              <w:rPr>
                <w:rFonts w:ascii="Consolas" w:hAnsi="Consolas"/>
                <w:color w:val="0000FF"/>
                <w:sz w:val="21"/>
                <w:szCs w:val="21"/>
              </w:rPr>
              <w:t>Record</w:t>
            </w:r>
            <w:r>
              <w:rPr>
                <w:rFonts w:ascii="Consolas" w:hAnsi="Consolas"/>
                <w:color w:val="000000"/>
                <w:sz w:val="21"/>
                <w:szCs w:val="21"/>
              </w:rPr>
              <w:t xml:space="preserve"> "MNB Bonus Header</w:t>
            </w:r>
            <w:proofErr w:type="gramStart"/>
            <w:r>
              <w:rPr>
                <w:rFonts w:ascii="Consolas" w:hAnsi="Consolas"/>
                <w:color w:val="000000"/>
                <w:sz w:val="21"/>
                <w:szCs w:val="21"/>
              </w:rPr>
              <w:t>";</w:t>
            </w:r>
            <w:proofErr w:type="gramEnd"/>
          </w:p>
          <w:p w14:paraId="5F60F22C"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begin</w:t>
            </w:r>
          </w:p>
          <w:p w14:paraId="253769BE"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 xml:space="preserve"> </w:t>
            </w:r>
            <w:proofErr w:type="spellStart"/>
            <w:r>
              <w:rPr>
                <w:rFonts w:ascii="Consolas" w:hAnsi="Consolas"/>
                <w:color w:val="000000"/>
                <w:sz w:val="21"/>
                <w:szCs w:val="21"/>
              </w:rPr>
              <w:t>SalesInvLine</w:t>
            </w:r>
            <w:r>
              <w:rPr>
                <w:rFonts w:ascii="Consolas" w:hAnsi="Consolas"/>
                <w:color w:val="0000FF"/>
                <w:sz w:val="21"/>
                <w:szCs w:val="21"/>
              </w:rPr>
              <w:t>.Type</w:t>
            </w:r>
            <w:proofErr w:type="spellEnd"/>
            <w:r>
              <w:rPr>
                <w:rFonts w:ascii="Consolas" w:hAnsi="Consolas"/>
                <w:color w:val="000000"/>
                <w:sz w:val="21"/>
                <w:szCs w:val="21"/>
              </w:rPr>
              <w:t xml:space="preserve"> &lt;&gt; </w:t>
            </w:r>
            <w:proofErr w:type="spellStart"/>
            <w:proofErr w:type="gramStart"/>
            <w:r>
              <w:rPr>
                <w:rFonts w:ascii="Consolas" w:hAnsi="Consolas"/>
                <w:color w:val="000000"/>
                <w:sz w:val="21"/>
                <w:szCs w:val="21"/>
              </w:rPr>
              <w:t>SalesInvLine</w:t>
            </w:r>
            <w:r>
              <w:rPr>
                <w:rFonts w:ascii="Consolas" w:hAnsi="Consolas"/>
                <w:color w:val="0000FF"/>
                <w:sz w:val="21"/>
                <w:szCs w:val="21"/>
              </w:rPr>
              <w:t>.Type</w:t>
            </w:r>
            <w:proofErr w:type="spellEnd"/>
            <w:r>
              <w:rPr>
                <w:rFonts w:ascii="Consolas" w:hAnsi="Consolas"/>
                <w:color w:val="000000"/>
                <w:sz w:val="21"/>
                <w:szCs w:val="21"/>
              </w:rPr>
              <w:t>::</w:t>
            </w:r>
            <w:proofErr w:type="gramEnd"/>
            <w:r>
              <w:rPr>
                <w:rFonts w:ascii="Consolas" w:hAnsi="Consolas"/>
                <w:color w:val="000000"/>
                <w:sz w:val="21"/>
                <w:szCs w:val="21"/>
              </w:rPr>
              <w:t xml:space="preserve">Item </w:t>
            </w:r>
            <w:r>
              <w:rPr>
                <w:rFonts w:ascii="Consolas" w:hAnsi="Consolas"/>
                <w:color w:val="AF00DB"/>
                <w:sz w:val="21"/>
                <w:szCs w:val="21"/>
              </w:rPr>
              <w:t>then</w:t>
            </w:r>
          </w:p>
          <w:p w14:paraId="59E06F52"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gramStart"/>
            <w:r>
              <w:rPr>
                <w:rFonts w:ascii="Consolas" w:hAnsi="Consolas"/>
                <w:color w:val="AF00DB"/>
                <w:sz w:val="21"/>
                <w:szCs w:val="21"/>
              </w:rPr>
              <w:t>exit</w:t>
            </w:r>
            <w:r>
              <w:rPr>
                <w:rFonts w:ascii="Consolas" w:hAnsi="Consolas"/>
                <w:color w:val="000000"/>
                <w:sz w:val="21"/>
                <w:szCs w:val="21"/>
              </w:rPr>
              <w:t>;</w:t>
            </w:r>
            <w:proofErr w:type="gramEnd"/>
          </w:p>
          <w:p w14:paraId="121B79B4" w14:textId="77777777" w:rsidR="00EA1646" w:rsidRDefault="00EA1646" w:rsidP="00EA1646">
            <w:pPr>
              <w:shd w:val="clear" w:color="auto" w:fill="FFFFFF"/>
              <w:spacing w:line="285" w:lineRule="atLeast"/>
              <w:rPr>
                <w:rFonts w:ascii="Consolas" w:hAnsi="Consolas"/>
                <w:color w:val="000000"/>
                <w:sz w:val="21"/>
                <w:szCs w:val="21"/>
              </w:rPr>
            </w:pPr>
          </w:p>
          <w:p w14:paraId="4318AADC"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proofErr w:type="spellStart"/>
            <w:r>
              <w:rPr>
                <w:rFonts w:ascii="Consolas" w:hAnsi="Consolas"/>
                <w:color w:val="000000"/>
                <w:sz w:val="21"/>
                <w:szCs w:val="21"/>
              </w:rPr>
              <w:t>BonusHeader</w:t>
            </w:r>
            <w:r>
              <w:rPr>
                <w:rFonts w:ascii="Consolas" w:hAnsi="Consolas"/>
                <w:color w:val="0000FF"/>
                <w:sz w:val="21"/>
                <w:szCs w:val="21"/>
              </w:rPr>
              <w:t>.</w:t>
            </w:r>
            <w:r>
              <w:rPr>
                <w:rFonts w:ascii="Consolas" w:hAnsi="Consolas"/>
                <w:color w:val="000000"/>
                <w:sz w:val="21"/>
                <w:szCs w:val="21"/>
              </w:rPr>
              <w:t>SetRange</w:t>
            </w:r>
            <w:proofErr w:type="spellEnd"/>
            <w:r>
              <w:rPr>
                <w:rFonts w:ascii="Consolas" w:hAnsi="Consolas"/>
                <w:color w:val="0000FF"/>
                <w:sz w:val="21"/>
                <w:szCs w:val="21"/>
              </w:rPr>
              <w:t>(</w:t>
            </w:r>
            <w:r>
              <w:rPr>
                <w:rFonts w:ascii="Consolas" w:hAnsi="Consolas"/>
                <w:color w:val="000000"/>
                <w:sz w:val="21"/>
                <w:szCs w:val="21"/>
              </w:rPr>
              <w:t xml:space="preserve">"Customer No.", </w:t>
            </w:r>
            <w:proofErr w:type="spellStart"/>
            <w:r>
              <w:rPr>
                <w:rFonts w:ascii="Consolas" w:hAnsi="Consolas"/>
                <w:color w:val="000000"/>
                <w:sz w:val="21"/>
                <w:szCs w:val="21"/>
              </w:rPr>
              <w:t>SalesInvLine</w:t>
            </w:r>
            <w:proofErr w:type="spellEnd"/>
            <w:r>
              <w:rPr>
                <w:rFonts w:ascii="Consolas" w:hAnsi="Consolas"/>
                <w:color w:val="0000FF"/>
                <w:sz w:val="21"/>
                <w:szCs w:val="21"/>
              </w:rPr>
              <w:t>.</w:t>
            </w:r>
            <w:r>
              <w:rPr>
                <w:rFonts w:ascii="Consolas" w:hAnsi="Consolas"/>
                <w:color w:val="000000"/>
                <w:sz w:val="21"/>
                <w:szCs w:val="21"/>
              </w:rPr>
              <w:t>"Bill-to Customer No."</w:t>
            </w:r>
            <w:proofErr w:type="gramStart"/>
            <w:r>
              <w:rPr>
                <w:rFonts w:ascii="Consolas" w:hAnsi="Consolas"/>
                <w:color w:val="0000FF"/>
                <w:sz w:val="21"/>
                <w:szCs w:val="21"/>
              </w:rPr>
              <w:t>)</w:t>
            </w:r>
            <w:r>
              <w:rPr>
                <w:rFonts w:ascii="Consolas" w:hAnsi="Consolas"/>
                <w:color w:val="000000"/>
                <w:sz w:val="21"/>
                <w:szCs w:val="21"/>
              </w:rPr>
              <w:t>;</w:t>
            </w:r>
            <w:proofErr w:type="gramEnd"/>
          </w:p>
          <w:p w14:paraId="245F83CE"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BonusHeader</w:t>
            </w:r>
            <w:r>
              <w:rPr>
                <w:rFonts w:ascii="Consolas" w:hAnsi="Consolas"/>
                <w:color w:val="0000FF"/>
                <w:sz w:val="21"/>
                <w:szCs w:val="21"/>
              </w:rPr>
              <w:t>.</w:t>
            </w:r>
            <w:r>
              <w:rPr>
                <w:rFonts w:ascii="Consolas" w:hAnsi="Consolas"/>
                <w:color w:val="000000"/>
                <w:sz w:val="21"/>
                <w:szCs w:val="21"/>
              </w:rPr>
              <w:t>SetRange</w:t>
            </w:r>
            <w:proofErr w:type="spellEnd"/>
            <w:r>
              <w:rPr>
                <w:rFonts w:ascii="Consolas" w:hAnsi="Consolas"/>
                <w:color w:val="0000FF"/>
                <w:sz w:val="21"/>
                <w:szCs w:val="21"/>
              </w:rPr>
              <w:t>(</w:t>
            </w:r>
            <w:r>
              <w:rPr>
                <w:rFonts w:ascii="Consolas" w:hAnsi="Consolas"/>
                <w:color w:val="000000"/>
                <w:sz w:val="21"/>
                <w:szCs w:val="21"/>
              </w:rPr>
              <w:t xml:space="preserve">Status, </w:t>
            </w:r>
            <w:proofErr w:type="spellStart"/>
            <w:proofErr w:type="gramStart"/>
            <w:r>
              <w:rPr>
                <w:rFonts w:ascii="Consolas" w:hAnsi="Consolas"/>
                <w:color w:val="000000"/>
                <w:sz w:val="21"/>
                <w:szCs w:val="21"/>
              </w:rPr>
              <w:t>BonusHeader</w:t>
            </w:r>
            <w:r>
              <w:rPr>
                <w:rFonts w:ascii="Consolas" w:hAnsi="Consolas"/>
                <w:color w:val="0000FF"/>
                <w:sz w:val="21"/>
                <w:szCs w:val="21"/>
              </w:rPr>
              <w:t>.</w:t>
            </w:r>
            <w:r>
              <w:rPr>
                <w:rFonts w:ascii="Consolas" w:hAnsi="Consolas"/>
                <w:color w:val="000000"/>
                <w:sz w:val="21"/>
                <w:szCs w:val="21"/>
              </w:rPr>
              <w:t>Status</w:t>
            </w:r>
            <w:proofErr w:type="spellEnd"/>
            <w:r>
              <w:rPr>
                <w:rFonts w:ascii="Consolas" w:hAnsi="Consolas"/>
                <w:color w:val="000000"/>
                <w:sz w:val="21"/>
                <w:szCs w:val="21"/>
              </w:rPr>
              <w:t>::</w:t>
            </w:r>
            <w:proofErr w:type="gramEnd"/>
            <w:r>
              <w:rPr>
                <w:rFonts w:ascii="Consolas" w:hAnsi="Consolas"/>
                <w:color w:val="000000"/>
                <w:sz w:val="21"/>
                <w:szCs w:val="21"/>
              </w:rPr>
              <w:t>Released</w:t>
            </w:r>
            <w:r>
              <w:rPr>
                <w:rFonts w:ascii="Consolas" w:hAnsi="Consolas"/>
                <w:color w:val="0000FF"/>
                <w:sz w:val="21"/>
                <w:szCs w:val="21"/>
              </w:rPr>
              <w:t>)</w:t>
            </w:r>
            <w:r>
              <w:rPr>
                <w:rFonts w:ascii="Consolas" w:hAnsi="Consolas"/>
                <w:color w:val="000000"/>
                <w:sz w:val="21"/>
                <w:szCs w:val="21"/>
              </w:rPr>
              <w:t>;</w:t>
            </w:r>
          </w:p>
          <w:p w14:paraId="7F502D0E"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BonusHeader</w:t>
            </w:r>
            <w:r>
              <w:rPr>
                <w:rFonts w:ascii="Consolas" w:hAnsi="Consolas"/>
                <w:color w:val="0000FF"/>
                <w:sz w:val="21"/>
                <w:szCs w:val="21"/>
              </w:rPr>
              <w:t>.</w:t>
            </w:r>
            <w:r>
              <w:rPr>
                <w:rFonts w:ascii="Consolas" w:hAnsi="Consolas"/>
                <w:color w:val="000000"/>
                <w:sz w:val="21"/>
                <w:szCs w:val="21"/>
              </w:rPr>
              <w:t>SetFilter</w:t>
            </w:r>
            <w:proofErr w:type="spellEnd"/>
            <w:r>
              <w:rPr>
                <w:rFonts w:ascii="Consolas" w:hAnsi="Consolas"/>
                <w:color w:val="0000FF"/>
                <w:sz w:val="21"/>
                <w:szCs w:val="21"/>
              </w:rPr>
              <w:t>(</w:t>
            </w:r>
            <w:r>
              <w:rPr>
                <w:rFonts w:ascii="Consolas" w:hAnsi="Consolas"/>
                <w:color w:val="000000"/>
                <w:sz w:val="21"/>
                <w:szCs w:val="21"/>
              </w:rPr>
              <w:t xml:space="preserve">"Starting Date", </w:t>
            </w:r>
            <w:proofErr w:type="gramStart"/>
            <w:r>
              <w:rPr>
                <w:rFonts w:ascii="Consolas" w:hAnsi="Consolas"/>
                <w:color w:val="A31515"/>
                <w:sz w:val="21"/>
                <w:szCs w:val="21"/>
              </w:rPr>
              <w:t>'..</w:t>
            </w:r>
            <w:proofErr w:type="gramEnd"/>
            <w:r>
              <w:rPr>
                <w:rFonts w:ascii="Consolas" w:hAnsi="Consolas"/>
                <w:color w:val="A31515"/>
                <w:sz w:val="21"/>
                <w:szCs w:val="21"/>
              </w:rPr>
              <w:t>%1'</w:t>
            </w:r>
            <w:r>
              <w:rPr>
                <w:rFonts w:ascii="Consolas" w:hAnsi="Consolas"/>
                <w:color w:val="000000"/>
                <w:sz w:val="21"/>
                <w:szCs w:val="21"/>
              </w:rPr>
              <w:t xml:space="preserve">, </w:t>
            </w:r>
            <w:proofErr w:type="spellStart"/>
            <w:r>
              <w:rPr>
                <w:rFonts w:ascii="Consolas" w:hAnsi="Consolas"/>
                <w:color w:val="000000"/>
                <w:sz w:val="21"/>
                <w:szCs w:val="21"/>
              </w:rPr>
              <w:t>SalesInvLine</w:t>
            </w:r>
            <w:proofErr w:type="spellEnd"/>
            <w:r>
              <w:rPr>
                <w:rFonts w:ascii="Consolas" w:hAnsi="Consolas"/>
                <w:color w:val="0000FF"/>
                <w:sz w:val="21"/>
                <w:szCs w:val="21"/>
              </w:rPr>
              <w:t>.</w:t>
            </w:r>
            <w:r>
              <w:rPr>
                <w:rFonts w:ascii="Consolas" w:hAnsi="Consolas"/>
                <w:color w:val="000000"/>
                <w:sz w:val="21"/>
                <w:szCs w:val="21"/>
              </w:rPr>
              <w:t>"Posting Date"</w:t>
            </w:r>
            <w:r>
              <w:rPr>
                <w:rFonts w:ascii="Consolas" w:hAnsi="Consolas"/>
                <w:color w:val="0000FF"/>
                <w:sz w:val="21"/>
                <w:szCs w:val="21"/>
              </w:rPr>
              <w:t>)</w:t>
            </w:r>
            <w:r>
              <w:rPr>
                <w:rFonts w:ascii="Consolas" w:hAnsi="Consolas"/>
                <w:color w:val="000000"/>
                <w:sz w:val="21"/>
                <w:szCs w:val="21"/>
              </w:rPr>
              <w:t>;</w:t>
            </w:r>
          </w:p>
          <w:p w14:paraId="41DD6D45"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BonusHeader</w:t>
            </w:r>
            <w:r>
              <w:rPr>
                <w:rFonts w:ascii="Consolas" w:hAnsi="Consolas"/>
                <w:color w:val="0000FF"/>
                <w:sz w:val="21"/>
                <w:szCs w:val="21"/>
              </w:rPr>
              <w:t>.</w:t>
            </w:r>
            <w:r>
              <w:rPr>
                <w:rFonts w:ascii="Consolas" w:hAnsi="Consolas"/>
                <w:color w:val="000000"/>
                <w:sz w:val="21"/>
                <w:szCs w:val="21"/>
              </w:rPr>
              <w:t>SetFilter</w:t>
            </w:r>
            <w:proofErr w:type="spellEnd"/>
            <w:r>
              <w:rPr>
                <w:rFonts w:ascii="Consolas" w:hAnsi="Consolas"/>
                <w:color w:val="0000FF"/>
                <w:sz w:val="21"/>
                <w:szCs w:val="21"/>
              </w:rPr>
              <w:t>(</w:t>
            </w:r>
            <w:r>
              <w:rPr>
                <w:rFonts w:ascii="Consolas" w:hAnsi="Consolas"/>
                <w:color w:val="000000"/>
                <w:sz w:val="21"/>
                <w:szCs w:val="21"/>
              </w:rPr>
              <w:t xml:space="preserve">"Ending Date", </w:t>
            </w:r>
            <w:r>
              <w:rPr>
                <w:rFonts w:ascii="Consolas" w:hAnsi="Consolas"/>
                <w:color w:val="A31515"/>
                <w:sz w:val="21"/>
                <w:szCs w:val="21"/>
              </w:rPr>
              <w:t>'%</w:t>
            </w:r>
            <w:proofErr w:type="gramStart"/>
            <w:r>
              <w:rPr>
                <w:rFonts w:ascii="Consolas" w:hAnsi="Consolas"/>
                <w:color w:val="A31515"/>
                <w:sz w:val="21"/>
                <w:szCs w:val="21"/>
              </w:rPr>
              <w:t>1..</w:t>
            </w:r>
            <w:proofErr w:type="gramEnd"/>
            <w:r>
              <w:rPr>
                <w:rFonts w:ascii="Consolas" w:hAnsi="Consolas"/>
                <w:color w:val="A31515"/>
                <w:sz w:val="21"/>
                <w:szCs w:val="21"/>
              </w:rPr>
              <w:t>'</w:t>
            </w:r>
            <w:r>
              <w:rPr>
                <w:rFonts w:ascii="Consolas" w:hAnsi="Consolas"/>
                <w:color w:val="000000"/>
                <w:sz w:val="21"/>
                <w:szCs w:val="21"/>
              </w:rPr>
              <w:t xml:space="preserve">, </w:t>
            </w:r>
            <w:proofErr w:type="spellStart"/>
            <w:r>
              <w:rPr>
                <w:rFonts w:ascii="Consolas" w:hAnsi="Consolas"/>
                <w:color w:val="000000"/>
                <w:sz w:val="21"/>
                <w:szCs w:val="21"/>
              </w:rPr>
              <w:t>SalesInvLine</w:t>
            </w:r>
            <w:proofErr w:type="spellEnd"/>
            <w:r>
              <w:rPr>
                <w:rFonts w:ascii="Consolas" w:hAnsi="Consolas"/>
                <w:color w:val="0000FF"/>
                <w:sz w:val="21"/>
                <w:szCs w:val="21"/>
              </w:rPr>
              <w:t>.</w:t>
            </w:r>
            <w:r>
              <w:rPr>
                <w:rFonts w:ascii="Consolas" w:hAnsi="Consolas"/>
                <w:color w:val="000000"/>
                <w:sz w:val="21"/>
                <w:szCs w:val="21"/>
              </w:rPr>
              <w:t>"Posting Date"</w:t>
            </w:r>
            <w:r>
              <w:rPr>
                <w:rFonts w:ascii="Consolas" w:hAnsi="Consolas"/>
                <w:color w:val="0000FF"/>
                <w:sz w:val="21"/>
                <w:szCs w:val="21"/>
              </w:rPr>
              <w:t>)</w:t>
            </w:r>
            <w:r>
              <w:rPr>
                <w:rFonts w:ascii="Consolas" w:hAnsi="Consolas"/>
                <w:color w:val="000000"/>
                <w:sz w:val="21"/>
                <w:szCs w:val="21"/>
              </w:rPr>
              <w:t>;</w:t>
            </w:r>
          </w:p>
          <w:p w14:paraId="66B5BB38" w14:textId="77777777" w:rsidR="00EA1646" w:rsidRDefault="00EA1646" w:rsidP="00EA1646">
            <w:pPr>
              <w:shd w:val="clear" w:color="auto" w:fill="FFFFFF"/>
              <w:spacing w:line="285" w:lineRule="atLeast"/>
              <w:rPr>
                <w:rFonts w:ascii="Consolas" w:hAnsi="Consolas"/>
                <w:color w:val="000000"/>
                <w:sz w:val="21"/>
                <w:szCs w:val="21"/>
              </w:rPr>
            </w:pPr>
          </w:p>
          <w:p w14:paraId="64DC344D"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 xml:space="preserve"> </w:t>
            </w:r>
            <w:proofErr w:type="spellStart"/>
            <w:r>
              <w:rPr>
                <w:rFonts w:ascii="Consolas" w:hAnsi="Consolas"/>
                <w:color w:val="000000"/>
                <w:sz w:val="21"/>
                <w:szCs w:val="21"/>
              </w:rPr>
              <w:t>BonusHeader</w:t>
            </w:r>
            <w:r>
              <w:rPr>
                <w:rFonts w:ascii="Consolas" w:hAnsi="Consolas"/>
                <w:color w:val="0000FF"/>
                <w:sz w:val="21"/>
                <w:szCs w:val="21"/>
              </w:rPr>
              <w:t>.</w:t>
            </w:r>
            <w:r>
              <w:rPr>
                <w:rFonts w:ascii="Consolas" w:hAnsi="Consolas"/>
                <w:color w:val="000000"/>
                <w:sz w:val="21"/>
                <w:szCs w:val="21"/>
              </w:rPr>
              <w:t>FindSet</w:t>
            </w:r>
            <w:proofErr w:type="spellEnd"/>
            <w:r>
              <w:rPr>
                <w:rFonts w:ascii="Consolas" w:hAnsi="Consolas"/>
                <w:color w:val="0000FF"/>
                <w:sz w:val="21"/>
                <w:szCs w:val="21"/>
              </w:rPr>
              <w:t xml:space="preserve">() </w:t>
            </w:r>
            <w:r>
              <w:rPr>
                <w:rFonts w:ascii="Consolas" w:hAnsi="Consolas"/>
                <w:color w:val="AF00DB"/>
                <w:sz w:val="21"/>
                <w:szCs w:val="21"/>
              </w:rPr>
              <w:t>then</w:t>
            </w:r>
          </w:p>
          <w:p w14:paraId="6ECF4975"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repeat</w:t>
            </w:r>
          </w:p>
          <w:p w14:paraId="21420564"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proofErr w:type="gramStart"/>
            <w:r>
              <w:rPr>
                <w:rFonts w:ascii="Consolas" w:hAnsi="Consolas"/>
                <w:color w:val="000000"/>
                <w:sz w:val="21"/>
                <w:szCs w:val="21"/>
              </w:rPr>
              <w:t>FindBonusForAllItems</w:t>
            </w:r>
            <w:proofErr w:type="spellEnd"/>
            <w:r>
              <w:rPr>
                <w:rFonts w:ascii="Consolas" w:hAnsi="Consolas"/>
                <w:color w:val="0000FF"/>
                <w:sz w:val="21"/>
                <w:szCs w:val="21"/>
              </w:rPr>
              <w:t>(</w:t>
            </w:r>
            <w:proofErr w:type="spellStart"/>
            <w:proofErr w:type="gramEnd"/>
            <w:r>
              <w:rPr>
                <w:rFonts w:ascii="Consolas" w:hAnsi="Consolas"/>
                <w:color w:val="000000"/>
                <w:sz w:val="21"/>
                <w:szCs w:val="21"/>
              </w:rPr>
              <w:t>BonusHeader</w:t>
            </w:r>
            <w:proofErr w:type="spellEnd"/>
            <w:r>
              <w:rPr>
                <w:rFonts w:ascii="Consolas" w:hAnsi="Consolas"/>
                <w:color w:val="000000"/>
                <w:sz w:val="21"/>
                <w:szCs w:val="21"/>
              </w:rPr>
              <w:t xml:space="preserve">, </w:t>
            </w:r>
            <w:proofErr w:type="spellStart"/>
            <w:r>
              <w:rPr>
                <w:rFonts w:ascii="Consolas" w:hAnsi="Consolas"/>
                <w:color w:val="000000"/>
                <w:sz w:val="21"/>
                <w:szCs w:val="21"/>
              </w:rPr>
              <w:t>SalesInvLine</w:t>
            </w:r>
            <w:proofErr w:type="spellEnd"/>
            <w:r>
              <w:rPr>
                <w:rFonts w:ascii="Consolas" w:hAnsi="Consolas"/>
                <w:color w:val="0000FF"/>
                <w:sz w:val="21"/>
                <w:szCs w:val="21"/>
              </w:rPr>
              <w:t>)</w:t>
            </w:r>
            <w:r>
              <w:rPr>
                <w:rFonts w:ascii="Consolas" w:hAnsi="Consolas"/>
                <w:color w:val="000000"/>
                <w:sz w:val="21"/>
                <w:szCs w:val="21"/>
              </w:rPr>
              <w:t>;</w:t>
            </w:r>
          </w:p>
          <w:p w14:paraId="7CD598C7"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proofErr w:type="gramStart"/>
            <w:r>
              <w:rPr>
                <w:rFonts w:ascii="Consolas" w:hAnsi="Consolas"/>
                <w:color w:val="000000"/>
                <w:sz w:val="21"/>
                <w:szCs w:val="21"/>
              </w:rPr>
              <w:t>FindBonusForOneItem</w:t>
            </w:r>
            <w:proofErr w:type="spellEnd"/>
            <w:r>
              <w:rPr>
                <w:rFonts w:ascii="Consolas" w:hAnsi="Consolas"/>
                <w:color w:val="0000FF"/>
                <w:sz w:val="21"/>
                <w:szCs w:val="21"/>
              </w:rPr>
              <w:t>(</w:t>
            </w:r>
            <w:proofErr w:type="spellStart"/>
            <w:proofErr w:type="gramEnd"/>
            <w:r>
              <w:rPr>
                <w:rFonts w:ascii="Consolas" w:hAnsi="Consolas"/>
                <w:color w:val="000000"/>
                <w:sz w:val="21"/>
                <w:szCs w:val="21"/>
              </w:rPr>
              <w:t>BonusHeader</w:t>
            </w:r>
            <w:proofErr w:type="spellEnd"/>
            <w:r>
              <w:rPr>
                <w:rFonts w:ascii="Consolas" w:hAnsi="Consolas"/>
                <w:color w:val="000000"/>
                <w:sz w:val="21"/>
                <w:szCs w:val="21"/>
              </w:rPr>
              <w:t xml:space="preserve">, </w:t>
            </w:r>
            <w:proofErr w:type="spellStart"/>
            <w:r>
              <w:rPr>
                <w:rFonts w:ascii="Consolas" w:hAnsi="Consolas"/>
                <w:color w:val="000000"/>
                <w:sz w:val="21"/>
                <w:szCs w:val="21"/>
              </w:rPr>
              <w:t>SalesInvLine</w:t>
            </w:r>
            <w:proofErr w:type="spellEnd"/>
            <w:r>
              <w:rPr>
                <w:rFonts w:ascii="Consolas" w:hAnsi="Consolas"/>
                <w:color w:val="0000FF"/>
                <w:sz w:val="21"/>
                <w:szCs w:val="21"/>
              </w:rPr>
              <w:t>)</w:t>
            </w:r>
            <w:r>
              <w:rPr>
                <w:rFonts w:ascii="Consolas" w:hAnsi="Consolas"/>
                <w:color w:val="000000"/>
                <w:sz w:val="21"/>
                <w:szCs w:val="21"/>
              </w:rPr>
              <w:t>;</w:t>
            </w:r>
          </w:p>
          <w:p w14:paraId="29530720"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until</w:t>
            </w:r>
            <w:r>
              <w:rPr>
                <w:rFonts w:ascii="Consolas" w:hAnsi="Consolas"/>
                <w:color w:val="000000"/>
                <w:sz w:val="21"/>
                <w:szCs w:val="21"/>
              </w:rPr>
              <w:t xml:space="preserve"> </w:t>
            </w:r>
            <w:proofErr w:type="spellStart"/>
            <w:r>
              <w:rPr>
                <w:rFonts w:ascii="Consolas" w:hAnsi="Consolas"/>
                <w:color w:val="000000"/>
                <w:sz w:val="21"/>
                <w:szCs w:val="21"/>
              </w:rPr>
              <w:t>BonusHeader</w:t>
            </w:r>
            <w:r>
              <w:rPr>
                <w:rFonts w:ascii="Consolas" w:hAnsi="Consolas"/>
                <w:color w:val="0000FF"/>
                <w:sz w:val="21"/>
                <w:szCs w:val="21"/>
              </w:rPr>
              <w:t>.</w:t>
            </w:r>
            <w:r>
              <w:rPr>
                <w:rFonts w:ascii="Consolas" w:hAnsi="Consolas"/>
                <w:color w:val="000000"/>
                <w:sz w:val="21"/>
                <w:szCs w:val="21"/>
              </w:rPr>
              <w:t>Next</w:t>
            </w:r>
            <w:proofErr w:type="spellEnd"/>
            <w:r>
              <w:rPr>
                <w:rFonts w:ascii="Consolas" w:hAnsi="Consolas"/>
                <w:color w:val="0000FF"/>
                <w:sz w:val="21"/>
                <w:szCs w:val="21"/>
              </w:rPr>
              <w:t xml:space="preserve">() </w:t>
            </w:r>
            <w:r>
              <w:rPr>
                <w:rFonts w:ascii="Consolas" w:hAnsi="Consolas"/>
                <w:color w:val="000000"/>
                <w:sz w:val="21"/>
                <w:szCs w:val="21"/>
              </w:rPr>
              <w:t xml:space="preserve">= </w:t>
            </w:r>
            <w:proofErr w:type="gramStart"/>
            <w:r>
              <w:rPr>
                <w:rFonts w:ascii="Consolas" w:hAnsi="Consolas"/>
                <w:color w:val="098658"/>
                <w:sz w:val="21"/>
                <w:szCs w:val="21"/>
              </w:rPr>
              <w:t>0</w:t>
            </w:r>
            <w:r>
              <w:rPr>
                <w:rFonts w:ascii="Consolas" w:hAnsi="Consolas"/>
                <w:color w:val="000000"/>
                <w:sz w:val="21"/>
                <w:szCs w:val="21"/>
              </w:rPr>
              <w:t>;</w:t>
            </w:r>
            <w:proofErr w:type="gramEnd"/>
          </w:p>
          <w:p w14:paraId="714521C7"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gramStart"/>
            <w:r>
              <w:rPr>
                <w:rFonts w:ascii="Consolas" w:hAnsi="Consolas"/>
                <w:color w:val="AF00DB"/>
                <w:sz w:val="21"/>
                <w:szCs w:val="21"/>
              </w:rPr>
              <w:t>end</w:t>
            </w:r>
            <w:r>
              <w:rPr>
                <w:rFonts w:ascii="Consolas" w:hAnsi="Consolas"/>
                <w:color w:val="000000"/>
                <w:sz w:val="21"/>
                <w:szCs w:val="21"/>
              </w:rPr>
              <w:t>;</w:t>
            </w:r>
            <w:proofErr w:type="gramEnd"/>
          </w:p>
          <w:p w14:paraId="042DB041" w14:textId="77777777" w:rsidR="00EA1646" w:rsidRDefault="00EA1646" w:rsidP="00EA1646">
            <w:pPr>
              <w:shd w:val="clear" w:color="auto" w:fill="FFFFFF"/>
              <w:spacing w:line="285" w:lineRule="atLeast"/>
              <w:rPr>
                <w:rFonts w:ascii="Consolas" w:hAnsi="Consolas"/>
                <w:color w:val="000000"/>
                <w:sz w:val="21"/>
                <w:szCs w:val="21"/>
              </w:rPr>
            </w:pPr>
          </w:p>
          <w:p w14:paraId="67CF62E3"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local</w:t>
            </w:r>
            <w:r>
              <w:rPr>
                <w:rFonts w:ascii="Consolas" w:hAnsi="Consolas"/>
                <w:color w:val="000000"/>
                <w:sz w:val="21"/>
                <w:szCs w:val="21"/>
              </w:rPr>
              <w:t xml:space="preserve"> </w:t>
            </w:r>
            <w:r>
              <w:rPr>
                <w:rFonts w:ascii="Consolas" w:hAnsi="Consolas"/>
                <w:color w:val="AF00DB"/>
                <w:sz w:val="21"/>
                <w:szCs w:val="21"/>
              </w:rPr>
              <w:t>procedure</w:t>
            </w:r>
            <w:r>
              <w:rPr>
                <w:rFonts w:ascii="Consolas" w:hAnsi="Consolas"/>
                <w:color w:val="000000"/>
                <w:sz w:val="21"/>
                <w:szCs w:val="21"/>
              </w:rPr>
              <w:t xml:space="preserve"> </w:t>
            </w:r>
            <w:proofErr w:type="spellStart"/>
            <w:proofErr w:type="gramStart"/>
            <w:r>
              <w:rPr>
                <w:rFonts w:ascii="Consolas" w:hAnsi="Consolas"/>
                <w:color w:val="000000"/>
                <w:sz w:val="21"/>
                <w:szCs w:val="21"/>
              </w:rPr>
              <w:t>FindBonusForAllItems</w:t>
            </w:r>
            <w:proofErr w:type="spellEnd"/>
            <w:r>
              <w:rPr>
                <w:rFonts w:ascii="Consolas" w:hAnsi="Consolas"/>
                <w:color w:val="0000FF"/>
                <w:sz w:val="21"/>
                <w:szCs w:val="21"/>
              </w:rPr>
              <w:t>(</w:t>
            </w:r>
            <w:proofErr w:type="gramEnd"/>
            <w:r>
              <w:rPr>
                <w:rFonts w:ascii="Consolas" w:hAnsi="Consolas"/>
                <w:color w:val="AF00DB"/>
                <w:sz w:val="21"/>
                <w:szCs w:val="21"/>
              </w:rPr>
              <w:t>var</w:t>
            </w:r>
            <w:r>
              <w:rPr>
                <w:rFonts w:ascii="Consolas" w:hAnsi="Consolas"/>
                <w:color w:val="000000"/>
                <w:sz w:val="21"/>
                <w:szCs w:val="21"/>
              </w:rPr>
              <w:t xml:space="preserve"> </w:t>
            </w:r>
            <w:proofErr w:type="spellStart"/>
            <w:r>
              <w:rPr>
                <w:rFonts w:ascii="Consolas" w:hAnsi="Consolas"/>
                <w:color w:val="000000"/>
                <w:sz w:val="21"/>
                <w:szCs w:val="21"/>
              </w:rPr>
              <w:t>BonusHeader</w:t>
            </w:r>
            <w:proofErr w:type="spellEnd"/>
            <w:r>
              <w:rPr>
                <w:rFonts w:ascii="Consolas" w:hAnsi="Consolas"/>
                <w:color w:val="000000"/>
                <w:sz w:val="21"/>
                <w:szCs w:val="21"/>
              </w:rPr>
              <w:t xml:space="preserve">: </w:t>
            </w:r>
            <w:r>
              <w:rPr>
                <w:rFonts w:ascii="Consolas" w:hAnsi="Consolas"/>
                <w:color w:val="0000FF"/>
                <w:sz w:val="21"/>
                <w:szCs w:val="21"/>
              </w:rPr>
              <w:t>Record</w:t>
            </w:r>
            <w:r>
              <w:rPr>
                <w:rFonts w:ascii="Consolas" w:hAnsi="Consolas"/>
                <w:color w:val="000000"/>
                <w:sz w:val="21"/>
                <w:szCs w:val="21"/>
              </w:rPr>
              <w:t xml:space="preserve"> "MNB Bonus Header"; </w:t>
            </w:r>
            <w:r>
              <w:rPr>
                <w:rFonts w:ascii="Consolas" w:hAnsi="Consolas"/>
                <w:color w:val="AF00DB"/>
                <w:sz w:val="21"/>
                <w:szCs w:val="21"/>
              </w:rPr>
              <w:t>var</w:t>
            </w:r>
            <w:r>
              <w:rPr>
                <w:rFonts w:ascii="Consolas" w:hAnsi="Consolas"/>
                <w:color w:val="000000"/>
                <w:sz w:val="21"/>
                <w:szCs w:val="21"/>
              </w:rPr>
              <w:t xml:space="preserve"> </w:t>
            </w:r>
            <w:proofErr w:type="spellStart"/>
            <w:r>
              <w:rPr>
                <w:rFonts w:ascii="Consolas" w:hAnsi="Consolas"/>
                <w:color w:val="000000"/>
                <w:sz w:val="21"/>
                <w:szCs w:val="21"/>
              </w:rPr>
              <w:t>SalesInvLine</w:t>
            </w:r>
            <w:proofErr w:type="spellEnd"/>
            <w:r>
              <w:rPr>
                <w:rFonts w:ascii="Consolas" w:hAnsi="Consolas"/>
                <w:color w:val="000000"/>
                <w:sz w:val="21"/>
                <w:szCs w:val="21"/>
              </w:rPr>
              <w:t xml:space="preserve">: </w:t>
            </w:r>
            <w:r>
              <w:rPr>
                <w:rFonts w:ascii="Consolas" w:hAnsi="Consolas"/>
                <w:color w:val="0000FF"/>
                <w:sz w:val="21"/>
                <w:szCs w:val="21"/>
              </w:rPr>
              <w:t>Record</w:t>
            </w:r>
            <w:r>
              <w:rPr>
                <w:rFonts w:ascii="Consolas" w:hAnsi="Consolas"/>
                <w:color w:val="000000"/>
                <w:sz w:val="21"/>
                <w:szCs w:val="21"/>
              </w:rPr>
              <w:t xml:space="preserve"> "Sales Invoice Line"</w:t>
            </w:r>
            <w:r>
              <w:rPr>
                <w:rFonts w:ascii="Consolas" w:hAnsi="Consolas"/>
                <w:color w:val="0000FF"/>
                <w:sz w:val="21"/>
                <w:szCs w:val="21"/>
              </w:rPr>
              <w:t>)</w:t>
            </w:r>
          </w:p>
          <w:p w14:paraId="1A117DED"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var</w:t>
            </w:r>
          </w:p>
          <w:p w14:paraId="2C18B04F"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BonusLine</w:t>
            </w:r>
            <w:proofErr w:type="spellEnd"/>
            <w:r>
              <w:rPr>
                <w:rFonts w:ascii="Consolas" w:hAnsi="Consolas"/>
                <w:color w:val="000000"/>
                <w:sz w:val="21"/>
                <w:szCs w:val="21"/>
              </w:rPr>
              <w:t xml:space="preserve">: </w:t>
            </w:r>
            <w:r>
              <w:rPr>
                <w:rFonts w:ascii="Consolas" w:hAnsi="Consolas"/>
                <w:color w:val="0000FF"/>
                <w:sz w:val="21"/>
                <w:szCs w:val="21"/>
              </w:rPr>
              <w:t>Record</w:t>
            </w:r>
            <w:r>
              <w:rPr>
                <w:rFonts w:ascii="Consolas" w:hAnsi="Consolas"/>
                <w:color w:val="000000"/>
                <w:sz w:val="21"/>
                <w:szCs w:val="21"/>
              </w:rPr>
              <w:t xml:space="preserve"> "MNB Bonus Line</w:t>
            </w:r>
            <w:proofErr w:type="gramStart"/>
            <w:r>
              <w:rPr>
                <w:rFonts w:ascii="Consolas" w:hAnsi="Consolas"/>
                <w:color w:val="000000"/>
                <w:sz w:val="21"/>
                <w:szCs w:val="21"/>
              </w:rPr>
              <w:t>";</w:t>
            </w:r>
            <w:proofErr w:type="gramEnd"/>
          </w:p>
          <w:p w14:paraId="4A309DEA"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begin</w:t>
            </w:r>
          </w:p>
          <w:p w14:paraId="46270455"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BonusLine</w:t>
            </w:r>
            <w:r>
              <w:rPr>
                <w:rFonts w:ascii="Consolas" w:hAnsi="Consolas"/>
                <w:color w:val="0000FF"/>
                <w:sz w:val="21"/>
                <w:szCs w:val="21"/>
              </w:rPr>
              <w:t>.</w:t>
            </w:r>
            <w:r>
              <w:rPr>
                <w:rFonts w:ascii="Consolas" w:hAnsi="Consolas"/>
                <w:color w:val="000000"/>
                <w:sz w:val="21"/>
                <w:szCs w:val="21"/>
              </w:rPr>
              <w:t>SetRange</w:t>
            </w:r>
            <w:proofErr w:type="spellEnd"/>
            <w:r>
              <w:rPr>
                <w:rFonts w:ascii="Consolas" w:hAnsi="Consolas"/>
                <w:color w:val="0000FF"/>
                <w:sz w:val="21"/>
                <w:szCs w:val="21"/>
              </w:rPr>
              <w:t>(</w:t>
            </w:r>
            <w:r>
              <w:rPr>
                <w:rFonts w:ascii="Consolas" w:hAnsi="Consolas"/>
                <w:color w:val="000000"/>
                <w:sz w:val="21"/>
                <w:szCs w:val="21"/>
              </w:rPr>
              <w:t xml:space="preserve">"Document No.", </w:t>
            </w:r>
            <w:proofErr w:type="spellStart"/>
            <w:r>
              <w:rPr>
                <w:rFonts w:ascii="Consolas" w:hAnsi="Consolas"/>
                <w:color w:val="000000"/>
                <w:sz w:val="21"/>
                <w:szCs w:val="21"/>
              </w:rPr>
              <w:t>BonusHeader</w:t>
            </w:r>
            <w:proofErr w:type="spellEnd"/>
            <w:r>
              <w:rPr>
                <w:rFonts w:ascii="Consolas" w:hAnsi="Consolas"/>
                <w:color w:val="0000FF"/>
                <w:sz w:val="21"/>
                <w:szCs w:val="21"/>
              </w:rPr>
              <w:t>.</w:t>
            </w:r>
            <w:r>
              <w:rPr>
                <w:rFonts w:ascii="Consolas" w:hAnsi="Consolas"/>
                <w:color w:val="000000"/>
                <w:sz w:val="21"/>
                <w:szCs w:val="21"/>
              </w:rPr>
              <w:t>"No."</w:t>
            </w:r>
            <w:proofErr w:type="gramStart"/>
            <w:r>
              <w:rPr>
                <w:rFonts w:ascii="Consolas" w:hAnsi="Consolas"/>
                <w:color w:val="0000FF"/>
                <w:sz w:val="21"/>
                <w:szCs w:val="21"/>
              </w:rPr>
              <w:t>)</w:t>
            </w:r>
            <w:r>
              <w:rPr>
                <w:rFonts w:ascii="Consolas" w:hAnsi="Consolas"/>
                <w:color w:val="000000"/>
                <w:sz w:val="21"/>
                <w:szCs w:val="21"/>
              </w:rPr>
              <w:t>;</w:t>
            </w:r>
            <w:proofErr w:type="gramEnd"/>
          </w:p>
          <w:p w14:paraId="61DE010D"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BonusLine</w:t>
            </w:r>
            <w:r>
              <w:rPr>
                <w:rFonts w:ascii="Consolas" w:hAnsi="Consolas"/>
                <w:color w:val="0000FF"/>
                <w:sz w:val="21"/>
                <w:szCs w:val="21"/>
              </w:rPr>
              <w:t>.</w:t>
            </w:r>
            <w:r>
              <w:rPr>
                <w:rFonts w:ascii="Consolas" w:hAnsi="Consolas"/>
                <w:color w:val="000000"/>
                <w:sz w:val="21"/>
                <w:szCs w:val="21"/>
              </w:rPr>
              <w:t>SetRange</w:t>
            </w:r>
            <w:proofErr w:type="spellEnd"/>
            <w:r>
              <w:rPr>
                <w:rFonts w:ascii="Consolas" w:hAnsi="Consolas"/>
                <w:color w:val="0000FF"/>
                <w:sz w:val="21"/>
                <w:szCs w:val="21"/>
              </w:rPr>
              <w:t>(Type</w:t>
            </w:r>
            <w:r>
              <w:rPr>
                <w:rFonts w:ascii="Consolas" w:hAnsi="Consolas"/>
                <w:color w:val="000000"/>
                <w:sz w:val="21"/>
                <w:szCs w:val="21"/>
              </w:rPr>
              <w:t xml:space="preserve">, </w:t>
            </w:r>
            <w:proofErr w:type="spellStart"/>
            <w:proofErr w:type="gramStart"/>
            <w:r>
              <w:rPr>
                <w:rFonts w:ascii="Consolas" w:hAnsi="Consolas"/>
                <w:color w:val="000000"/>
                <w:sz w:val="21"/>
                <w:szCs w:val="21"/>
              </w:rPr>
              <w:t>BonusLine</w:t>
            </w:r>
            <w:r>
              <w:rPr>
                <w:rFonts w:ascii="Consolas" w:hAnsi="Consolas"/>
                <w:color w:val="0000FF"/>
                <w:sz w:val="21"/>
                <w:szCs w:val="21"/>
              </w:rPr>
              <w:t>.Type</w:t>
            </w:r>
            <w:proofErr w:type="spellEnd"/>
            <w:r>
              <w:rPr>
                <w:rFonts w:ascii="Consolas" w:hAnsi="Consolas"/>
                <w:color w:val="000000"/>
                <w:sz w:val="21"/>
                <w:szCs w:val="21"/>
              </w:rPr>
              <w:t>::</w:t>
            </w:r>
            <w:proofErr w:type="gramEnd"/>
            <w:r>
              <w:rPr>
                <w:rFonts w:ascii="Consolas" w:hAnsi="Consolas"/>
                <w:color w:val="000000"/>
                <w:sz w:val="21"/>
                <w:szCs w:val="21"/>
              </w:rPr>
              <w:t>"All Items"</w:t>
            </w:r>
            <w:r>
              <w:rPr>
                <w:rFonts w:ascii="Consolas" w:hAnsi="Consolas"/>
                <w:color w:val="0000FF"/>
                <w:sz w:val="21"/>
                <w:szCs w:val="21"/>
              </w:rPr>
              <w:t>)</w:t>
            </w:r>
            <w:r>
              <w:rPr>
                <w:rFonts w:ascii="Consolas" w:hAnsi="Consolas"/>
                <w:color w:val="000000"/>
                <w:sz w:val="21"/>
                <w:szCs w:val="21"/>
              </w:rPr>
              <w:t>;</w:t>
            </w:r>
          </w:p>
          <w:p w14:paraId="1CDB3733"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 xml:space="preserve"> </w:t>
            </w:r>
            <w:proofErr w:type="spellStart"/>
            <w:r>
              <w:rPr>
                <w:rFonts w:ascii="Consolas" w:hAnsi="Consolas"/>
                <w:color w:val="000000"/>
                <w:sz w:val="21"/>
                <w:szCs w:val="21"/>
              </w:rPr>
              <w:t>BonusLine</w:t>
            </w:r>
            <w:r>
              <w:rPr>
                <w:rFonts w:ascii="Consolas" w:hAnsi="Consolas"/>
                <w:color w:val="0000FF"/>
                <w:sz w:val="21"/>
                <w:szCs w:val="21"/>
              </w:rPr>
              <w:t>.</w:t>
            </w:r>
            <w:r>
              <w:rPr>
                <w:rFonts w:ascii="Consolas" w:hAnsi="Consolas"/>
                <w:color w:val="000000"/>
                <w:sz w:val="21"/>
                <w:szCs w:val="21"/>
              </w:rPr>
              <w:t>FindFirst</w:t>
            </w:r>
            <w:proofErr w:type="spellEnd"/>
            <w:r>
              <w:rPr>
                <w:rFonts w:ascii="Consolas" w:hAnsi="Consolas"/>
                <w:color w:val="0000FF"/>
                <w:sz w:val="21"/>
                <w:szCs w:val="21"/>
              </w:rPr>
              <w:t xml:space="preserve">() </w:t>
            </w:r>
            <w:r>
              <w:rPr>
                <w:rFonts w:ascii="Consolas" w:hAnsi="Consolas"/>
                <w:color w:val="AF00DB"/>
                <w:sz w:val="21"/>
                <w:szCs w:val="21"/>
              </w:rPr>
              <w:t>then</w:t>
            </w:r>
          </w:p>
          <w:p w14:paraId="20E17373"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proofErr w:type="gramStart"/>
            <w:r>
              <w:rPr>
                <w:rFonts w:ascii="Consolas" w:hAnsi="Consolas"/>
                <w:color w:val="000000"/>
                <w:sz w:val="21"/>
                <w:szCs w:val="21"/>
              </w:rPr>
              <w:t>InsertBonusEntry</w:t>
            </w:r>
            <w:proofErr w:type="spellEnd"/>
            <w:r>
              <w:rPr>
                <w:rFonts w:ascii="Consolas" w:hAnsi="Consolas"/>
                <w:color w:val="0000FF"/>
                <w:sz w:val="21"/>
                <w:szCs w:val="21"/>
              </w:rPr>
              <w:t>(</w:t>
            </w:r>
            <w:proofErr w:type="spellStart"/>
            <w:proofErr w:type="gramEnd"/>
            <w:r>
              <w:rPr>
                <w:rFonts w:ascii="Consolas" w:hAnsi="Consolas"/>
                <w:color w:val="000000"/>
                <w:sz w:val="21"/>
                <w:szCs w:val="21"/>
              </w:rPr>
              <w:t>BonusLine</w:t>
            </w:r>
            <w:proofErr w:type="spellEnd"/>
            <w:r>
              <w:rPr>
                <w:rFonts w:ascii="Consolas" w:hAnsi="Consolas"/>
                <w:color w:val="000000"/>
                <w:sz w:val="21"/>
                <w:szCs w:val="21"/>
              </w:rPr>
              <w:t xml:space="preserve">, </w:t>
            </w:r>
            <w:proofErr w:type="spellStart"/>
            <w:r>
              <w:rPr>
                <w:rFonts w:ascii="Consolas" w:hAnsi="Consolas"/>
                <w:color w:val="000000"/>
                <w:sz w:val="21"/>
                <w:szCs w:val="21"/>
              </w:rPr>
              <w:t>SalesInvLine</w:t>
            </w:r>
            <w:proofErr w:type="spellEnd"/>
            <w:r>
              <w:rPr>
                <w:rFonts w:ascii="Consolas" w:hAnsi="Consolas"/>
                <w:color w:val="0000FF"/>
                <w:sz w:val="21"/>
                <w:szCs w:val="21"/>
              </w:rPr>
              <w:t>)</w:t>
            </w:r>
            <w:r>
              <w:rPr>
                <w:rFonts w:ascii="Consolas" w:hAnsi="Consolas"/>
                <w:color w:val="000000"/>
                <w:sz w:val="21"/>
                <w:szCs w:val="21"/>
              </w:rPr>
              <w:t>;</w:t>
            </w:r>
          </w:p>
          <w:p w14:paraId="0416C70A"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gramStart"/>
            <w:r>
              <w:rPr>
                <w:rFonts w:ascii="Consolas" w:hAnsi="Consolas"/>
                <w:color w:val="AF00DB"/>
                <w:sz w:val="21"/>
                <w:szCs w:val="21"/>
              </w:rPr>
              <w:t>end</w:t>
            </w:r>
            <w:r>
              <w:rPr>
                <w:rFonts w:ascii="Consolas" w:hAnsi="Consolas"/>
                <w:color w:val="000000"/>
                <w:sz w:val="21"/>
                <w:szCs w:val="21"/>
              </w:rPr>
              <w:t>;</w:t>
            </w:r>
            <w:proofErr w:type="gramEnd"/>
          </w:p>
          <w:p w14:paraId="78DE9050" w14:textId="77777777" w:rsidR="00EA1646" w:rsidRDefault="00EA1646" w:rsidP="00EA1646">
            <w:pPr>
              <w:shd w:val="clear" w:color="auto" w:fill="FFFFFF"/>
              <w:spacing w:line="285" w:lineRule="atLeast"/>
              <w:rPr>
                <w:rFonts w:ascii="Consolas" w:hAnsi="Consolas"/>
                <w:color w:val="000000"/>
                <w:sz w:val="21"/>
                <w:szCs w:val="21"/>
              </w:rPr>
            </w:pPr>
          </w:p>
          <w:p w14:paraId="0D534A6C"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local</w:t>
            </w:r>
            <w:r>
              <w:rPr>
                <w:rFonts w:ascii="Consolas" w:hAnsi="Consolas"/>
                <w:color w:val="000000"/>
                <w:sz w:val="21"/>
                <w:szCs w:val="21"/>
              </w:rPr>
              <w:t xml:space="preserve"> </w:t>
            </w:r>
            <w:r>
              <w:rPr>
                <w:rFonts w:ascii="Consolas" w:hAnsi="Consolas"/>
                <w:color w:val="AF00DB"/>
                <w:sz w:val="21"/>
                <w:szCs w:val="21"/>
              </w:rPr>
              <w:t>procedure</w:t>
            </w:r>
            <w:r>
              <w:rPr>
                <w:rFonts w:ascii="Consolas" w:hAnsi="Consolas"/>
                <w:color w:val="000000"/>
                <w:sz w:val="21"/>
                <w:szCs w:val="21"/>
              </w:rPr>
              <w:t xml:space="preserve"> </w:t>
            </w:r>
            <w:proofErr w:type="spellStart"/>
            <w:proofErr w:type="gramStart"/>
            <w:r>
              <w:rPr>
                <w:rFonts w:ascii="Consolas" w:hAnsi="Consolas"/>
                <w:color w:val="000000"/>
                <w:sz w:val="21"/>
                <w:szCs w:val="21"/>
              </w:rPr>
              <w:t>FindBonusForOneItem</w:t>
            </w:r>
            <w:proofErr w:type="spellEnd"/>
            <w:r>
              <w:rPr>
                <w:rFonts w:ascii="Consolas" w:hAnsi="Consolas"/>
                <w:color w:val="0000FF"/>
                <w:sz w:val="21"/>
                <w:szCs w:val="21"/>
              </w:rPr>
              <w:t>(</w:t>
            </w:r>
            <w:proofErr w:type="gramEnd"/>
            <w:r>
              <w:rPr>
                <w:rFonts w:ascii="Consolas" w:hAnsi="Consolas"/>
                <w:color w:val="AF00DB"/>
                <w:sz w:val="21"/>
                <w:szCs w:val="21"/>
              </w:rPr>
              <w:t>var</w:t>
            </w:r>
            <w:r>
              <w:rPr>
                <w:rFonts w:ascii="Consolas" w:hAnsi="Consolas"/>
                <w:color w:val="000000"/>
                <w:sz w:val="21"/>
                <w:szCs w:val="21"/>
              </w:rPr>
              <w:t xml:space="preserve"> </w:t>
            </w:r>
            <w:proofErr w:type="spellStart"/>
            <w:r>
              <w:rPr>
                <w:rFonts w:ascii="Consolas" w:hAnsi="Consolas"/>
                <w:color w:val="000000"/>
                <w:sz w:val="21"/>
                <w:szCs w:val="21"/>
              </w:rPr>
              <w:t>BonusHeader</w:t>
            </w:r>
            <w:proofErr w:type="spellEnd"/>
            <w:r>
              <w:rPr>
                <w:rFonts w:ascii="Consolas" w:hAnsi="Consolas"/>
                <w:color w:val="000000"/>
                <w:sz w:val="21"/>
                <w:szCs w:val="21"/>
              </w:rPr>
              <w:t xml:space="preserve">: </w:t>
            </w:r>
            <w:r>
              <w:rPr>
                <w:rFonts w:ascii="Consolas" w:hAnsi="Consolas"/>
                <w:color w:val="0000FF"/>
                <w:sz w:val="21"/>
                <w:szCs w:val="21"/>
              </w:rPr>
              <w:t>Record</w:t>
            </w:r>
            <w:r>
              <w:rPr>
                <w:rFonts w:ascii="Consolas" w:hAnsi="Consolas"/>
                <w:color w:val="000000"/>
                <w:sz w:val="21"/>
                <w:szCs w:val="21"/>
              </w:rPr>
              <w:t xml:space="preserve"> "MNB Bonus Header"; </w:t>
            </w:r>
            <w:r>
              <w:rPr>
                <w:rFonts w:ascii="Consolas" w:hAnsi="Consolas"/>
                <w:color w:val="AF00DB"/>
                <w:sz w:val="21"/>
                <w:szCs w:val="21"/>
              </w:rPr>
              <w:t>var</w:t>
            </w:r>
            <w:r>
              <w:rPr>
                <w:rFonts w:ascii="Consolas" w:hAnsi="Consolas"/>
                <w:color w:val="000000"/>
                <w:sz w:val="21"/>
                <w:szCs w:val="21"/>
              </w:rPr>
              <w:t xml:space="preserve"> </w:t>
            </w:r>
            <w:proofErr w:type="spellStart"/>
            <w:r>
              <w:rPr>
                <w:rFonts w:ascii="Consolas" w:hAnsi="Consolas"/>
                <w:color w:val="000000"/>
                <w:sz w:val="21"/>
                <w:szCs w:val="21"/>
              </w:rPr>
              <w:t>SalesInvLine</w:t>
            </w:r>
            <w:proofErr w:type="spellEnd"/>
            <w:r>
              <w:rPr>
                <w:rFonts w:ascii="Consolas" w:hAnsi="Consolas"/>
                <w:color w:val="000000"/>
                <w:sz w:val="21"/>
                <w:szCs w:val="21"/>
              </w:rPr>
              <w:t xml:space="preserve">: </w:t>
            </w:r>
            <w:r>
              <w:rPr>
                <w:rFonts w:ascii="Consolas" w:hAnsi="Consolas"/>
                <w:color w:val="0000FF"/>
                <w:sz w:val="21"/>
                <w:szCs w:val="21"/>
              </w:rPr>
              <w:t>Record</w:t>
            </w:r>
            <w:r>
              <w:rPr>
                <w:rFonts w:ascii="Consolas" w:hAnsi="Consolas"/>
                <w:color w:val="000000"/>
                <w:sz w:val="21"/>
                <w:szCs w:val="21"/>
              </w:rPr>
              <w:t xml:space="preserve"> "Sales Invoice Line"</w:t>
            </w:r>
            <w:r>
              <w:rPr>
                <w:rFonts w:ascii="Consolas" w:hAnsi="Consolas"/>
                <w:color w:val="0000FF"/>
                <w:sz w:val="21"/>
                <w:szCs w:val="21"/>
              </w:rPr>
              <w:t>)</w:t>
            </w:r>
            <w:r>
              <w:rPr>
                <w:rFonts w:ascii="Consolas" w:hAnsi="Consolas"/>
                <w:color w:val="000000"/>
                <w:sz w:val="21"/>
                <w:szCs w:val="21"/>
              </w:rPr>
              <w:t>;</w:t>
            </w:r>
          </w:p>
          <w:p w14:paraId="4F5AC05D"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var</w:t>
            </w:r>
          </w:p>
          <w:p w14:paraId="6792934A"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BonusLine</w:t>
            </w:r>
            <w:proofErr w:type="spellEnd"/>
            <w:r>
              <w:rPr>
                <w:rFonts w:ascii="Consolas" w:hAnsi="Consolas"/>
                <w:color w:val="000000"/>
                <w:sz w:val="21"/>
                <w:szCs w:val="21"/>
              </w:rPr>
              <w:t xml:space="preserve">: </w:t>
            </w:r>
            <w:r>
              <w:rPr>
                <w:rFonts w:ascii="Consolas" w:hAnsi="Consolas"/>
                <w:color w:val="0000FF"/>
                <w:sz w:val="21"/>
                <w:szCs w:val="21"/>
              </w:rPr>
              <w:t>Record</w:t>
            </w:r>
            <w:r>
              <w:rPr>
                <w:rFonts w:ascii="Consolas" w:hAnsi="Consolas"/>
                <w:color w:val="000000"/>
                <w:sz w:val="21"/>
                <w:szCs w:val="21"/>
              </w:rPr>
              <w:t xml:space="preserve"> "MNB Bonus Line</w:t>
            </w:r>
            <w:proofErr w:type="gramStart"/>
            <w:r>
              <w:rPr>
                <w:rFonts w:ascii="Consolas" w:hAnsi="Consolas"/>
                <w:color w:val="000000"/>
                <w:sz w:val="21"/>
                <w:szCs w:val="21"/>
              </w:rPr>
              <w:t>";</w:t>
            </w:r>
            <w:proofErr w:type="gramEnd"/>
          </w:p>
          <w:p w14:paraId="7D29601C"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begin</w:t>
            </w:r>
          </w:p>
          <w:p w14:paraId="37591765"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BonusLine</w:t>
            </w:r>
            <w:r>
              <w:rPr>
                <w:rFonts w:ascii="Consolas" w:hAnsi="Consolas"/>
                <w:color w:val="0000FF"/>
                <w:sz w:val="21"/>
                <w:szCs w:val="21"/>
              </w:rPr>
              <w:t>.</w:t>
            </w:r>
            <w:r>
              <w:rPr>
                <w:rFonts w:ascii="Consolas" w:hAnsi="Consolas"/>
                <w:color w:val="000000"/>
                <w:sz w:val="21"/>
                <w:szCs w:val="21"/>
              </w:rPr>
              <w:t>SetRange</w:t>
            </w:r>
            <w:proofErr w:type="spellEnd"/>
            <w:r>
              <w:rPr>
                <w:rFonts w:ascii="Consolas" w:hAnsi="Consolas"/>
                <w:color w:val="0000FF"/>
                <w:sz w:val="21"/>
                <w:szCs w:val="21"/>
              </w:rPr>
              <w:t>(</w:t>
            </w:r>
            <w:r>
              <w:rPr>
                <w:rFonts w:ascii="Consolas" w:hAnsi="Consolas"/>
                <w:color w:val="000000"/>
                <w:sz w:val="21"/>
                <w:szCs w:val="21"/>
              </w:rPr>
              <w:t xml:space="preserve">"Document No.", </w:t>
            </w:r>
            <w:proofErr w:type="spellStart"/>
            <w:r>
              <w:rPr>
                <w:rFonts w:ascii="Consolas" w:hAnsi="Consolas"/>
                <w:color w:val="000000"/>
                <w:sz w:val="21"/>
                <w:szCs w:val="21"/>
              </w:rPr>
              <w:t>BonusHeader</w:t>
            </w:r>
            <w:proofErr w:type="spellEnd"/>
            <w:r>
              <w:rPr>
                <w:rFonts w:ascii="Consolas" w:hAnsi="Consolas"/>
                <w:color w:val="0000FF"/>
                <w:sz w:val="21"/>
                <w:szCs w:val="21"/>
              </w:rPr>
              <w:t>.</w:t>
            </w:r>
            <w:r>
              <w:rPr>
                <w:rFonts w:ascii="Consolas" w:hAnsi="Consolas"/>
                <w:color w:val="000000"/>
                <w:sz w:val="21"/>
                <w:szCs w:val="21"/>
              </w:rPr>
              <w:t>"No."</w:t>
            </w:r>
            <w:proofErr w:type="gramStart"/>
            <w:r>
              <w:rPr>
                <w:rFonts w:ascii="Consolas" w:hAnsi="Consolas"/>
                <w:color w:val="0000FF"/>
                <w:sz w:val="21"/>
                <w:szCs w:val="21"/>
              </w:rPr>
              <w:t>)</w:t>
            </w:r>
            <w:r>
              <w:rPr>
                <w:rFonts w:ascii="Consolas" w:hAnsi="Consolas"/>
                <w:color w:val="000000"/>
                <w:sz w:val="21"/>
                <w:szCs w:val="21"/>
              </w:rPr>
              <w:t>;</w:t>
            </w:r>
            <w:proofErr w:type="gramEnd"/>
          </w:p>
          <w:p w14:paraId="6FE35607"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BonusLine</w:t>
            </w:r>
            <w:r>
              <w:rPr>
                <w:rFonts w:ascii="Consolas" w:hAnsi="Consolas"/>
                <w:color w:val="0000FF"/>
                <w:sz w:val="21"/>
                <w:szCs w:val="21"/>
              </w:rPr>
              <w:t>.</w:t>
            </w:r>
            <w:r>
              <w:rPr>
                <w:rFonts w:ascii="Consolas" w:hAnsi="Consolas"/>
                <w:color w:val="000000"/>
                <w:sz w:val="21"/>
                <w:szCs w:val="21"/>
              </w:rPr>
              <w:t>SetRange</w:t>
            </w:r>
            <w:proofErr w:type="spellEnd"/>
            <w:r>
              <w:rPr>
                <w:rFonts w:ascii="Consolas" w:hAnsi="Consolas"/>
                <w:color w:val="0000FF"/>
                <w:sz w:val="21"/>
                <w:szCs w:val="21"/>
              </w:rPr>
              <w:t>(Type</w:t>
            </w:r>
            <w:r>
              <w:rPr>
                <w:rFonts w:ascii="Consolas" w:hAnsi="Consolas"/>
                <w:color w:val="000000"/>
                <w:sz w:val="21"/>
                <w:szCs w:val="21"/>
              </w:rPr>
              <w:t xml:space="preserve">, </w:t>
            </w:r>
            <w:proofErr w:type="spellStart"/>
            <w:proofErr w:type="gramStart"/>
            <w:r>
              <w:rPr>
                <w:rFonts w:ascii="Consolas" w:hAnsi="Consolas"/>
                <w:color w:val="000000"/>
                <w:sz w:val="21"/>
                <w:szCs w:val="21"/>
              </w:rPr>
              <w:t>BonusLine</w:t>
            </w:r>
            <w:r>
              <w:rPr>
                <w:rFonts w:ascii="Consolas" w:hAnsi="Consolas"/>
                <w:color w:val="0000FF"/>
                <w:sz w:val="21"/>
                <w:szCs w:val="21"/>
              </w:rPr>
              <w:t>.Type</w:t>
            </w:r>
            <w:proofErr w:type="spellEnd"/>
            <w:r>
              <w:rPr>
                <w:rFonts w:ascii="Consolas" w:hAnsi="Consolas"/>
                <w:color w:val="000000"/>
                <w:sz w:val="21"/>
                <w:szCs w:val="21"/>
              </w:rPr>
              <w:t>::</w:t>
            </w:r>
            <w:proofErr w:type="gramEnd"/>
            <w:r>
              <w:rPr>
                <w:rFonts w:ascii="Consolas" w:hAnsi="Consolas"/>
                <w:color w:val="000000"/>
                <w:sz w:val="21"/>
                <w:szCs w:val="21"/>
              </w:rPr>
              <w:t>Item</w:t>
            </w:r>
            <w:r>
              <w:rPr>
                <w:rFonts w:ascii="Consolas" w:hAnsi="Consolas"/>
                <w:color w:val="0000FF"/>
                <w:sz w:val="21"/>
                <w:szCs w:val="21"/>
              </w:rPr>
              <w:t>)</w:t>
            </w:r>
            <w:r>
              <w:rPr>
                <w:rFonts w:ascii="Consolas" w:hAnsi="Consolas"/>
                <w:color w:val="000000"/>
                <w:sz w:val="21"/>
                <w:szCs w:val="21"/>
              </w:rPr>
              <w:t>;</w:t>
            </w:r>
          </w:p>
          <w:p w14:paraId="7F6850A9"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BonusLine</w:t>
            </w:r>
            <w:r>
              <w:rPr>
                <w:rFonts w:ascii="Consolas" w:hAnsi="Consolas"/>
                <w:color w:val="0000FF"/>
                <w:sz w:val="21"/>
                <w:szCs w:val="21"/>
              </w:rPr>
              <w:t>.</w:t>
            </w:r>
            <w:r>
              <w:rPr>
                <w:rFonts w:ascii="Consolas" w:hAnsi="Consolas"/>
                <w:color w:val="000000"/>
                <w:sz w:val="21"/>
                <w:szCs w:val="21"/>
              </w:rPr>
              <w:t>SetRange</w:t>
            </w:r>
            <w:proofErr w:type="spellEnd"/>
            <w:r>
              <w:rPr>
                <w:rFonts w:ascii="Consolas" w:hAnsi="Consolas"/>
                <w:color w:val="0000FF"/>
                <w:sz w:val="21"/>
                <w:szCs w:val="21"/>
              </w:rPr>
              <w:t>(</w:t>
            </w:r>
            <w:r>
              <w:rPr>
                <w:rFonts w:ascii="Consolas" w:hAnsi="Consolas"/>
                <w:color w:val="000000"/>
                <w:sz w:val="21"/>
                <w:szCs w:val="21"/>
              </w:rPr>
              <w:t xml:space="preserve">"Item No.", </w:t>
            </w:r>
            <w:proofErr w:type="spellStart"/>
            <w:r>
              <w:rPr>
                <w:rFonts w:ascii="Consolas" w:hAnsi="Consolas"/>
                <w:color w:val="000000"/>
                <w:sz w:val="21"/>
                <w:szCs w:val="21"/>
              </w:rPr>
              <w:t>SalesInvLine</w:t>
            </w:r>
            <w:proofErr w:type="spellEnd"/>
            <w:r>
              <w:rPr>
                <w:rFonts w:ascii="Consolas" w:hAnsi="Consolas"/>
                <w:color w:val="0000FF"/>
                <w:sz w:val="21"/>
                <w:szCs w:val="21"/>
              </w:rPr>
              <w:t>.</w:t>
            </w:r>
            <w:r>
              <w:rPr>
                <w:rFonts w:ascii="Consolas" w:hAnsi="Consolas"/>
                <w:color w:val="000000"/>
                <w:sz w:val="21"/>
                <w:szCs w:val="21"/>
              </w:rPr>
              <w:t>"No."</w:t>
            </w:r>
            <w:proofErr w:type="gramStart"/>
            <w:r>
              <w:rPr>
                <w:rFonts w:ascii="Consolas" w:hAnsi="Consolas"/>
                <w:color w:val="0000FF"/>
                <w:sz w:val="21"/>
                <w:szCs w:val="21"/>
              </w:rPr>
              <w:t>)</w:t>
            </w:r>
            <w:r>
              <w:rPr>
                <w:rFonts w:ascii="Consolas" w:hAnsi="Consolas"/>
                <w:color w:val="000000"/>
                <w:sz w:val="21"/>
                <w:szCs w:val="21"/>
              </w:rPr>
              <w:t>;</w:t>
            </w:r>
            <w:proofErr w:type="gramEnd"/>
          </w:p>
          <w:p w14:paraId="5FEB68FD"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 xml:space="preserve"> </w:t>
            </w:r>
            <w:proofErr w:type="spellStart"/>
            <w:r>
              <w:rPr>
                <w:rFonts w:ascii="Consolas" w:hAnsi="Consolas"/>
                <w:color w:val="000000"/>
                <w:sz w:val="21"/>
                <w:szCs w:val="21"/>
              </w:rPr>
              <w:t>BonusLine</w:t>
            </w:r>
            <w:r>
              <w:rPr>
                <w:rFonts w:ascii="Consolas" w:hAnsi="Consolas"/>
                <w:color w:val="0000FF"/>
                <w:sz w:val="21"/>
                <w:szCs w:val="21"/>
              </w:rPr>
              <w:t>.</w:t>
            </w:r>
            <w:r>
              <w:rPr>
                <w:rFonts w:ascii="Consolas" w:hAnsi="Consolas"/>
                <w:color w:val="000000"/>
                <w:sz w:val="21"/>
                <w:szCs w:val="21"/>
              </w:rPr>
              <w:t>FindFirst</w:t>
            </w:r>
            <w:proofErr w:type="spellEnd"/>
            <w:r>
              <w:rPr>
                <w:rFonts w:ascii="Consolas" w:hAnsi="Consolas"/>
                <w:color w:val="0000FF"/>
                <w:sz w:val="21"/>
                <w:szCs w:val="21"/>
              </w:rPr>
              <w:t xml:space="preserve">() </w:t>
            </w:r>
            <w:r>
              <w:rPr>
                <w:rFonts w:ascii="Consolas" w:hAnsi="Consolas"/>
                <w:color w:val="AF00DB"/>
                <w:sz w:val="21"/>
                <w:szCs w:val="21"/>
              </w:rPr>
              <w:t>then</w:t>
            </w:r>
          </w:p>
          <w:p w14:paraId="6527AD04"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proofErr w:type="gramStart"/>
            <w:r>
              <w:rPr>
                <w:rFonts w:ascii="Consolas" w:hAnsi="Consolas"/>
                <w:color w:val="000000"/>
                <w:sz w:val="21"/>
                <w:szCs w:val="21"/>
              </w:rPr>
              <w:t>InsertBonusEntry</w:t>
            </w:r>
            <w:proofErr w:type="spellEnd"/>
            <w:r>
              <w:rPr>
                <w:rFonts w:ascii="Consolas" w:hAnsi="Consolas"/>
                <w:color w:val="0000FF"/>
                <w:sz w:val="21"/>
                <w:szCs w:val="21"/>
              </w:rPr>
              <w:t>(</w:t>
            </w:r>
            <w:proofErr w:type="spellStart"/>
            <w:proofErr w:type="gramEnd"/>
            <w:r>
              <w:rPr>
                <w:rFonts w:ascii="Consolas" w:hAnsi="Consolas"/>
                <w:color w:val="000000"/>
                <w:sz w:val="21"/>
                <w:szCs w:val="21"/>
              </w:rPr>
              <w:t>BonusLine</w:t>
            </w:r>
            <w:proofErr w:type="spellEnd"/>
            <w:r>
              <w:rPr>
                <w:rFonts w:ascii="Consolas" w:hAnsi="Consolas"/>
                <w:color w:val="000000"/>
                <w:sz w:val="21"/>
                <w:szCs w:val="21"/>
              </w:rPr>
              <w:t xml:space="preserve">, </w:t>
            </w:r>
            <w:proofErr w:type="spellStart"/>
            <w:r>
              <w:rPr>
                <w:rFonts w:ascii="Consolas" w:hAnsi="Consolas"/>
                <w:color w:val="000000"/>
                <w:sz w:val="21"/>
                <w:szCs w:val="21"/>
              </w:rPr>
              <w:t>SalesInvLine</w:t>
            </w:r>
            <w:proofErr w:type="spellEnd"/>
            <w:r>
              <w:rPr>
                <w:rFonts w:ascii="Consolas" w:hAnsi="Consolas"/>
                <w:color w:val="0000FF"/>
                <w:sz w:val="21"/>
                <w:szCs w:val="21"/>
              </w:rPr>
              <w:t>)</w:t>
            </w:r>
            <w:r>
              <w:rPr>
                <w:rFonts w:ascii="Consolas" w:hAnsi="Consolas"/>
                <w:color w:val="000000"/>
                <w:sz w:val="21"/>
                <w:szCs w:val="21"/>
              </w:rPr>
              <w:t>;</w:t>
            </w:r>
          </w:p>
          <w:p w14:paraId="3E255D00"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gramStart"/>
            <w:r>
              <w:rPr>
                <w:rFonts w:ascii="Consolas" w:hAnsi="Consolas"/>
                <w:color w:val="AF00DB"/>
                <w:sz w:val="21"/>
                <w:szCs w:val="21"/>
              </w:rPr>
              <w:t>end</w:t>
            </w:r>
            <w:r>
              <w:rPr>
                <w:rFonts w:ascii="Consolas" w:hAnsi="Consolas"/>
                <w:color w:val="000000"/>
                <w:sz w:val="21"/>
                <w:szCs w:val="21"/>
              </w:rPr>
              <w:t>;</w:t>
            </w:r>
            <w:proofErr w:type="gramEnd"/>
          </w:p>
          <w:p w14:paraId="3A6DAE14" w14:textId="77777777" w:rsidR="00EA1646" w:rsidRDefault="00EA1646" w:rsidP="00EA1646">
            <w:pPr>
              <w:shd w:val="clear" w:color="auto" w:fill="FFFFFF"/>
              <w:spacing w:line="285" w:lineRule="atLeast"/>
              <w:rPr>
                <w:rFonts w:ascii="Consolas" w:hAnsi="Consolas"/>
                <w:color w:val="000000"/>
                <w:sz w:val="21"/>
                <w:szCs w:val="21"/>
              </w:rPr>
            </w:pPr>
          </w:p>
          <w:p w14:paraId="1CBC1062"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local</w:t>
            </w:r>
            <w:r>
              <w:rPr>
                <w:rFonts w:ascii="Consolas" w:hAnsi="Consolas"/>
                <w:color w:val="000000"/>
                <w:sz w:val="21"/>
                <w:szCs w:val="21"/>
              </w:rPr>
              <w:t xml:space="preserve"> </w:t>
            </w:r>
            <w:r>
              <w:rPr>
                <w:rFonts w:ascii="Consolas" w:hAnsi="Consolas"/>
                <w:color w:val="AF00DB"/>
                <w:sz w:val="21"/>
                <w:szCs w:val="21"/>
              </w:rPr>
              <w:t>procedure</w:t>
            </w:r>
            <w:r>
              <w:rPr>
                <w:rFonts w:ascii="Consolas" w:hAnsi="Consolas"/>
                <w:color w:val="000000"/>
                <w:sz w:val="21"/>
                <w:szCs w:val="21"/>
              </w:rPr>
              <w:t xml:space="preserve"> </w:t>
            </w:r>
            <w:proofErr w:type="spellStart"/>
            <w:proofErr w:type="gramStart"/>
            <w:r>
              <w:rPr>
                <w:rFonts w:ascii="Consolas" w:hAnsi="Consolas"/>
                <w:color w:val="000000"/>
                <w:sz w:val="21"/>
                <w:szCs w:val="21"/>
              </w:rPr>
              <w:t>InsertBonusEntry</w:t>
            </w:r>
            <w:proofErr w:type="spellEnd"/>
            <w:r>
              <w:rPr>
                <w:rFonts w:ascii="Consolas" w:hAnsi="Consolas"/>
                <w:color w:val="0000FF"/>
                <w:sz w:val="21"/>
                <w:szCs w:val="21"/>
              </w:rPr>
              <w:t>(</w:t>
            </w:r>
            <w:proofErr w:type="gramEnd"/>
            <w:r>
              <w:rPr>
                <w:rFonts w:ascii="Consolas" w:hAnsi="Consolas"/>
                <w:color w:val="AF00DB"/>
                <w:sz w:val="21"/>
                <w:szCs w:val="21"/>
              </w:rPr>
              <w:t>var</w:t>
            </w:r>
            <w:r>
              <w:rPr>
                <w:rFonts w:ascii="Consolas" w:hAnsi="Consolas"/>
                <w:color w:val="000000"/>
                <w:sz w:val="21"/>
                <w:szCs w:val="21"/>
              </w:rPr>
              <w:t xml:space="preserve"> </w:t>
            </w:r>
            <w:proofErr w:type="spellStart"/>
            <w:r>
              <w:rPr>
                <w:rFonts w:ascii="Consolas" w:hAnsi="Consolas"/>
                <w:color w:val="000000"/>
                <w:sz w:val="21"/>
                <w:szCs w:val="21"/>
              </w:rPr>
              <w:t>BonusLine</w:t>
            </w:r>
            <w:proofErr w:type="spellEnd"/>
            <w:r>
              <w:rPr>
                <w:rFonts w:ascii="Consolas" w:hAnsi="Consolas"/>
                <w:color w:val="000000"/>
                <w:sz w:val="21"/>
                <w:szCs w:val="21"/>
              </w:rPr>
              <w:t xml:space="preserve">: </w:t>
            </w:r>
            <w:r>
              <w:rPr>
                <w:rFonts w:ascii="Consolas" w:hAnsi="Consolas"/>
                <w:color w:val="0000FF"/>
                <w:sz w:val="21"/>
                <w:szCs w:val="21"/>
              </w:rPr>
              <w:t>Record</w:t>
            </w:r>
            <w:r>
              <w:rPr>
                <w:rFonts w:ascii="Consolas" w:hAnsi="Consolas"/>
                <w:color w:val="000000"/>
                <w:sz w:val="21"/>
                <w:szCs w:val="21"/>
              </w:rPr>
              <w:t xml:space="preserve"> "MNB Bonus Line"; </w:t>
            </w:r>
            <w:r>
              <w:rPr>
                <w:rFonts w:ascii="Consolas" w:hAnsi="Consolas"/>
                <w:color w:val="AF00DB"/>
                <w:sz w:val="21"/>
                <w:szCs w:val="21"/>
              </w:rPr>
              <w:t>var</w:t>
            </w:r>
            <w:r>
              <w:rPr>
                <w:rFonts w:ascii="Consolas" w:hAnsi="Consolas"/>
                <w:color w:val="000000"/>
                <w:sz w:val="21"/>
                <w:szCs w:val="21"/>
              </w:rPr>
              <w:t xml:space="preserve"> </w:t>
            </w:r>
            <w:proofErr w:type="spellStart"/>
            <w:r>
              <w:rPr>
                <w:rFonts w:ascii="Consolas" w:hAnsi="Consolas"/>
                <w:color w:val="000000"/>
                <w:sz w:val="21"/>
                <w:szCs w:val="21"/>
              </w:rPr>
              <w:t>SalesInvLine</w:t>
            </w:r>
            <w:proofErr w:type="spellEnd"/>
            <w:r>
              <w:rPr>
                <w:rFonts w:ascii="Consolas" w:hAnsi="Consolas"/>
                <w:color w:val="000000"/>
                <w:sz w:val="21"/>
                <w:szCs w:val="21"/>
              </w:rPr>
              <w:t xml:space="preserve">: </w:t>
            </w:r>
            <w:r>
              <w:rPr>
                <w:rFonts w:ascii="Consolas" w:hAnsi="Consolas"/>
                <w:color w:val="0000FF"/>
                <w:sz w:val="21"/>
                <w:szCs w:val="21"/>
              </w:rPr>
              <w:t>Record</w:t>
            </w:r>
            <w:r>
              <w:rPr>
                <w:rFonts w:ascii="Consolas" w:hAnsi="Consolas"/>
                <w:color w:val="000000"/>
                <w:sz w:val="21"/>
                <w:szCs w:val="21"/>
              </w:rPr>
              <w:t xml:space="preserve"> "Sales Invoice Line"</w:t>
            </w:r>
            <w:r>
              <w:rPr>
                <w:rFonts w:ascii="Consolas" w:hAnsi="Consolas"/>
                <w:color w:val="0000FF"/>
                <w:sz w:val="21"/>
                <w:szCs w:val="21"/>
              </w:rPr>
              <w:t>)</w:t>
            </w:r>
          </w:p>
          <w:p w14:paraId="75CD2E47"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var</w:t>
            </w:r>
          </w:p>
          <w:p w14:paraId="5B756037"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BonusEntry</w:t>
            </w:r>
            <w:proofErr w:type="spellEnd"/>
            <w:r>
              <w:rPr>
                <w:rFonts w:ascii="Consolas" w:hAnsi="Consolas"/>
                <w:color w:val="000000"/>
                <w:sz w:val="21"/>
                <w:szCs w:val="21"/>
              </w:rPr>
              <w:t xml:space="preserve">: </w:t>
            </w:r>
            <w:r>
              <w:rPr>
                <w:rFonts w:ascii="Consolas" w:hAnsi="Consolas"/>
                <w:color w:val="0000FF"/>
                <w:sz w:val="21"/>
                <w:szCs w:val="21"/>
              </w:rPr>
              <w:t>Record</w:t>
            </w:r>
            <w:r>
              <w:rPr>
                <w:rFonts w:ascii="Consolas" w:hAnsi="Consolas"/>
                <w:color w:val="000000"/>
                <w:sz w:val="21"/>
                <w:szCs w:val="21"/>
              </w:rPr>
              <w:t xml:space="preserve"> "MNB Bonus Entry</w:t>
            </w:r>
            <w:proofErr w:type="gramStart"/>
            <w:r>
              <w:rPr>
                <w:rFonts w:ascii="Consolas" w:hAnsi="Consolas"/>
                <w:color w:val="000000"/>
                <w:sz w:val="21"/>
                <w:szCs w:val="21"/>
              </w:rPr>
              <w:t>";</w:t>
            </w:r>
            <w:proofErr w:type="gramEnd"/>
          </w:p>
          <w:p w14:paraId="29848DC2" w14:textId="685FF86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begin</w:t>
            </w:r>
          </w:p>
          <w:p w14:paraId="5D3F0A31"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BonusEntry</w:t>
            </w:r>
            <w:r>
              <w:rPr>
                <w:rFonts w:ascii="Consolas" w:hAnsi="Consolas"/>
                <w:color w:val="0000FF"/>
                <w:sz w:val="21"/>
                <w:szCs w:val="21"/>
              </w:rPr>
              <w:t>.</w:t>
            </w:r>
            <w:r>
              <w:rPr>
                <w:rFonts w:ascii="Consolas" w:hAnsi="Consolas"/>
                <w:color w:val="000000"/>
                <w:sz w:val="21"/>
                <w:szCs w:val="21"/>
              </w:rPr>
              <w:t>Init</w:t>
            </w:r>
            <w:proofErr w:type="spellEnd"/>
            <w:r>
              <w:rPr>
                <w:rFonts w:ascii="Consolas" w:hAnsi="Consolas"/>
                <w:color w:val="0000FF"/>
                <w:sz w:val="21"/>
                <w:szCs w:val="21"/>
              </w:rPr>
              <w:t>(</w:t>
            </w:r>
            <w:proofErr w:type="gramStart"/>
            <w:r>
              <w:rPr>
                <w:rFonts w:ascii="Consolas" w:hAnsi="Consolas"/>
                <w:color w:val="0000FF"/>
                <w:sz w:val="21"/>
                <w:szCs w:val="21"/>
              </w:rPr>
              <w:t>)</w:t>
            </w:r>
            <w:r>
              <w:rPr>
                <w:rFonts w:ascii="Consolas" w:hAnsi="Consolas"/>
                <w:color w:val="000000"/>
                <w:sz w:val="21"/>
                <w:szCs w:val="21"/>
              </w:rPr>
              <w:t>;</w:t>
            </w:r>
            <w:proofErr w:type="gramEnd"/>
          </w:p>
          <w:p w14:paraId="5676D4EA"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BonusEntry</w:t>
            </w:r>
            <w:proofErr w:type="spellEnd"/>
            <w:r>
              <w:rPr>
                <w:rFonts w:ascii="Consolas" w:hAnsi="Consolas"/>
                <w:color w:val="0000FF"/>
                <w:sz w:val="21"/>
                <w:szCs w:val="21"/>
              </w:rPr>
              <w:t>.</w:t>
            </w:r>
            <w:r>
              <w:rPr>
                <w:rFonts w:ascii="Consolas" w:hAnsi="Consolas"/>
                <w:color w:val="000000"/>
                <w:sz w:val="21"/>
                <w:szCs w:val="21"/>
              </w:rPr>
              <w:t>"Entry No.</w:t>
            </w:r>
            <w:proofErr w:type="gramStart"/>
            <w:r>
              <w:rPr>
                <w:rFonts w:ascii="Consolas" w:hAnsi="Consolas"/>
                <w:color w:val="000000"/>
                <w:sz w:val="21"/>
                <w:szCs w:val="21"/>
              </w:rPr>
              <w:t>"</w:t>
            </w:r>
            <w:r>
              <w:rPr>
                <w:rFonts w:ascii="Consolas" w:hAnsi="Consolas"/>
                <w:color w:val="0000FF"/>
                <w:sz w:val="21"/>
                <w:szCs w:val="21"/>
              </w:rPr>
              <w:t xml:space="preserve"> :</w:t>
            </w:r>
            <w:proofErr w:type="gramEnd"/>
            <w:r>
              <w:rPr>
                <w:rFonts w:ascii="Consolas" w:hAnsi="Consolas"/>
                <w:color w:val="0000FF"/>
                <w:sz w:val="21"/>
                <w:szCs w:val="21"/>
              </w:rPr>
              <w:t xml:space="preserve">= </w:t>
            </w:r>
            <w:r>
              <w:rPr>
                <w:rFonts w:ascii="Consolas" w:hAnsi="Consolas"/>
                <w:color w:val="098658"/>
                <w:sz w:val="21"/>
                <w:szCs w:val="21"/>
              </w:rPr>
              <w:t>0</w:t>
            </w:r>
            <w:r>
              <w:rPr>
                <w:rFonts w:ascii="Consolas" w:hAnsi="Consolas"/>
                <w:color w:val="000000"/>
                <w:sz w:val="21"/>
                <w:szCs w:val="21"/>
              </w:rPr>
              <w:t>;</w:t>
            </w:r>
          </w:p>
          <w:p w14:paraId="27D2EA0E"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BonusEntry</w:t>
            </w:r>
            <w:proofErr w:type="spellEnd"/>
            <w:r>
              <w:rPr>
                <w:rFonts w:ascii="Consolas" w:hAnsi="Consolas"/>
                <w:color w:val="0000FF"/>
                <w:sz w:val="21"/>
                <w:szCs w:val="21"/>
              </w:rPr>
              <w:t>.</w:t>
            </w:r>
            <w:r>
              <w:rPr>
                <w:rFonts w:ascii="Consolas" w:hAnsi="Consolas"/>
                <w:color w:val="000000"/>
                <w:sz w:val="21"/>
                <w:szCs w:val="21"/>
              </w:rPr>
              <w:t>"Bonus No.</w:t>
            </w:r>
            <w:proofErr w:type="gramStart"/>
            <w:r>
              <w:rPr>
                <w:rFonts w:ascii="Consolas" w:hAnsi="Consolas"/>
                <w:color w:val="000000"/>
                <w:sz w:val="21"/>
                <w:szCs w:val="21"/>
              </w:rPr>
              <w:t>"</w:t>
            </w:r>
            <w:r>
              <w:rPr>
                <w:rFonts w:ascii="Consolas" w:hAnsi="Consolas"/>
                <w:color w:val="0000FF"/>
                <w:sz w:val="21"/>
                <w:szCs w:val="21"/>
              </w:rPr>
              <w:t xml:space="preserve"> :</w:t>
            </w:r>
            <w:proofErr w:type="gramEnd"/>
            <w:r>
              <w:rPr>
                <w:rFonts w:ascii="Consolas" w:hAnsi="Consolas"/>
                <w:color w:val="0000FF"/>
                <w:sz w:val="21"/>
                <w:szCs w:val="21"/>
              </w:rPr>
              <w:t xml:space="preserve">= </w:t>
            </w:r>
            <w:proofErr w:type="spellStart"/>
            <w:r>
              <w:rPr>
                <w:rFonts w:ascii="Consolas" w:hAnsi="Consolas"/>
                <w:color w:val="000000"/>
                <w:sz w:val="21"/>
                <w:szCs w:val="21"/>
              </w:rPr>
              <w:t>BonusLine</w:t>
            </w:r>
            <w:proofErr w:type="spellEnd"/>
            <w:r>
              <w:rPr>
                <w:rFonts w:ascii="Consolas" w:hAnsi="Consolas"/>
                <w:color w:val="0000FF"/>
                <w:sz w:val="21"/>
                <w:szCs w:val="21"/>
              </w:rPr>
              <w:t>.</w:t>
            </w:r>
            <w:r>
              <w:rPr>
                <w:rFonts w:ascii="Consolas" w:hAnsi="Consolas"/>
                <w:color w:val="000000"/>
                <w:sz w:val="21"/>
                <w:szCs w:val="21"/>
              </w:rPr>
              <w:t>"Document No.";</w:t>
            </w:r>
          </w:p>
          <w:p w14:paraId="6169D4C7"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BonusEntry</w:t>
            </w:r>
            <w:proofErr w:type="spellEnd"/>
            <w:r>
              <w:rPr>
                <w:rFonts w:ascii="Consolas" w:hAnsi="Consolas"/>
                <w:color w:val="0000FF"/>
                <w:sz w:val="21"/>
                <w:szCs w:val="21"/>
              </w:rPr>
              <w:t>.</w:t>
            </w:r>
            <w:r>
              <w:rPr>
                <w:rFonts w:ascii="Consolas" w:hAnsi="Consolas"/>
                <w:color w:val="000000"/>
                <w:sz w:val="21"/>
                <w:szCs w:val="21"/>
              </w:rPr>
              <w:t>"Document No.</w:t>
            </w:r>
            <w:proofErr w:type="gramStart"/>
            <w:r>
              <w:rPr>
                <w:rFonts w:ascii="Consolas" w:hAnsi="Consolas"/>
                <w:color w:val="000000"/>
                <w:sz w:val="21"/>
                <w:szCs w:val="21"/>
              </w:rPr>
              <w:t>"</w:t>
            </w:r>
            <w:r>
              <w:rPr>
                <w:rFonts w:ascii="Consolas" w:hAnsi="Consolas"/>
                <w:color w:val="0000FF"/>
                <w:sz w:val="21"/>
                <w:szCs w:val="21"/>
              </w:rPr>
              <w:t xml:space="preserve"> :</w:t>
            </w:r>
            <w:proofErr w:type="gramEnd"/>
            <w:r>
              <w:rPr>
                <w:rFonts w:ascii="Consolas" w:hAnsi="Consolas"/>
                <w:color w:val="0000FF"/>
                <w:sz w:val="21"/>
                <w:szCs w:val="21"/>
              </w:rPr>
              <w:t xml:space="preserve">= </w:t>
            </w:r>
            <w:proofErr w:type="spellStart"/>
            <w:r>
              <w:rPr>
                <w:rFonts w:ascii="Consolas" w:hAnsi="Consolas"/>
                <w:color w:val="000000"/>
                <w:sz w:val="21"/>
                <w:szCs w:val="21"/>
              </w:rPr>
              <w:t>SalesInvLine</w:t>
            </w:r>
            <w:proofErr w:type="spellEnd"/>
            <w:r>
              <w:rPr>
                <w:rFonts w:ascii="Consolas" w:hAnsi="Consolas"/>
                <w:color w:val="0000FF"/>
                <w:sz w:val="21"/>
                <w:szCs w:val="21"/>
              </w:rPr>
              <w:t>.</w:t>
            </w:r>
            <w:r>
              <w:rPr>
                <w:rFonts w:ascii="Consolas" w:hAnsi="Consolas"/>
                <w:color w:val="000000"/>
                <w:sz w:val="21"/>
                <w:szCs w:val="21"/>
              </w:rPr>
              <w:t>"Document No.";</w:t>
            </w:r>
          </w:p>
          <w:p w14:paraId="3414D140"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BonusEntry</w:t>
            </w:r>
            <w:proofErr w:type="spellEnd"/>
            <w:r>
              <w:rPr>
                <w:rFonts w:ascii="Consolas" w:hAnsi="Consolas"/>
                <w:color w:val="0000FF"/>
                <w:sz w:val="21"/>
                <w:szCs w:val="21"/>
              </w:rPr>
              <w:t>.</w:t>
            </w:r>
            <w:r>
              <w:rPr>
                <w:rFonts w:ascii="Consolas" w:hAnsi="Consolas"/>
                <w:color w:val="000000"/>
                <w:sz w:val="21"/>
                <w:szCs w:val="21"/>
              </w:rPr>
              <w:t>"Item No.</w:t>
            </w:r>
            <w:proofErr w:type="gramStart"/>
            <w:r>
              <w:rPr>
                <w:rFonts w:ascii="Consolas" w:hAnsi="Consolas"/>
                <w:color w:val="000000"/>
                <w:sz w:val="21"/>
                <w:szCs w:val="21"/>
              </w:rPr>
              <w:t>"</w:t>
            </w:r>
            <w:r>
              <w:rPr>
                <w:rFonts w:ascii="Consolas" w:hAnsi="Consolas"/>
                <w:color w:val="0000FF"/>
                <w:sz w:val="21"/>
                <w:szCs w:val="21"/>
              </w:rPr>
              <w:t xml:space="preserve"> :</w:t>
            </w:r>
            <w:proofErr w:type="gramEnd"/>
            <w:r>
              <w:rPr>
                <w:rFonts w:ascii="Consolas" w:hAnsi="Consolas"/>
                <w:color w:val="0000FF"/>
                <w:sz w:val="21"/>
                <w:szCs w:val="21"/>
              </w:rPr>
              <w:t xml:space="preserve">= </w:t>
            </w:r>
            <w:proofErr w:type="spellStart"/>
            <w:r>
              <w:rPr>
                <w:rFonts w:ascii="Consolas" w:hAnsi="Consolas"/>
                <w:color w:val="000000"/>
                <w:sz w:val="21"/>
                <w:szCs w:val="21"/>
              </w:rPr>
              <w:t>SalesInvLine</w:t>
            </w:r>
            <w:proofErr w:type="spellEnd"/>
            <w:r>
              <w:rPr>
                <w:rFonts w:ascii="Consolas" w:hAnsi="Consolas"/>
                <w:color w:val="0000FF"/>
                <w:sz w:val="21"/>
                <w:szCs w:val="21"/>
              </w:rPr>
              <w:t>.</w:t>
            </w:r>
            <w:r>
              <w:rPr>
                <w:rFonts w:ascii="Consolas" w:hAnsi="Consolas"/>
                <w:color w:val="000000"/>
                <w:sz w:val="21"/>
                <w:szCs w:val="21"/>
              </w:rPr>
              <w:t>"No.";</w:t>
            </w:r>
          </w:p>
          <w:p w14:paraId="1DAC60DD"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proofErr w:type="spellStart"/>
            <w:r>
              <w:rPr>
                <w:rFonts w:ascii="Consolas" w:hAnsi="Consolas"/>
                <w:color w:val="000000"/>
                <w:sz w:val="21"/>
                <w:szCs w:val="21"/>
              </w:rPr>
              <w:t>BonusEntry</w:t>
            </w:r>
            <w:proofErr w:type="spellEnd"/>
            <w:r>
              <w:rPr>
                <w:rFonts w:ascii="Consolas" w:hAnsi="Consolas"/>
                <w:color w:val="0000FF"/>
                <w:sz w:val="21"/>
                <w:szCs w:val="21"/>
              </w:rPr>
              <w:t>.</w:t>
            </w:r>
            <w:r>
              <w:rPr>
                <w:rFonts w:ascii="Consolas" w:hAnsi="Consolas"/>
                <w:color w:val="000000"/>
                <w:sz w:val="21"/>
                <w:szCs w:val="21"/>
              </w:rPr>
              <w:t>"Posting Date</w:t>
            </w:r>
            <w:proofErr w:type="gramStart"/>
            <w:r>
              <w:rPr>
                <w:rFonts w:ascii="Consolas" w:hAnsi="Consolas"/>
                <w:color w:val="000000"/>
                <w:sz w:val="21"/>
                <w:szCs w:val="21"/>
              </w:rPr>
              <w:t>"</w:t>
            </w:r>
            <w:r>
              <w:rPr>
                <w:rFonts w:ascii="Consolas" w:hAnsi="Consolas"/>
                <w:color w:val="0000FF"/>
                <w:sz w:val="21"/>
                <w:szCs w:val="21"/>
              </w:rPr>
              <w:t xml:space="preserve"> :</w:t>
            </w:r>
            <w:proofErr w:type="gramEnd"/>
            <w:r>
              <w:rPr>
                <w:rFonts w:ascii="Consolas" w:hAnsi="Consolas"/>
                <w:color w:val="0000FF"/>
                <w:sz w:val="21"/>
                <w:szCs w:val="21"/>
              </w:rPr>
              <w:t xml:space="preserve">= </w:t>
            </w:r>
            <w:proofErr w:type="spellStart"/>
            <w:r>
              <w:rPr>
                <w:rFonts w:ascii="Consolas" w:hAnsi="Consolas"/>
                <w:color w:val="000000"/>
                <w:sz w:val="21"/>
                <w:szCs w:val="21"/>
              </w:rPr>
              <w:t>SalesInvLine</w:t>
            </w:r>
            <w:proofErr w:type="spellEnd"/>
            <w:r>
              <w:rPr>
                <w:rFonts w:ascii="Consolas" w:hAnsi="Consolas"/>
                <w:color w:val="0000FF"/>
                <w:sz w:val="21"/>
                <w:szCs w:val="21"/>
              </w:rPr>
              <w:t>.</w:t>
            </w:r>
            <w:r>
              <w:rPr>
                <w:rFonts w:ascii="Consolas" w:hAnsi="Consolas"/>
                <w:color w:val="000000"/>
                <w:sz w:val="21"/>
                <w:szCs w:val="21"/>
              </w:rPr>
              <w:t>"Posting Date";</w:t>
            </w:r>
          </w:p>
          <w:p w14:paraId="790CC53D"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BonusEntry</w:t>
            </w:r>
            <w:proofErr w:type="spellEnd"/>
            <w:r>
              <w:rPr>
                <w:rFonts w:ascii="Consolas" w:hAnsi="Consolas"/>
                <w:color w:val="0000FF"/>
                <w:sz w:val="21"/>
                <w:szCs w:val="21"/>
              </w:rPr>
              <w:t>.</w:t>
            </w:r>
            <w:r>
              <w:rPr>
                <w:rFonts w:ascii="Consolas" w:hAnsi="Consolas"/>
                <w:color w:val="000000"/>
                <w:sz w:val="21"/>
                <w:szCs w:val="21"/>
              </w:rPr>
              <w:t>"Bonus Amount</w:t>
            </w:r>
            <w:proofErr w:type="gramStart"/>
            <w:r>
              <w:rPr>
                <w:rFonts w:ascii="Consolas" w:hAnsi="Consolas"/>
                <w:color w:val="000000"/>
                <w:sz w:val="21"/>
                <w:szCs w:val="21"/>
              </w:rPr>
              <w:t>"</w:t>
            </w:r>
            <w:r>
              <w:rPr>
                <w:rFonts w:ascii="Consolas" w:hAnsi="Consolas"/>
                <w:color w:val="0000FF"/>
                <w:sz w:val="21"/>
                <w:szCs w:val="21"/>
              </w:rPr>
              <w:t xml:space="preserve"> :</w:t>
            </w:r>
            <w:proofErr w:type="gramEnd"/>
            <w:r>
              <w:rPr>
                <w:rFonts w:ascii="Consolas" w:hAnsi="Consolas"/>
                <w:color w:val="0000FF"/>
                <w:sz w:val="21"/>
                <w:szCs w:val="21"/>
              </w:rPr>
              <w:t xml:space="preserve">= </w:t>
            </w:r>
            <w:proofErr w:type="spellStart"/>
            <w:r>
              <w:rPr>
                <w:rFonts w:ascii="Consolas" w:hAnsi="Consolas"/>
                <w:color w:val="000000"/>
                <w:sz w:val="21"/>
                <w:szCs w:val="21"/>
              </w:rPr>
              <w:t>SalesInvLine</w:t>
            </w:r>
            <w:proofErr w:type="spellEnd"/>
            <w:r>
              <w:rPr>
                <w:rFonts w:ascii="Consolas" w:hAnsi="Consolas"/>
                <w:color w:val="0000FF"/>
                <w:sz w:val="21"/>
                <w:szCs w:val="21"/>
              </w:rPr>
              <w:t>.</w:t>
            </w:r>
            <w:r>
              <w:rPr>
                <w:rFonts w:ascii="Consolas" w:hAnsi="Consolas"/>
                <w:color w:val="000000"/>
                <w:sz w:val="21"/>
                <w:szCs w:val="21"/>
              </w:rPr>
              <w:t xml:space="preserve">"Line Amount" * </w:t>
            </w:r>
            <w:proofErr w:type="spellStart"/>
            <w:r>
              <w:rPr>
                <w:rFonts w:ascii="Consolas" w:hAnsi="Consolas"/>
                <w:color w:val="000000"/>
                <w:sz w:val="21"/>
                <w:szCs w:val="21"/>
              </w:rPr>
              <w:t>BonusLine</w:t>
            </w:r>
            <w:proofErr w:type="spellEnd"/>
            <w:r>
              <w:rPr>
                <w:rFonts w:ascii="Consolas" w:hAnsi="Consolas"/>
                <w:color w:val="0000FF"/>
                <w:sz w:val="21"/>
                <w:szCs w:val="21"/>
              </w:rPr>
              <w:t>.</w:t>
            </w:r>
            <w:r>
              <w:rPr>
                <w:rFonts w:ascii="Consolas" w:hAnsi="Consolas"/>
                <w:color w:val="000000"/>
                <w:sz w:val="21"/>
                <w:szCs w:val="21"/>
              </w:rPr>
              <w:t xml:space="preserve">"Bonus Perc." / </w:t>
            </w:r>
            <w:proofErr w:type="gramStart"/>
            <w:r>
              <w:rPr>
                <w:rFonts w:ascii="Consolas" w:hAnsi="Consolas"/>
                <w:color w:val="098658"/>
                <w:sz w:val="21"/>
                <w:szCs w:val="21"/>
              </w:rPr>
              <w:t>100</w:t>
            </w:r>
            <w:r>
              <w:rPr>
                <w:rFonts w:ascii="Consolas" w:hAnsi="Consolas"/>
                <w:color w:val="000000"/>
                <w:sz w:val="21"/>
                <w:szCs w:val="21"/>
              </w:rPr>
              <w:t>;</w:t>
            </w:r>
            <w:proofErr w:type="gramEnd"/>
          </w:p>
          <w:p w14:paraId="79F7B5E2"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BonusEntry</w:t>
            </w:r>
            <w:r>
              <w:rPr>
                <w:rFonts w:ascii="Consolas" w:hAnsi="Consolas"/>
                <w:color w:val="0000FF"/>
                <w:sz w:val="21"/>
                <w:szCs w:val="21"/>
              </w:rPr>
              <w:t>.</w:t>
            </w:r>
            <w:r>
              <w:rPr>
                <w:rFonts w:ascii="Consolas" w:hAnsi="Consolas"/>
                <w:color w:val="000000"/>
                <w:sz w:val="21"/>
                <w:szCs w:val="21"/>
              </w:rPr>
              <w:t>Insert</w:t>
            </w:r>
            <w:proofErr w:type="spellEnd"/>
            <w:r>
              <w:rPr>
                <w:rFonts w:ascii="Consolas" w:hAnsi="Consolas"/>
                <w:color w:val="0000FF"/>
                <w:sz w:val="21"/>
                <w:szCs w:val="21"/>
              </w:rPr>
              <w:t>(</w:t>
            </w:r>
            <w:proofErr w:type="gramStart"/>
            <w:r>
              <w:rPr>
                <w:rFonts w:ascii="Consolas" w:hAnsi="Consolas"/>
                <w:color w:val="0000FF"/>
                <w:sz w:val="21"/>
                <w:szCs w:val="21"/>
              </w:rPr>
              <w:t>)</w:t>
            </w:r>
            <w:r>
              <w:rPr>
                <w:rFonts w:ascii="Consolas" w:hAnsi="Consolas"/>
                <w:color w:val="000000"/>
                <w:sz w:val="21"/>
                <w:szCs w:val="21"/>
              </w:rPr>
              <w:t>;</w:t>
            </w:r>
            <w:proofErr w:type="gramEnd"/>
          </w:p>
          <w:p w14:paraId="2F09A1B4"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gramStart"/>
            <w:r>
              <w:rPr>
                <w:rFonts w:ascii="Consolas" w:hAnsi="Consolas"/>
                <w:color w:val="AF00DB"/>
                <w:sz w:val="21"/>
                <w:szCs w:val="21"/>
              </w:rPr>
              <w:t>end</w:t>
            </w:r>
            <w:r>
              <w:rPr>
                <w:rFonts w:ascii="Consolas" w:hAnsi="Consolas"/>
                <w:color w:val="000000"/>
                <w:sz w:val="21"/>
                <w:szCs w:val="21"/>
              </w:rPr>
              <w:t>;</w:t>
            </w:r>
            <w:proofErr w:type="gramEnd"/>
          </w:p>
          <w:p w14:paraId="6637A681" w14:textId="1F8D40F2" w:rsidR="00424664" w:rsidRPr="00912D7E" w:rsidRDefault="00EA1646" w:rsidP="00EA1646">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r w:rsidRPr="00912D7E">
              <w:rPr>
                <w:rStyle w:val="Heading3Char"/>
                <w:rFonts w:ascii="Consolas" w:eastAsia="Times New Roman" w:hAnsi="Consolas" w:cs="Times New Roman"/>
                <w:smallCaps w:val="0"/>
                <w:color w:val="000000"/>
                <w:spacing w:val="0"/>
                <w:sz w:val="21"/>
                <w:szCs w:val="21"/>
              </w:rPr>
              <w:t xml:space="preserve"> </w:t>
            </w:r>
          </w:p>
        </w:tc>
      </w:tr>
    </w:tbl>
    <w:p w14:paraId="6F6FE59A" w14:textId="77777777" w:rsidR="00424664" w:rsidRDefault="00424664" w:rsidP="00424664">
      <w:pPr>
        <w:pStyle w:val="ListParagraph"/>
        <w:ind w:left="1080"/>
      </w:pPr>
    </w:p>
    <w:p w14:paraId="7B591321" w14:textId="1BA0C79F" w:rsidR="00D92199" w:rsidRDefault="00D92199" w:rsidP="00C90DE5"/>
    <w:p w14:paraId="6BED0C56" w14:textId="2D38C828" w:rsidR="001F7B9C" w:rsidRPr="001A244F" w:rsidRDefault="001F7B9C" w:rsidP="001F7B9C">
      <w:pPr>
        <w:pStyle w:val="Heading2"/>
      </w:pPr>
      <w:r w:rsidRPr="00E016E8">
        <w:rPr>
          <w:rStyle w:val="BalloonTextChar"/>
          <w:noProof/>
        </w:rPr>
        <w:drawing>
          <wp:inline distT="0" distB="0" distL="0" distR="0" wp14:anchorId="7B57AB02" wp14:editId="6D485719">
            <wp:extent cx="267618" cy="267618"/>
            <wp:effectExtent l="0" t="0" r="0" b="0"/>
            <wp:docPr id="163" name="Graphic 163"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w:t>
      </w:r>
      <w:r w:rsidR="00202ABC">
        <w:t>A</w:t>
      </w:r>
      <w:r w:rsidR="00C42527">
        <w:t xml:space="preserve">dd </w:t>
      </w:r>
      <w:r w:rsidR="00202ABC">
        <w:t>e</w:t>
      </w:r>
      <w:r w:rsidR="00C42527">
        <w:t xml:space="preserve">vent </w:t>
      </w:r>
      <w:r w:rsidR="00202ABC">
        <w:t>p</w:t>
      </w:r>
      <w:r w:rsidR="00C42527">
        <w:t xml:space="preserve">ublishers </w:t>
      </w:r>
      <w:r>
        <w:t xml:space="preserve">  </w:t>
      </w:r>
    </w:p>
    <w:p w14:paraId="7FFF2C69" w14:textId="45D7112E" w:rsidR="001F7B9C" w:rsidRDefault="000A44D4" w:rsidP="001F7B9C">
      <w:pPr>
        <w:spacing w:line="480" w:lineRule="auto"/>
      </w:pPr>
      <w:r>
        <w:t>It is good to think about the extensibility of your solution. Your next task is to add two even publishers</w:t>
      </w:r>
      <w:r w:rsidR="00912D7E">
        <w:t xml:space="preserve">: one before inserting the </w:t>
      </w:r>
      <w:r w:rsidR="00912D7E" w:rsidRPr="00912D7E">
        <w:rPr>
          <w:b/>
        </w:rPr>
        <w:t>Bonus Entry</w:t>
      </w:r>
      <w:r w:rsidR="00912D7E">
        <w:t xml:space="preserve"> in the </w:t>
      </w:r>
      <w:proofErr w:type="spellStart"/>
      <w:r w:rsidR="00912D7E" w:rsidRPr="00912D7E">
        <w:rPr>
          <w:b/>
        </w:rPr>
        <w:t>InsertBonusEntry</w:t>
      </w:r>
      <w:proofErr w:type="spellEnd"/>
      <w:r w:rsidR="00912D7E">
        <w:t xml:space="preserve"> procedure in the above solution, and one after inserting.</w:t>
      </w:r>
    </w:p>
    <w:p w14:paraId="0DB23D4C" w14:textId="508F3BA7" w:rsidR="00426303" w:rsidRDefault="00912D7E" w:rsidP="004C6005">
      <w:pPr>
        <w:pStyle w:val="ListParagraph"/>
        <w:numPr>
          <w:ilvl w:val="0"/>
          <w:numId w:val="33"/>
        </w:numPr>
        <w:jc w:val="left"/>
      </w:pPr>
      <w:r>
        <w:t>Open</w:t>
      </w:r>
      <w:r w:rsidRPr="00D94C49">
        <w:t xml:space="preserve"> </w:t>
      </w:r>
      <w:proofErr w:type="gramStart"/>
      <w:r w:rsidRPr="00D94C49">
        <w:t>file</w:t>
      </w:r>
      <w:proofErr w:type="gramEnd"/>
      <w:r w:rsidRPr="00D94C49">
        <w:t xml:space="preserve"> </w:t>
      </w:r>
      <w:r w:rsidRPr="00912D7E">
        <w:rPr>
          <w:b/>
        </w:rPr>
        <w:t>BonusCalculation.Codeunit.al</w:t>
      </w:r>
      <w:r w:rsidRPr="00D94C49">
        <w:t xml:space="preserve"> and create a</w:t>
      </w:r>
      <w:r>
        <w:t xml:space="preserve"> new</w:t>
      </w:r>
      <w:r w:rsidRPr="00D94C49">
        <w:t xml:space="preserve"> </w:t>
      </w:r>
      <w:r w:rsidR="005C24F6">
        <w:t xml:space="preserve">integration event at the bottom. Use snippet </w:t>
      </w:r>
      <w:proofErr w:type="spellStart"/>
      <w:r w:rsidR="005C24F6" w:rsidRPr="00136F9C">
        <w:rPr>
          <w:b/>
        </w:rPr>
        <w:t>tevent</w:t>
      </w:r>
      <w:r w:rsidR="00136F9C" w:rsidRPr="00136F9C">
        <w:rPr>
          <w:b/>
        </w:rPr>
        <w:t>int</w:t>
      </w:r>
      <w:proofErr w:type="spellEnd"/>
      <w:r w:rsidR="00136F9C">
        <w:t>.</w:t>
      </w:r>
      <w:r w:rsidR="00144BFD">
        <w:t xml:space="preserve"> </w:t>
      </w:r>
      <w:r w:rsidR="00426303">
        <w:t>On the Integration Event level s</w:t>
      </w:r>
      <w:r w:rsidR="00144BFD">
        <w:t>et both parameters in it to false</w:t>
      </w:r>
      <w:r w:rsidR="00426303">
        <w:t xml:space="preserve"> (Include Sender and Access Global Variable)</w:t>
      </w:r>
    </w:p>
    <w:p w14:paraId="2CB62DFE" w14:textId="4DD5B1B0" w:rsidR="00B85EF8" w:rsidRDefault="00B85EF8" w:rsidP="00B85EF8">
      <w:pPr>
        <w:pStyle w:val="ListParagraph"/>
        <w:ind w:left="1080"/>
        <w:rPr>
          <w:i/>
          <w:sz w:val="20"/>
        </w:rPr>
      </w:pPr>
      <w:r>
        <w:rPr>
          <w:noProof/>
        </w:rPr>
        <w:drawing>
          <wp:inline distT="0" distB="0" distL="0" distR="0" wp14:anchorId="70D68FB8" wp14:editId="61798C32">
            <wp:extent cx="263525" cy="263525"/>
            <wp:effectExtent l="0" t="0" r="3175" b="3175"/>
            <wp:docPr id="168" name="Picture 16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781749">
        <w:rPr>
          <w:rFonts w:ascii="Bahnschrift Condensed" w:eastAsiaTheme="majorEastAsia" w:hAnsi="Bahnschrift Condensed" w:cstheme="majorBidi"/>
          <w:smallCaps/>
          <w:spacing w:val="40"/>
          <w:sz w:val="32"/>
          <w:szCs w:val="26"/>
        </w:rPr>
        <w:cr/>
      </w:r>
      <w:r>
        <w:rPr>
          <w:i/>
          <w:sz w:val="20"/>
        </w:rPr>
        <w:t>You may notice that there is no code inside the integration event.</w:t>
      </w:r>
    </w:p>
    <w:p w14:paraId="59A02C76" w14:textId="77777777" w:rsidR="00B85EF8" w:rsidRDefault="00B85EF8" w:rsidP="00B85EF8">
      <w:pPr>
        <w:pStyle w:val="ListParagraph"/>
        <w:ind w:left="1080"/>
        <w:jc w:val="left"/>
      </w:pPr>
    </w:p>
    <w:p w14:paraId="0A1288C7" w14:textId="77777777" w:rsidR="00BD56A0" w:rsidRDefault="00426303" w:rsidP="004C6005">
      <w:pPr>
        <w:pStyle w:val="ListParagraph"/>
        <w:numPr>
          <w:ilvl w:val="0"/>
          <w:numId w:val="33"/>
        </w:numPr>
        <w:jc w:val="left"/>
      </w:pPr>
      <w:r>
        <w:t xml:space="preserve">Rename the function in the integration event to </w:t>
      </w:r>
      <w:proofErr w:type="spellStart"/>
      <w:r w:rsidRPr="00BD56A0">
        <w:rPr>
          <w:b/>
        </w:rPr>
        <w:t>OnBeforeInsertBonusEntry</w:t>
      </w:r>
      <w:proofErr w:type="spellEnd"/>
      <w:r>
        <w:t xml:space="preserve"> and add two parameters: </w:t>
      </w:r>
      <w:r w:rsidR="00BD56A0" w:rsidRPr="00BD56A0">
        <w:rPr>
          <w:b/>
        </w:rPr>
        <w:t>Sales Invoice Line</w:t>
      </w:r>
      <w:r w:rsidR="00BD56A0">
        <w:t xml:space="preserve"> and </w:t>
      </w:r>
      <w:r w:rsidR="00BD56A0" w:rsidRPr="00BD56A0">
        <w:rPr>
          <w:b/>
        </w:rPr>
        <w:t>Bonus Entry</w:t>
      </w:r>
      <w:r w:rsidR="00BD56A0">
        <w:t>. Remember to add var at least to Bonus Entry</w:t>
      </w:r>
    </w:p>
    <w:p w14:paraId="520E21C2" w14:textId="19C56FCF" w:rsidR="00BD56A0" w:rsidRDefault="00BD56A0" w:rsidP="004C6005">
      <w:pPr>
        <w:pStyle w:val="ListParagraph"/>
        <w:numPr>
          <w:ilvl w:val="0"/>
          <w:numId w:val="33"/>
        </w:numPr>
        <w:jc w:val="left"/>
      </w:pPr>
      <w:r>
        <w:t>Add the procedure before the line where the Bonus Entry is inserted.</w:t>
      </w:r>
    </w:p>
    <w:p w14:paraId="3D11E203" w14:textId="72DAD6D6" w:rsidR="00A45F91" w:rsidRDefault="00BD56A0" w:rsidP="00C658CE">
      <w:pPr>
        <w:pStyle w:val="ListParagraph"/>
        <w:numPr>
          <w:ilvl w:val="0"/>
          <w:numId w:val="33"/>
        </w:numPr>
        <w:jc w:val="left"/>
      </w:pPr>
      <w:r>
        <w:t xml:space="preserve">Create a similar integration event for </w:t>
      </w:r>
      <w:proofErr w:type="spellStart"/>
      <w:r w:rsidRPr="00BD56A0">
        <w:rPr>
          <w:b/>
        </w:rPr>
        <w:t>OnAfterInsertBonusEntry</w:t>
      </w:r>
      <w:proofErr w:type="spellEnd"/>
      <w:r>
        <w:t xml:space="preserve"> and add it after the record is inserted</w:t>
      </w:r>
    </w:p>
    <w:p w14:paraId="6E1696C4" w14:textId="5B319871" w:rsidR="00A45F91" w:rsidRPr="00A45F91" w:rsidRDefault="00A45F91" w:rsidP="00A45F91">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204469FD" wp14:editId="7BA2C7ED">
            <wp:extent cx="267618" cy="267618"/>
            <wp:effectExtent l="0" t="0" r="0" b="0"/>
            <wp:docPr id="188" name="Graphic 188"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EF318A" w14:paraId="4FA66D72" w14:textId="77777777" w:rsidTr="00862DA3">
        <w:tc>
          <w:tcPr>
            <w:tcW w:w="8636" w:type="dxa"/>
            <w:tcBorders>
              <w:top w:val="double" w:sz="4" w:space="0" w:color="auto"/>
              <w:left w:val="double" w:sz="4" w:space="0" w:color="auto"/>
              <w:bottom w:val="double" w:sz="4" w:space="0" w:color="auto"/>
              <w:right w:val="double" w:sz="4" w:space="0" w:color="auto"/>
            </w:tcBorders>
          </w:tcPr>
          <w:p w14:paraId="63976B9A" w14:textId="77777777" w:rsidR="00EF318A" w:rsidRDefault="00EF318A" w:rsidP="000B213F">
            <w:pPr>
              <w:shd w:val="clear" w:color="auto" w:fill="FFFFFF"/>
              <w:spacing w:line="285" w:lineRule="atLeast"/>
              <w:jc w:val="left"/>
              <w:rPr>
                <w:rFonts w:ascii="Consolas" w:eastAsia="Times New Roman" w:hAnsi="Consolas" w:cs="Times New Roman"/>
                <w:color w:val="000000"/>
                <w:sz w:val="21"/>
                <w:szCs w:val="21"/>
              </w:rPr>
            </w:pPr>
          </w:p>
          <w:p w14:paraId="273879D0" w14:textId="6BB24104"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AF00DB"/>
                <w:sz w:val="21"/>
                <w:szCs w:val="21"/>
              </w:rPr>
              <w:t>local</w:t>
            </w:r>
            <w:r w:rsidRPr="00862DA3">
              <w:rPr>
                <w:rFonts w:ascii="Consolas" w:eastAsia="Times New Roman" w:hAnsi="Consolas" w:cs="Times New Roman"/>
                <w:color w:val="000000"/>
                <w:sz w:val="21"/>
                <w:szCs w:val="21"/>
              </w:rPr>
              <w:t xml:space="preserve"> </w:t>
            </w:r>
            <w:r w:rsidRPr="00862DA3">
              <w:rPr>
                <w:rFonts w:ascii="Consolas" w:eastAsia="Times New Roman" w:hAnsi="Consolas" w:cs="Times New Roman"/>
                <w:color w:val="AF00DB"/>
                <w:sz w:val="21"/>
                <w:szCs w:val="21"/>
              </w:rPr>
              <w:t>procedure</w:t>
            </w:r>
            <w:r w:rsidRPr="00862DA3">
              <w:rPr>
                <w:rFonts w:ascii="Consolas" w:eastAsia="Times New Roman" w:hAnsi="Consolas" w:cs="Times New Roman"/>
                <w:color w:val="000000"/>
                <w:sz w:val="21"/>
                <w:szCs w:val="21"/>
              </w:rPr>
              <w:t xml:space="preserve"> </w:t>
            </w:r>
            <w:proofErr w:type="spellStart"/>
            <w:proofErr w:type="gramStart"/>
            <w:r w:rsidRPr="00862DA3">
              <w:rPr>
                <w:rFonts w:ascii="Consolas" w:eastAsia="Times New Roman" w:hAnsi="Consolas" w:cs="Times New Roman"/>
                <w:color w:val="000000"/>
                <w:sz w:val="21"/>
                <w:szCs w:val="21"/>
              </w:rPr>
              <w:t>InsertBonusEntry</w:t>
            </w:r>
            <w:proofErr w:type="spellEnd"/>
            <w:r w:rsidRPr="00862DA3">
              <w:rPr>
                <w:rFonts w:ascii="Consolas" w:eastAsia="Times New Roman" w:hAnsi="Consolas" w:cs="Times New Roman"/>
                <w:color w:val="0000FF"/>
                <w:sz w:val="21"/>
                <w:szCs w:val="21"/>
              </w:rPr>
              <w:t>(</w:t>
            </w:r>
            <w:proofErr w:type="gramEnd"/>
            <w:r w:rsidRPr="00862DA3">
              <w:rPr>
                <w:rFonts w:ascii="Consolas" w:eastAsia="Times New Roman" w:hAnsi="Consolas" w:cs="Times New Roman"/>
                <w:color w:val="AF00DB"/>
                <w:sz w:val="21"/>
                <w:szCs w:val="21"/>
              </w:rPr>
              <w:t>var</w:t>
            </w:r>
            <w:r w:rsidRPr="00862DA3">
              <w:rPr>
                <w:rFonts w:ascii="Consolas" w:eastAsia="Times New Roman" w:hAnsi="Consolas" w:cs="Times New Roman"/>
                <w:color w:val="000000"/>
                <w:sz w:val="21"/>
                <w:szCs w:val="21"/>
              </w:rPr>
              <w:t xml:space="preserve"> </w:t>
            </w:r>
            <w:proofErr w:type="spellStart"/>
            <w:r w:rsidRPr="00862DA3">
              <w:rPr>
                <w:rFonts w:ascii="Consolas" w:eastAsia="Times New Roman" w:hAnsi="Consolas" w:cs="Times New Roman"/>
                <w:color w:val="000000"/>
                <w:sz w:val="21"/>
                <w:szCs w:val="21"/>
              </w:rPr>
              <w:t>BonusLine</w:t>
            </w:r>
            <w:proofErr w:type="spellEnd"/>
            <w:r w:rsidRPr="00862DA3">
              <w:rPr>
                <w:rFonts w:ascii="Consolas" w:eastAsia="Times New Roman" w:hAnsi="Consolas" w:cs="Times New Roman"/>
                <w:color w:val="000000"/>
                <w:sz w:val="21"/>
                <w:szCs w:val="21"/>
              </w:rPr>
              <w:t xml:space="preserve">: </w:t>
            </w:r>
            <w:r w:rsidRPr="00862DA3">
              <w:rPr>
                <w:rFonts w:ascii="Consolas" w:eastAsia="Times New Roman" w:hAnsi="Consolas" w:cs="Times New Roman"/>
                <w:color w:val="0000FF"/>
                <w:sz w:val="21"/>
                <w:szCs w:val="21"/>
              </w:rPr>
              <w:t>Record</w:t>
            </w:r>
            <w:r w:rsidRPr="00862DA3">
              <w:rPr>
                <w:rFonts w:ascii="Consolas" w:eastAsia="Times New Roman" w:hAnsi="Consolas" w:cs="Times New Roman"/>
                <w:color w:val="000000"/>
                <w:sz w:val="21"/>
                <w:szCs w:val="21"/>
              </w:rPr>
              <w:t xml:space="preserve"> "MNB Bonus Line"; </w:t>
            </w:r>
            <w:r>
              <w:rPr>
                <w:rFonts w:ascii="Consolas" w:eastAsia="Times New Roman" w:hAnsi="Consolas" w:cs="Times New Roman"/>
                <w:color w:val="000000"/>
                <w:sz w:val="21"/>
                <w:szCs w:val="21"/>
              </w:rPr>
              <w:t xml:space="preserve">   </w:t>
            </w:r>
            <w:r w:rsidRPr="00862DA3">
              <w:rPr>
                <w:rFonts w:ascii="Consolas" w:eastAsia="Times New Roman" w:hAnsi="Consolas" w:cs="Times New Roman"/>
                <w:color w:val="AF00DB"/>
                <w:sz w:val="21"/>
                <w:szCs w:val="21"/>
              </w:rPr>
              <w:t>var</w:t>
            </w:r>
            <w:r w:rsidRPr="00862DA3">
              <w:rPr>
                <w:rFonts w:ascii="Consolas" w:eastAsia="Times New Roman" w:hAnsi="Consolas" w:cs="Times New Roman"/>
                <w:color w:val="000000"/>
                <w:sz w:val="21"/>
                <w:szCs w:val="21"/>
              </w:rPr>
              <w:t xml:space="preserve"> </w:t>
            </w:r>
            <w:proofErr w:type="spellStart"/>
            <w:r w:rsidRPr="00862DA3">
              <w:rPr>
                <w:rFonts w:ascii="Consolas" w:eastAsia="Times New Roman" w:hAnsi="Consolas" w:cs="Times New Roman"/>
                <w:color w:val="000000"/>
                <w:sz w:val="21"/>
                <w:szCs w:val="21"/>
              </w:rPr>
              <w:t>SalesInvLine</w:t>
            </w:r>
            <w:proofErr w:type="spellEnd"/>
            <w:r w:rsidRPr="00862DA3">
              <w:rPr>
                <w:rFonts w:ascii="Consolas" w:eastAsia="Times New Roman" w:hAnsi="Consolas" w:cs="Times New Roman"/>
                <w:color w:val="000000"/>
                <w:sz w:val="21"/>
                <w:szCs w:val="21"/>
              </w:rPr>
              <w:t xml:space="preserve">: </w:t>
            </w:r>
            <w:r w:rsidRPr="00862DA3">
              <w:rPr>
                <w:rFonts w:ascii="Consolas" w:eastAsia="Times New Roman" w:hAnsi="Consolas" w:cs="Times New Roman"/>
                <w:color w:val="0000FF"/>
                <w:sz w:val="21"/>
                <w:szCs w:val="21"/>
              </w:rPr>
              <w:t>Record</w:t>
            </w:r>
            <w:r w:rsidRPr="00862DA3">
              <w:rPr>
                <w:rFonts w:ascii="Consolas" w:eastAsia="Times New Roman" w:hAnsi="Consolas" w:cs="Times New Roman"/>
                <w:color w:val="000000"/>
                <w:sz w:val="21"/>
                <w:szCs w:val="21"/>
              </w:rPr>
              <w:t xml:space="preserve"> "Sales Invoice Line"</w:t>
            </w:r>
            <w:r w:rsidRPr="00862DA3">
              <w:rPr>
                <w:rFonts w:ascii="Consolas" w:eastAsia="Times New Roman" w:hAnsi="Consolas" w:cs="Times New Roman"/>
                <w:color w:val="0000FF"/>
                <w:sz w:val="21"/>
                <w:szCs w:val="21"/>
              </w:rPr>
              <w:t>)</w:t>
            </w:r>
          </w:p>
          <w:p w14:paraId="3CA5DF21" w14:textId="2A22F9D3"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AF00DB"/>
                <w:sz w:val="21"/>
                <w:szCs w:val="21"/>
              </w:rPr>
              <w:t>var</w:t>
            </w:r>
          </w:p>
          <w:p w14:paraId="426DC22A" w14:textId="30753994"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t> </w:t>
            </w:r>
            <w:proofErr w:type="spellStart"/>
            <w:r w:rsidRPr="00862DA3">
              <w:rPr>
                <w:rFonts w:ascii="Consolas" w:eastAsia="Times New Roman" w:hAnsi="Consolas" w:cs="Times New Roman"/>
                <w:color w:val="000000"/>
                <w:sz w:val="21"/>
                <w:szCs w:val="21"/>
              </w:rPr>
              <w:t>BonusEntry</w:t>
            </w:r>
            <w:proofErr w:type="spellEnd"/>
            <w:r w:rsidRPr="00862DA3">
              <w:rPr>
                <w:rFonts w:ascii="Consolas" w:eastAsia="Times New Roman" w:hAnsi="Consolas" w:cs="Times New Roman"/>
                <w:color w:val="000000"/>
                <w:sz w:val="21"/>
                <w:szCs w:val="21"/>
              </w:rPr>
              <w:t xml:space="preserve">: </w:t>
            </w:r>
            <w:r w:rsidRPr="00862DA3">
              <w:rPr>
                <w:rFonts w:ascii="Consolas" w:eastAsia="Times New Roman" w:hAnsi="Consolas" w:cs="Times New Roman"/>
                <w:color w:val="0000FF"/>
                <w:sz w:val="21"/>
                <w:szCs w:val="21"/>
              </w:rPr>
              <w:t>Record</w:t>
            </w:r>
            <w:r w:rsidRPr="00862DA3">
              <w:rPr>
                <w:rFonts w:ascii="Consolas" w:eastAsia="Times New Roman" w:hAnsi="Consolas" w:cs="Times New Roman"/>
                <w:color w:val="000000"/>
                <w:sz w:val="21"/>
                <w:szCs w:val="21"/>
              </w:rPr>
              <w:t xml:space="preserve"> "MNB Bonus Entry</w:t>
            </w:r>
            <w:proofErr w:type="gramStart"/>
            <w:r w:rsidRPr="00862DA3">
              <w:rPr>
                <w:rFonts w:ascii="Consolas" w:eastAsia="Times New Roman" w:hAnsi="Consolas" w:cs="Times New Roman"/>
                <w:color w:val="000000"/>
                <w:sz w:val="21"/>
                <w:szCs w:val="21"/>
              </w:rPr>
              <w:t>";</w:t>
            </w:r>
            <w:proofErr w:type="gramEnd"/>
          </w:p>
          <w:p w14:paraId="07BEA28C" w14:textId="1C2EB7D0"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t> </w:t>
            </w:r>
            <w:r w:rsidRPr="00862DA3">
              <w:rPr>
                <w:rFonts w:ascii="Consolas" w:eastAsia="Times New Roman" w:hAnsi="Consolas" w:cs="Times New Roman"/>
                <w:color w:val="AF00DB"/>
                <w:sz w:val="21"/>
                <w:szCs w:val="21"/>
              </w:rPr>
              <w:t>begin</w:t>
            </w:r>
          </w:p>
          <w:p w14:paraId="376E8DCE" w14:textId="474E6042"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t>   </w:t>
            </w:r>
            <w:proofErr w:type="spellStart"/>
            <w:r w:rsidRPr="00862DA3">
              <w:rPr>
                <w:rFonts w:ascii="Consolas" w:eastAsia="Times New Roman" w:hAnsi="Consolas" w:cs="Times New Roman"/>
                <w:color w:val="000000"/>
                <w:sz w:val="21"/>
                <w:szCs w:val="21"/>
              </w:rPr>
              <w:t>BonusEntry</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Init</w:t>
            </w:r>
            <w:proofErr w:type="spellEnd"/>
            <w:r w:rsidRPr="00862DA3">
              <w:rPr>
                <w:rFonts w:ascii="Consolas" w:eastAsia="Times New Roman" w:hAnsi="Consolas" w:cs="Times New Roman"/>
                <w:color w:val="0000FF"/>
                <w:sz w:val="21"/>
                <w:szCs w:val="21"/>
              </w:rPr>
              <w:t>(</w:t>
            </w:r>
            <w:proofErr w:type="gramStart"/>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w:t>
            </w:r>
            <w:proofErr w:type="gramEnd"/>
          </w:p>
          <w:p w14:paraId="2742F37A" w14:textId="20F85980"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t>   </w:t>
            </w:r>
            <w:proofErr w:type="spellStart"/>
            <w:r w:rsidRPr="00862DA3">
              <w:rPr>
                <w:rFonts w:ascii="Consolas" w:eastAsia="Times New Roman" w:hAnsi="Consolas" w:cs="Times New Roman"/>
                <w:color w:val="000000"/>
                <w:sz w:val="21"/>
                <w:szCs w:val="21"/>
              </w:rPr>
              <w:t>BonusEntry</w:t>
            </w:r>
            <w:proofErr w:type="spellEnd"/>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"Entry No.</w:t>
            </w:r>
            <w:proofErr w:type="gramStart"/>
            <w:r w:rsidRPr="00862DA3">
              <w:rPr>
                <w:rFonts w:ascii="Consolas" w:eastAsia="Times New Roman" w:hAnsi="Consolas" w:cs="Times New Roman"/>
                <w:color w:val="000000"/>
                <w:sz w:val="21"/>
                <w:szCs w:val="21"/>
              </w:rPr>
              <w:t>"</w:t>
            </w:r>
            <w:r w:rsidRPr="00862DA3">
              <w:rPr>
                <w:rFonts w:ascii="Consolas" w:eastAsia="Times New Roman" w:hAnsi="Consolas" w:cs="Times New Roman"/>
                <w:color w:val="0000FF"/>
                <w:sz w:val="21"/>
                <w:szCs w:val="21"/>
              </w:rPr>
              <w:t xml:space="preserve"> :</w:t>
            </w:r>
            <w:proofErr w:type="gramEnd"/>
            <w:r w:rsidRPr="00862DA3">
              <w:rPr>
                <w:rFonts w:ascii="Consolas" w:eastAsia="Times New Roman" w:hAnsi="Consolas" w:cs="Times New Roman"/>
                <w:color w:val="0000FF"/>
                <w:sz w:val="21"/>
                <w:szCs w:val="21"/>
              </w:rPr>
              <w:t xml:space="preserve">= </w:t>
            </w:r>
            <w:r w:rsidRPr="00862DA3">
              <w:rPr>
                <w:rFonts w:ascii="Consolas" w:eastAsia="Times New Roman" w:hAnsi="Consolas" w:cs="Times New Roman"/>
                <w:color w:val="098658"/>
                <w:sz w:val="21"/>
                <w:szCs w:val="21"/>
              </w:rPr>
              <w:t>0</w:t>
            </w:r>
            <w:r w:rsidRPr="00862DA3">
              <w:rPr>
                <w:rFonts w:ascii="Consolas" w:eastAsia="Times New Roman" w:hAnsi="Consolas" w:cs="Times New Roman"/>
                <w:color w:val="000000"/>
                <w:sz w:val="21"/>
                <w:szCs w:val="21"/>
              </w:rPr>
              <w:t>;</w:t>
            </w:r>
          </w:p>
          <w:p w14:paraId="4E83486A" w14:textId="3B19FC57"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lastRenderedPageBreak/>
              <w:t>   </w:t>
            </w:r>
            <w:proofErr w:type="spellStart"/>
            <w:r w:rsidRPr="00862DA3">
              <w:rPr>
                <w:rFonts w:ascii="Consolas" w:eastAsia="Times New Roman" w:hAnsi="Consolas" w:cs="Times New Roman"/>
                <w:color w:val="000000"/>
                <w:sz w:val="21"/>
                <w:szCs w:val="21"/>
              </w:rPr>
              <w:t>BonusEntry</w:t>
            </w:r>
            <w:proofErr w:type="spellEnd"/>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"Bonus No.</w:t>
            </w:r>
            <w:proofErr w:type="gramStart"/>
            <w:r w:rsidRPr="00862DA3">
              <w:rPr>
                <w:rFonts w:ascii="Consolas" w:eastAsia="Times New Roman" w:hAnsi="Consolas" w:cs="Times New Roman"/>
                <w:color w:val="000000"/>
                <w:sz w:val="21"/>
                <w:szCs w:val="21"/>
              </w:rPr>
              <w:t>"</w:t>
            </w:r>
            <w:r w:rsidRPr="00862DA3">
              <w:rPr>
                <w:rFonts w:ascii="Consolas" w:eastAsia="Times New Roman" w:hAnsi="Consolas" w:cs="Times New Roman"/>
                <w:color w:val="0000FF"/>
                <w:sz w:val="21"/>
                <w:szCs w:val="21"/>
              </w:rPr>
              <w:t xml:space="preserve"> :</w:t>
            </w:r>
            <w:proofErr w:type="gramEnd"/>
            <w:r w:rsidRPr="00862DA3">
              <w:rPr>
                <w:rFonts w:ascii="Consolas" w:eastAsia="Times New Roman" w:hAnsi="Consolas" w:cs="Times New Roman"/>
                <w:color w:val="0000FF"/>
                <w:sz w:val="21"/>
                <w:szCs w:val="21"/>
              </w:rPr>
              <w:t xml:space="preserve">= </w:t>
            </w:r>
            <w:proofErr w:type="spellStart"/>
            <w:r w:rsidRPr="00862DA3">
              <w:rPr>
                <w:rFonts w:ascii="Consolas" w:eastAsia="Times New Roman" w:hAnsi="Consolas" w:cs="Times New Roman"/>
                <w:color w:val="000000"/>
                <w:sz w:val="21"/>
                <w:szCs w:val="21"/>
              </w:rPr>
              <w:t>BonusLine</w:t>
            </w:r>
            <w:proofErr w:type="spellEnd"/>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"Document No.";</w:t>
            </w:r>
          </w:p>
          <w:p w14:paraId="1D7DF416" w14:textId="7CAB593B"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t>   </w:t>
            </w:r>
            <w:proofErr w:type="spellStart"/>
            <w:r w:rsidRPr="00862DA3">
              <w:rPr>
                <w:rFonts w:ascii="Consolas" w:eastAsia="Times New Roman" w:hAnsi="Consolas" w:cs="Times New Roman"/>
                <w:color w:val="000000"/>
                <w:sz w:val="21"/>
                <w:szCs w:val="21"/>
              </w:rPr>
              <w:t>BonusEntry</w:t>
            </w:r>
            <w:proofErr w:type="spellEnd"/>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"Document No.</w:t>
            </w:r>
            <w:proofErr w:type="gramStart"/>
            <w:r w:rsidRPr="00862DA3">
              <w:rPr>
                <w:rFonts w:ascii="Consolas" w:eastAsia="Times New Roman" w:hAnsi="Consolas" w:cs="Times New Roman"/>
                <w:color w:val="000000"/>
                <w:sz w:val="21"/>
                <w:szCs w:val="21"/>
              </w:rPr>
              <w:t>"</w:t>
            </w:r>
            <w:r w:rsidRPr="00862DA3">
              <w:rPr>
                <w:rFonts w:ascii="Consolas" w:eastAsia="Times New Roman" w:hAnsi="Consolas" w:cs="Times New Roman"/>
                <w:color w:val="0000FF"/>
                <w:sz w:val="21"/>
                <w:szCs w:val="21"/>
              </w:rPr>
              <w:t xml:space="preserve"> :</w:t>
            </w:r>
            <w:proofErr w:type="gramEnd"/>
            <w:r w:rsidRPr="00862DA3">
              <w:rPr>
                <w:rFonts w:ascii="Consolas" w:eastAsia="Times New Roman" w:hAnsi="Consolas" w:cs="Times New Roman"/>
                <w:color w:val="0000FF"/>
                <w:sz w:val="21"/>
                <w:szCs w:val="21"/>
              </w:rPr>
              <w:t xml:space="preserve">= </w:t>
            </w:r>
            <w:proofErr w:type="spellStart"/>
            <w:r w:rsidRPr="00862DA3">
              <w:rPr>
                <w:rFonts w:ascii="Consolas" w:eastAsia="Times New Roman" w:hAnsi="Consolas" w:cs="Times New Roman"/>
                <w:color w:val="000000"/>
                <w:sz w:val="21"/>
                <w:szCs w:val="21"/>
              </w:rPr>
              <w:t>SalesInvLine</w:t>
            </w:r>
            <w:proofErr w:type="spellEnd"/>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"Document No.";</w:t>
            </w:r>
          </w:p>
          <w:p w14:paraId="0409A0D9" w14:textId="6D4A3B06"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t>   </w:t>
            </w:r>
            <w:proofErr w:type="spellStart"/>
            <w:r w:rsidRPr="00862DA3">
              <w:rPr>
                <w:rFonts w:ascii="Consolas" w:eastAsia="Times New Roman" w:hAnsi="Consolas" w:cs="Times New Roman"/>
                <w:color w:val="000000"/>
                <w:sz w:val="21"/>
                <w:szCs w:val="21"/>
              </w:rPr>
              <w:t>BonusEntry</w:t>
            </w:r>
            <w:proofErr w:type="spellEnd"/>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"Item No.</w:t>
            </w:r>
            <w:proofErr w:type="gramStart"/>
            <w:r w:rsidRPr="00862DA3">
              <w:rPr>
                <w:rFonts w:ascii="Consolas" w:eastAsia="Times New Roman" w:hAnsi="Consolas" w:cs="Times New Roman"/>
                <w:color w:val="000000"/>
                <w:sz w:val="21"/>
                <w:szCs w:val="21"/>
              </w:rPr>
              <w:t>"</w:t>
            </w:r>
            <w:r w:rsidRPr="00862DA3">
              <w:rPr>
                <w:rFonts w:ascii="Consolas" w:eastAsia="Times New Roman" w:hAnsi="Consolas" w:cs="Times New Roman"/>
                <w:color w:val="0000FF"/>
                <w:sz w:val="21"/>
                <w:szCs w:val="21"/>
              </w:rPr>
              <w:t xml:space="preserve"> :</w:t>
            </w:r>
            <w:proofErr w:type="gramEnd"/>
            <w:r w:rsidRPr="00862DA3">
              <w:rPr>
                <w:rFonts w:ascii="Consolas" w:eastAsia="Times New Roman" w:hAnsi="Consolas" w:cs="Times New Roman"/>
                <w:color w:val="0000FF"/>
                <w:sz w:val="21"/>
                <w:szCs w:val="21"/>
              </w:rPr>
              <w:t xml:space="preserve">= </w:t>
            </w:r>
            <w:proofErr w:type="spellStart"/>
            <w:r w:rsidRPr="00862DA3">
              <w:rPr>
                <w:rFonts w:ascii="Consolas" w:eastAsia="Times New Roman" w:hAnsi="Consolas" w:cs="Times New Roman"/>
                <w:color w:val="000000"/>
                <w:sz w:val="21"/>
                <w:szCs w:val="21"/>
              </w:rPr>
              <w:t>SalesInvLine</w:t>
            </w:r>
            <w:proofErr w:type="spellEnd"/>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"No.";</w:t>
            </w:r>
          </w:p>
          <w:p w14:paraId="006C68CC" w14:textId="5E97E9CC"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t>   </w:t>
            </w:r>
            <w:proofErr w:type="spellStart"/>
            <w:r w:rsidRPr="00862DA3">
              <w:rPr>
                <w:rFonts w:ascii="Consolas" w:eastAsia="Times New Roman" w:hAnsi="Consolas" w:cs="Times New Roman"/>
                <w:color w:val="000000"/>
                <w:sz w:val="21"/>
                <w:szCs w:val="21"/>
              </w:rPr>
              <w:t>BonusEntry</w:t>
            </w:r>
            <w:proofErr w:type="spellEnd"/>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"Posting Date</w:t>
            </w:r>
            <w:proofErr w:type="gramStart"/>
            <w:r w:rsidRPr="00862DA3">
              <w:rPr>
                <w:rFonts w:ascii="Consolas" w:eastAsia="Times New Roman" w:hAnsi="Consolas" w:cs="Times New Roman"/>
                <w:color w:val="000000"/>
                <w:sz w:val="21"/>
                <w:szCs w:val="21"/>
              </w:rPr>
              <w:t>"</w:t>
            </w:r>
            <w:r w:rsidRPr="00862DA3">
              <w:rPr>
                <w:rFonts w:ascii="Consolas" w:eastAsia="Times New Roman" w:hAnsi="Consolas" w:cs="Times New Roman"/>
                <w:color w:val="0000FF"/>
                <w:sz w:val="21"/>
                <w:szCs w:val="21"/>
              </w:rPr>
              <w:t xml:space="preserve"> :</w:t>
            </w:r>
            <w:proofErr w:type="gramEnd"/>
            <w:r w:rsidRPr="00862DA3">
              <w:rPr>
                <w:rFonts w:ascii="Consolas" w:eastAsia="Times New Roman" w:hAnsi="Consolas" w:cs="Times New Roman"/>
                <w:color w:val="0000FF"/>
                <w:sz w:val="21"/>
                <w:szCs w:val="21"/>
              </w:rPr>
              <w:t xml:space="preserve">= </w:t>
            </w:r>
            <w:proofErr w:type="spellStart"/>
            <w:r w:rsidRPr="00862DA3">
              <w:rPr>
                <w:rFonts w:ascii="Consolas" w:eastAsia="Times New Roman" w:hAnsi="Consolas" w:cs="Times New Roman"/>
                <w:color w:val="000000"/>
                <w:sz w:val="21"/>
                <w:szCs w:val="21"/>
              </w:rPr>
              <w:t>SalesInvLine</w:t>
            </w:r>
            <w:proofErr w:type="spellEnd"/>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"Posting Date";</w:t>
            </w:r>
          </w:p>
          <w:p w14:paraId="59FD03EB" w14:textId="731658FF"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t>   </w:t>
            </w:r>
            <w:proofErr w:type="spellStart"/>
            <w:r w:rsidRPr="00862DA3">
              <w:rPr>
                <w:rFonts w:ascii="Consolas" w:eastAsia="Times New Roman" w:hAnsi="Consolas" w:cs="Times New Roman"/>
                <w:color w:val="000000"/>
                <w:sz w:val="21"/>
                <w:szCs w:val="21"/>
              </w:rPr>
              <w:t>BonusEntry</w:t>
            </w:r>
            <w:proofErr w:type="spellEnd"/>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"Bonus Amount</w:t>
            </w:r>
            <w:proofErr w:type="gramStart"/>
            <w:r w:rsidRPr="00862DA3">
              <w:rPr>
                <w:rFonts w:ascii="Consolas" w:eastAsia="Times New Roman" w:hAnsi="Consolas" w:cs="Times New Roman"/>
                <w:color w:val="000000"/>
                <w:sz w:val="21"/>
                <w:szCs w:val="21"/>
              </w:rPr>
              <w:t>"</w:t>
            </w:r>
            <w:r w:rsidRPr="00862DA3">
              <w:rPr>
                <w:rFonts w:ascii="Consolas" w:eastAsia="Times New Roman" w:hAnsi="Consolas" w:cs="Times New Roman"/>
                <w:color w:val="0000FF"/>
                <w:sz w:val="21"/>
                <w:szCs w:val="21"/>
              </w:rPr>
              <w:t xml:space="preserve"> :</w:t>
            </w:r>
            <w:proofErr w:type="gramEnd"/>
            <w:r w:rsidRPr="00862DA3">
              <w:rPr>
                <w:rFonts w:ascii="Consolas" w:eastAsia="Times New Roman" w:hAnsi="Consolas" w:cs="Times New Roman"/>
                <w:color w:val="0000FF"/>
                <w:sz w:val="21"/>
                <w:szCs w:val="21"/>
              </w:rPr>
              <w:t xml:space="preserve">= </w:t>
            </w:r>
            <w:proofErr w:type="spellStart"/>
            <w:r w:rsidRPr="00862DA3">
              <w:rPr>
                <w:rFonts w:ascii="Consolas" w:eastAsia="Times New Roman" w:hAnsi="Consolas" w:cs="Times New Roman"/>
                <w:color w:val="000000"/>
                <w:sz w:val="21"/>
                <w:szCs w:val="21"/>
              </w:rPr>
              <w:t>SalesInvLine</w:t>
            </w:r>
            <w:proofErr w:type="spellEnd"/>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 xml:space="preserve">"Line Amount" * </w:t>
            </w:r>
            <w:proofErr w:type="spellStart"/>
            <w:r w:rsidRPr="00862DA3">
              <w:rPr>
                <w:rFonts w:ascii="Consolas" w:eastAsia="Times New Roman" w:hAnsi="Consolas" w:cs="Times New Roman"/>
                <w:color w:val="000000"/>
                <w:sz w:val="21"/>
                <w:szCs w:val="21"/>
              </w:rPr>
              <w:t>BonusLine</w:t>
            </w:r>
            <w:proofErr w:type="spellEnd"/>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 xml:space="preserve">"Bonus Perc." / </w:t>
            </w:r>
            <w:proofErr w:type="gramStart"/>
            <w:r w:rsidRPr="00862DA3">
              <w:rPr>
                <w:rFonts w:ascii="Consolas" w:eastAsia="Times New Roman" w:hAnsi="Consolas" w:cs="Times New Roman"/>
                <w:color w:val="098658"/>
                <w:sz w:val="21"/>
                <w:szCs w:val="21"/>
              </w:rPr>
              <w:t>100</w:t>
            </w:r>
            <w:r w:rsidRPr="00862DA3">
              <w:rPr>
                <w:rFonts w:ascii="Consolas" w:eastAsia="Times New Roman" w:hAnsi="Consolas" w:cs="Times New Roman"/>
                <w:color w:val="000000"/>
                <w:sz w:val="21"/>
                <w:szCs w:val="21"/>
              </w:rPr>
              <w:t>;</w:t>
            </w:r>
            <w:proofErr w:type="gramEnd"/>
          </w:p>
          <w:p w14:paraId="5A8C35D9" w14:textId="224F4CCE"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t>   </w:t>
            </w:r>
            <w:proofErr w:type="spellStart"/>
            <w:proofErr w:type="gramStart"/>
            <w:r w:rsidRPr="00862DA3">
              <w:rPr>
                <w:rFonts w:ascii="Consolas" w:eastAsia="Times New Roman" w:hAnsi="Consolas" w:cs="Times New Roman"/>
                <w:color w:val="000000"/>
                <w:sz w:val="21"/>
                <w:szCs w:val="21"/>
              </w:rPr>
              <w:t>OnBeforeInsertBonusEntry</w:t>
            </w:r>
            <w:proofErr w:type="spellEnd"/>
            <w:r w:rsidRPr="00862DA3">
              <w:rPr>
                <w:rFonts w:ascii="Consolas" w:eastAsia="Times New Roman" w:hAnsi="Consolas" w:cs="Times New Roman"/>
                <w:color w:val="0000FF"/>
                <w:sz w:val="21"/>
                <w:szCs w:val="21"/>
              </w:rPr>
              <w:t>(</w:t>
            </w:r>
            <w:proofErr w:type="spellStart"/>
            <w:proofErr w:type="gramEnd"/>
            <w:r w:rsidRPr="00862DA3">
              <w:rPr>
                <w:rFonts w:ascii="Consolas" w:eastAsia="Times New Roman" w:hAnsi="Consolas" w:cs="Times New Roman"/>
                <w:color w:val="000000"/>
                <w:sz w:val="21"/>
                <w:szCs w:val="21"/>
              </w:rPr>
              <w:t>BonusLine</w:t>
            </w:r>
            <w:proofErr w:type="spellEnd"/>
            <w:r w:rsidRPr="00862DA3">
              <w:rPr>
                <w:rFonts w:ascii="Consolas" w:eastAsia="Times New Roman" w:hAnsi="Consolas" w:cs="Times New Roman"/>
                <w:color w:val="000000"/>
                <w:sz w:val="21"/>
                <w:szCs w:val="21"/>
              </w:rPr>
              <w:t xml:space="preserve">, </w:t>
            </w:r>
            <w:proofErr w:type="spellStart"/>
            <w:r w:rsidRPr="00862DA3">
              <w:rPr>
                <w:rFonts w:ascii="Consolas" w:eastAsia="Times New Roman" w:hAnsi="Consolas" w:cs="Times New Roman"/>
                <w:color w:val="000000"/>
                <w:sz w:val="21"/>
                <w:szCs w:val="21"/>
              </w:rPr>
              <w:t>SalesInvLine</w:t>
            </w:r>
            <w:proofErr w:type="spellEnd"/>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w:t>
            </w:r>
          </w:p>
          <w:p w14:paraId="4FFAA537" w14:textId="7BC4B92D"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t>   </w:t>
            </w:r>
            <w:proofErr w:type="spellStart"/>
            <w:r w:rsidRPr="00862DA3">
              <w:rPr>
                <w:rFonts w:ascii="Consolas" w:eastAsia="Times New Roman" w:hAnsi="Consolas" w:cs="Times New Roman"/>
                <w:color w:val="000000"/>
                <w:sz w:val="21"/>
                <w:szCs w:val="21"/>
              </w:rPr>
              <w:t>BonusEntry</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Insert</w:t>
            </w:r>
            <w:proofErr w:type="spellEnd"/>
            <w:r w:rsidRPr="00862DA3">
              <w:rPr>
                <w:rFonts w:ascii="Consolas" w:eastAsia="Times New Roman" w:hAnsi="Consolas" w:cs="Times New Roman"/>
                <w:color w:val="0000FF"/>
                <w:sz w:val="21"/>
                <w:szCs w:val="21"/>
              </w:rPr>
              <w:t>(</w:t>
            </w:r>
            <w:proofErr w:type="gramStart"/>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w:t>
            </w:r>
            <w:proofErr w:type="gramEnd"/>
          </w:p>
          <w:p w14:paraId="5DA11196" w14:textId="7E18FA9A"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t>   </w:t>
            </w:r>
            <w:proofErr w:type="spellStart"/>
            <w:proofErr w:type="gramStart"/>
            <w:r w:rsidRPr="00862DA3">
              <w:rPr>
                <w:rFonts w:ascii="Consolas" w:eastAsia="Times New Roman" w:hAnsi="Consolas" w:cs="Times New Roman"/>
                <w:color w:val="000000"/>
                <w:sz w:val="21"/>
                <w:szCs w:val="21"/>
              </w:rPr>
              <w:t>OnAfterInsertBonusEntry</w:t>
            </w:r>
            <w:proofErr w:type="spellEnd"/>
            <w:r w:rsidRPr="00862DA3">
              <w:rPr>
                <w:rFonts w:ascii="Consolas" w:eastAsia="Times New Roman" w:hAnsi="Consolas" w:cs="Times New Roman"/>
                <w:color w:val="0000FF"/>
                <w:sz w:val="21"/>
                <w:szCs w:val="21"/>
              </w:rPr>
              <w:t>(</w:t>
            </w:r>
            <w:proofErr w:type="spellStart"/>
            <w:proofErr w:type="gramEnd"/>
            <w:r w:rsidRPr="00862DA3">
              <w:rPr>
                <w:rFonts w:ascii="Consolas" w:eastAsia="Times New Roman" w:hAnsi="Consolas" w:cs="Times New Roman"/>
                <w:color w:val="000000"/>
                <w:sz w:val="21"/>
                <w:szCs w:val="21"/>
              </w:rPr>
              <w:t>BonusLine</w:t>
            </w:r>
            <w:proofErr w:type="spellEnd"/>
            <w:r w:rsidRPr="00862DA3">
              <w:rPr>
                <w:rFonts w:ascii="Consolas" w:eastAsia="Times New Roman" w:hAnsi="Consolas" w:cs="Times New Roman"/>
                <w:color w:val="000000"/>
                <w:sz w:val="21"/>
                <w:szCs w:val="21"/>
              </w:rPr>
              <w:t xml:space="preserve">, </w:t>
            </w:r>
            <w:proofErr w:type="spellStart"/>
            <w:r w:rsidRPr="00862DA3">
              <w:rPr>
                <w:rFonts w:ascii="Consolas" w:eastAsia="Times New Roman" w:hAnsi="Consolas" w:cs="Times New Roman"/>
                <w:color w:val="000000"/>
                <w:sz w:val="21"/>
                <w:szCs w:val="21"/>
              </w:rPr>
              <w:t>SalesInvLine</w:t>
            </w:r>
            <w:proofErr w:type="spellEnd"/>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w:t>
            </w:r>
          </w:p>
          <w:p w14:paraId="072C82D5" w14:textId="1F52CEC6"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proofErr w:type="gramStart"/>
            <w:r w:rsidRPr="00862DA3">
              <w:rPr>
                <w:rFonts w:ascii="Consolas" w:eastAsia="Times New Roman" w:hAnsi="Consolas" w:cs="Times New Roman"/>
                <w:color w:val="AF00DB"/>
                <w:sz w:val="21"/>
                <w:szCs w:val="21"/>
              </w:rPr>
              <w:t>end</w:t>
            </w:r>
            <w:r w:rsidRPr="00862DA3">
              <w:rPr>
                <w:rFonts w:ascii="Consolas" w:eastAsia="Times New Roman" w:hAnsi="Consolas" w:cs="Times New Roman"/>
                <w:color w:val="000000"/>
                <w:sz w:val="21"/>
                <w:szCs w:val="21"/>
              </w:rPr>
              <w:t>;</w:t>
            </w:r>
            <w:proofErr w:type="gramEnd"/>
          </w:p>
          <w:p w14:paraId="5FF75C70" w14:textId="77777777" w:rsidR="00EF318A" w:rsidRDefault="00EF318A" w:rsidP="000B213F">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r w:rsidRPr="00912D7E">
              <w:rPr>
                <w:rStyle w:val="Heading3Char"/>
                <w:rFonts w:ascii="Consolas" w:eastAsia="Times New Roman" w:hAnsi="Consolas" w:cs="Times New Roman"/>
                <w:smallCaps w:val="0"/>
                <w:color w:val="000000"/>
                <w:spacing w:val="0"/>
                <w:sz w:val="21"/>
                <w:szCs w:val="21"/>
              </w:rPr>
              <w:t xml:space="preserve"> </w:t>
            </w:r>
          </w:p>
          <w:p w14:paraId="617F0E53" w14:textId="0F2FA818" w:rsidR="00721E41" w:rsidRPr="00721E41" w:rsidRDefault="00721E41" w:rsidP="00721E41">
            <w:pPr>
              <w:shd w:val="clear" w:color="auto" w:fill="FFFFFF"/>
              <w:spacing w:line="285" w:lineRule="atLeast"/>
              <w:jc w:val="left"/>
              <w:rPr>
                <w:rFonts w:ascii="Consolas" w:eastAsia="Times New Roman" w:hAnsi="Consolas" w:cs="Times New Roman"/>
                <w:color w:val="000000"/>
                <w:sz w:val="21"/>
                <w:szCs w:val="21"/>
              </w:rPr>
            </w:pPr>
            <w:r w:rsidRPr="00721E41">
              <w:rPr>
                <w:rFonts w:ascii="Consolas" w:eastAsia="Times New Roman" w:hAnsi="Consolas" w:cs="Times New Roman"/>
                <w:color w:val="000000"/>
                <w:sz w:val="21"/>
                <w:szCs w:val="21"/>
              </w:rPr>
              <w:t>[</w:t>
            </w:r>
            <w:proofErr w:type="spellStart"/>
            <w:proofErr w:type="gramStart"/>
            <w:r w:rsidRPr="00721E41">
              <w:rPr>
                <w:rFonts w:ascii="Consolas" w:eastAsia="Times New Roman" w:hAnsi="Consolas" w:cs="Times New Roman"/>
                <w:color w:val="000000"/>
                <w:sz w:val="21"/>
                <w:szCs w:val="21"/>
              </w:rPr>
              <w:t>IntegrationEvent</w:t>
            </w:r>
            <w:proofErr w:type="spellEnd"/>
            <w:r w:rsidRPr="00721E41">
              <w:rPr>
                <w:rFonts w:ascii="Consolas" w:eastAsia="Times New Roman" w:hAnsi="Consolas" w:cs="Times New Roman"/>
                <w:color w:val="0000FF"/>
                <w:sz w:val="21"/>
                <w:szCs w:val="21"/>
              </w:rPr>
              <w:t>(</w:t>
            </w:r>
            <w:proofErr w:type="gramEnd"/>
            <w:r w:rsidRPr="00721E41">
              <w:rPr>
                <w:rFonts w:ascii="Consolas" w:eastAsia="Times New Roman" w:hAnsi="Consolas" w:cs="Times New Roman"/>
                <w:color w:val="000000"/>
                <w:sz w:val="21"/>
                <w:szCs w:val="21"/>
              </w:rPr>
              <w:t>false, false</w:t>
            </w:r>
            <w:r w:rsidRPr="00721E41">
              <w:rPr>
                <w:rFonts w:ascii="Consolas" w:eastAsia="Times New Roman" w:hAnsi="Consolas" w:cs="Times New Roman"/>
                <w:color w:val="0000FF"/>
                <w:sz w:val="21"/>
                <w:szCs w:val="21"/>
              </w:rPr>
              <w:t>)</w:t>
            </w:r>
            <w:r w:rsidRPr="00721E41">
              <w:rPr>
                <w:rFonts w:ascii="Consolas" w:eastAsia="Times New Roman" w:hAnsi="Consolas" w:cs="Times New Roman"/>
                <w:color w:val="000000"/>
                <w:sz w:val="21"/>
                <w:szCs w:val="21"/>
              </w:rPr>
              <w:t>]</w:t>
            </w:r>
          </w:p>
          <w:p w14:paraId="62556456" w14:textId="28FCF57B" w:rsidR="00721E41" w:rsidRPr="00721E41" w:rsidRDefault="00721E41" w:rsidP="00721E41">
            <w:pPr>
              <w:shd w:val="clear" w:color="auto" w:fill="FFFFFF"/>
              <w:spacing w:line="285" w:lineRule="atLeast"/>
              <w:jc w:val="left"/>
              <w:rPr>
                <w:rFonts w:ascii="Consolas" w:eastAsia="Times New Roman" w:hAnsi="Consolas" w:cs="Times New Roman"/>
                <w:color w:val="000000"/>
                <w:sz w:val="21"/>
                <w:szCs w:val="21"/>
              </w:rPr>
            </w:pPr>
            <w:r w:rsidRPr="00721E41">
              <w:rPr>
                <w:rFonts w:ascii="Consolas" w:eastAsia="Times New Roman" w:hAnsi="Consolas" w:cs="Times New Roman"/>
                <w:color w:val="AF00DB"/>
                <w:sz w:val="21"/>
                <w:szCs w:val="21"/>
              </w:rPr>
              <w:t>local</w:t>
            </w:r>
            <w:r w:rsidRPr="00721E41">
              <w:rPr>
                <w:rFonts w:ascii="Consolas" w:eastAsia="Times New Roman" w:hAnsi="Consolas" w:cs="Times New Roman"/>
                <w:color w:val="000000"/>
                <w:sz w:val="21"/>
                <w:szCs w:val="21"/>
              </w:rPr>
              <w:t xml:space="preserve"> </w:t>
            </w:r>
            <w:r w:rsidRPr="00721E41">
              <w:rPr>
                <w:rFonts w:ascii="Consolas" w:eastAsia="Times New Roman" w:hAnsi="Consolas" w:cs="Times New Roman"/>
                <w:color w:val="AF00DB"/>
                <w:sz w:val="21"/>
                <w:szCs w:val="21"/>
              </w:rPr>
              <w:t>procedure</w:t>
            </w:r>
            <w:r w:rsidRPr="00721E41">
              <w:rPr>
                <w:rFonts w:ascii="Consolas" w:eastAsia="Times New Roman" w:hAnsi="Consolas" w:cs="Times New Roman"/>
                <w:color w:val="000000"/>
                <w:sz w:val="21"/>
                <w:szCs w:val="21"/>
              </w:rPr>
              <w:t xml:space="preserve"> </w:t>
            </w:r>
            <w:proofErr w:type="spellStart"/>
            <w:proofErr w:type="gramStart"/>
            <w:r w:rsidRPr="00721E41">
              <w:rPr>
                <w:rFonts w:ascii="Consolas" w:eastAsia="Times New Roman" w:hAnsi="Consolas" w:cs="Times New Roman"/>
                <w:color w:val="000000"/>
                <w:sz w:val="21"/>
                <w:szCs w:val="21"/>
              </w:rPr>
              <w:t>OnBeforeInsertBonusEntry</w:t>
            </w:r>
            <w:proofErr w:type="spellEnd"/>
            <w:r w:rsidRPr="00721E41">
              <w:rPr>
                <w:rFonts w:ascii="Consolas" w:eastAsia="Times New Roman" w:hAnsi="Consolas" w:cs="Times New Roman"/>
                <w:color w:val="0000FF"/>
                <w:sz w:val="21"/>
                <w:szCs w:val="21"/>
              </w:rPr>
              <w:t>(</w:t>
            </w:r>
            <w:proofErr w:type="gramEnd"/>
            <w:r w:rsidRPr="00721E41">
              <w:rPr>
                <w:rFonts w:ascii="Consolas" w:eastAsia="Times New Roman" w:hAnsi="Consolas" w:cs="Times New Roman"/>
                <w:color w:val="AF00DB"/>
                <w:sz w:val="21"/>
                <w:szCs w:val="21"/>
              </w:rPr>
              <w:t>var</w:t>
            </w:r>
            <w:r w:rsidRPr="00721E41">
              <w:rPr>
                <w:rFonts w:ascii="Consolas" w:eastAsia="Times New Roman" w:hAnsi="Consolas" w:cs="Times New Roman"/>
                <w:color w:val="000000"/>
                <w:sz w:val="21"/>
                <w:szCs w:val="21"/>
              </w:rPr>
              <w:t xml:space="preserve"> </w:t>
            </w:r>
            <w:proofErr w:type="spellStart"/>
            <w:r w:rsidRPr="00721E41">
              <w:rPr>
                <w:rFonts w:ascii="Consolas" w:eastAsia="Times New Roman" w:hAnsi="Consolas" w:cs="Times New Roman"/>
                <w:color w:val="000000"/>
                <w:sz w:val="21"/>
                <w:szCs w:val="21"/>
              </w:rPr>
              <w:t>BonusLine</w:t>
            </w:r>
            <w:proofErr w:type="spellEnd"/>
            <w:r w:rsidRPr="00721E41">
              <w:rPr>
                <w:rFonts w:ascii="Consolas" w:eastAsia="Times New Roman" w:hAnsi="Consolas" w:cs="Times New Roman"/>
                <w:color w:val="000000"/>
                <w:sz w:val="21"/>
                <w:szCs w:val="21"/>
              </w:rPr>
              <w:t xml:space="preserve">: </w:t>
            </w:r>
            <w:r w:rsidRPr="00721E41">
              <w:rPr>
                <w:rFonts w:ascii="Consolas" w:eastAsia="Times New Roman" w:hAnsi="Consolas" w:cs="Times New Roman"/>
                <w:color w:val="0000FF"/>
                <w:sz w:val="21"/>
                <w:szCs w:val="21"/>
              </w:rPr>
              <w:t>Record</w:t>
            </w:r>
            <w:r w:rsidRPr="00721E41">
              <w:rPr>
                <w:rFonts w:ascii="Consolas" w:eastAsia="Times New Roman" w:hAnsi="Consolas" w:cs="Times New Roman"/>
                <w:color w:val="000000"/>
                <w:sz w:val="21"/>
                <w:szCs w:val="21"/>
              </w:rPr>
              <w:t xml:space="preserve"> "MNB Bonus Line"; </w:t>
            </w:r>
            <w:r w:rsidRPr="00721E41">
              <w:rPr>
                <w:rFonts w:ascii="Consolas" w:eastAsia="Times New Roman" w:hAnsi="Consolas" w:cs="Times New Roman"/>
                <w:color w:val="AF00DB"/>
                <w:sz w:val="21"/>
                <w:szCs w:val="21"/>
              </w:rPr>
              <w:t>var</w:t>
            </w:r>
            <w:r w:rsidRPr="00721E41">
              <w:rPr>
                <w:rFonts w:ascii="Consolas" w:eastAsia="Times New Roman" w:hAnsi="Consolas" w:cs="Times New Roman"/>
                <w:color w:val="000000"/>
                <w:sz w:val="21"/>
                <w:szCs w:val="21"/>
              </w:rPr>
              <w:t xml:space="preserve"> </w:t>
            </w:r>
            <w:proofErr w:type="spellStart"/>
            <w:r w:rsidRPr="00721E41">
              <w:rPr>
                <w:rFonts w:ascii="Consolas" w:eastAsia="Times New Roman" w:hAnsi="Consolas" w:cs="Times New Roman"/>
                <w:color w:val="000000"/>
                <w:sz w:val="21"/>
                <w:szCs w:val="21"/>
              </w:rPr>
              <w:t>SalesInvLine</w:t>
            </w:r>
            <w:proofErr w:type="spellEnd"/>
            <w:r w:rsidRPr="00721E41">
              <w:rPr>
                <w:rFonts w:ascii="Consolas" w:eastAsia="Times New Roman" w:hAnsi="Consolas" w:cs="Times New Roman"/>
                <w:color w:val="000000"/>
                <w:sz w:val="21"/>
                <w:szCs w:val="21"/>
              </w:rPr>
              <w:t xml:space="preserve">: </w:t>
            </w:r>
            <w:r w:rsidRPr="00721E41">
              <w:rPr>
                <w:rFonts w:ascii="Consolas" w:eastAsia="Times New Roman" w:hAnsi="Consolas" w:cs="Times New Roman"/>
                <w:color w:val="0000FF"/>
                <w:sz w:val="21"/>
                <w:szCs w:val="21"/>
              </w:rPr>
              <w:t>Record</w:t>
            </w:r>
            <w:r w:rsidRPr="00721E41">
              <w:rPr>
                <w:rFonts w:ascii="Consolas" w:eastAsia="Times New Roman" w:hAnsi="Consolas" w:cs="Times New Roman"/>
                <w:color w:val="000000"/>
                <w:sz w:val="21"/>
                <w:szCs w:val="21"/>
              </w:rPr>
              <w:t xml:space="preserve"> "Sales Invoice Line"</w:t>
            </w:r>
            <w:r w:rsidRPr="00721E41">
              <w:rPr>
                <w:rFonts w:ascii="Consolas" w:eastAsia="Times New Roman" w:hAnsi="Consolas" w:cs="Times New Roman"/>
                <w:color w:val="0000FF"/>
                <w:sz w:val="21"/>
                <w:szCs w:val="21"/>
              </w:rPr>
              <w:t>)</w:t>
            </w:r>
          </w:p>
          <w:p w14:paraId="00F71D73" w14:textId="3CA77383" w:rsidR="00721E41" w:rsidRPr="00721E41" w:rsidRDefault="00721E41" w:rsidP="00721E41">
            <w:pPr>
              <w:shd w:val="clear" w:color="auto" w:fill="FFFFFF"/>
              <w:spacing w:line="285" w:lineRule="atLeast"/>
              <w:jc w:val="left"/>
              <w:rPr>
                <w:rFonts w:ascii="Consolas" w:eastAsia="Times New Roman" w:hAnsi="Consolas" w:cs="Times New Roman"/>
                <w:color w:val="000000"/>
                <w:sz w:val="21"/>
                <w:szCs w:val="21"/>
              </w:rPr>
            </w:pPr>
            <w:r w:rsidRPr="00721E41">
              <w:rPr>
                <w:rFonts w:ascii="Consolas" w:eastAsia="Times New Roman" w:hAnsi="Consolas" w:cs="Times New Roman"/>
                <w:color w:val="AF00DB"/>
                <w:sz w:val="21"/>
                <w:szCs w:val="21"/>
              </w:rPr>
              <w:t>begin</w:t>
            </w:r>
          </w:p>
          <w:p w14:paraId="23316EF7" w14:textId="38FB4478" w:rsidR="00721E41" w:rsidRPr="00721E41" w:rsidRDefault="00721E41" w:rsidP="00721E41">
            <w:pPr>
              <w:shd w:val="clear" w:color="auto" w:fill="FFFFFF"/>
              <w:spacing w:line="285" w:lineRule="atLeast"/>
              <w:jc w:val="left"/>
              <w:rPr>
                <w:rFonts w:ascii="Consolas" w:eastAsia="Times New Roman" w:hAnsi="Consolas" w:cs="Times New Roman"/>
                <w:color w:val="000000"/>
                <w:sz w:val="21"/>
                <w:szCs w:val="21"/>
              </w:rPr>
            </w:pPr>
            <w:proofErr w:type="gramStart"/>
            <w:r w:rsidRPr="00721E41">
              <w:rPr>
                <w:rFonts w:ascii="Consolas" w:eastAsia="Times New Roman" w:hAnsi="Consolas" w:cs="Times New Roman"/>
                <w:color w:val="AF00DB"/>
                <w:sz w:val="21"/>
                <w:szCs w:val="21"/>
              </w:rPr>
              <w:t>end</w:t>
            </w:r>
            <w:r w:rsidRPr="00721E41">
              <w:rPr>
                <w:rFonts w:ascii="Consolas" w:eastAsia="Times New Roman" w:hAnsi="Consolas" w:cs="Times New Roman"/>
                <w:color w:val="000000"/>
                <w:sz w:val="21"/>
                <w:szCs w:val="21"/>
              </w:rPr>
              <w:t>;</w:t>
            </w:r>
            <w:proofErr w:type="gramEnd"/>
          </w:p>
          <w:p w14:paraId="3A7AB753" w14:textId="77777777" w:rsidR="00721E41" w:rsidRPr="00721E41" w:rsidRDefault="00721E41" w:rsidP="00721E41">
            <w:pPr>
              <w:shd w:val="clear" w:color="auto" w:fill="FFFFFF"/>
              <w:spacing w:line="285" w:lineRule="atLeast"/>
              <w:jc w:val="left"/>
              <w:rPr>
                <w:rFonts w:ascii="Consolas" w:eastAsia="Times New Roman" w:hAnsi="Consolas" w:cs="Times New Roman"/>
                <w:color w:val="000000"/>
                <w:sz w:val="21"/>
                <w:szCs w:val="21"/>
              </w:rPr>
            </w:pPr>
          </w:p>
          <w:p w14:paraId="10D7B5F9" w14:textId="38C9C9A5" w:rsidR="00721E41" w:rsidRPr="00721E41" w:rsidRDefault="00721E41" w:rsidP="00721E41">
            <w:pPr>
              <w:shd w:val="clear" w:color="auto" w:fill="FFFFFF"/>
              <w:spacing w:line="285" w:lineRule="atLeast"/>
              <w:jc w:val="left"/>
              <w:rPr>
                <w:rFonts w:ascii="Consolas" w:eastAsia="Times New Roman" w:hAnsi="Consolas" w:cs="Times New Roman"/>
                <w:color w:val="000000"/>
                <w:sz w:val="21"/>
                <w:szCs w:val="21"/>
              </w:rPr>
            </w:pPr>
            <w:r w:rsidRPr="00721E41">
              <w:rPr>
                <w:rFonts w:ascii="Consolas" w:eastAsia="Times New Roman" w:hAnsi="Consolas" w:cs="Times New Roman"/>
                <w:color w:val="000000"/>
                <w:sz w:val="21"/>
                <w:szCs w:val="21"/>
              </w:rPr>
              <w:t>[</w:t>
            </w:r>
            <w:proofErr w:type="spellStart"/>
            <w:proofErr w:type="gramStart"/>
            <w:r w:rsidRPr="00721E41">
              <w:rPr>
                <w:rFonts w:ascii="Consolas" w:eastAsia="Times New Roman" w:hAnsi="Consolas" w:cs="Times New Roman"/>
                <w:color w:val="000000"/>
                <w:sz w:val="21"/>
                <w:szCs w:val="21"/>
              </w:rPr>
              <w:t>IntegrationEvent</w:t>
            </w:r>
            <w:proofErr w:type="spellEnd"/>
            <w:r w:rsidRPr="00721E41">
              <w:rPr>
                <w:rFonts w:ascii="Consolas" w:eastAsia="Times New Roman" w:hAnsi="Consolas" w:cs="Times New Roman"/>
                <w:color w:val="0000FF"/>
                <w:sz w:val="21"/>
                <w:szCs w:val="21"/>
              </w:rPr>
              <w:t>(</w:t>
            </w:r>
            <w:proofErr w:type="gramEnd"/>
            <w:r w:rsidRPr="00721E41">
              <w:rPr>
                <w:rFonts w:ascii="Consolas" w:eastAsia="Times New Roman" w:hAnsi="Consolas" w:cs="Times New Roman"/>
                <w:color w:val="000000"/>
                <w:sz w:val="21"/>
                <w:szCs w:val="21"/>
              </w:rPr>
              <w:t>false, false</w:t>
            </w:r>
            <w:r w:rsidRPr="00721E41">
              <w:rPr>
                <w:rFonts w:ascii="Consolas" w:eastAsia="Times New Roman" w:hAnsi="Consolas" w:cs="Times New Roman"/>
                <w:color w:val="0000FF"/>
                <w:sz w:val="21"/>
                <w:szCs w:val="21"/>
              </w:rPr>
              <w:t>)</w:t>
            </w:r>
            <w:r w:rsidRPr="00721E41">
              <w:rPr>
                <w:rFonts w:ascii="Consolas" w:eastAsia="Times New Roman" w:hAnsi="Consolas" w:cs="Times New Roman"/>
                <w:color w:val="000000"/>
                <w:sz w:val="21"/>
                <w:szCs w:val="21"/>
              </w:rPr>
              <w:t>]</w:t>
            </w:r>
          </w:p>
          <w:p w14:paraId="3E6CBFEA" w14:textId="1A7E77E7" w:rsidR="00721E41" w:rsidRPr="00721E41" w:rsidRDefault="00721E41" w:rsidP="00721E41">
            <w:pPr>
              <w:shd w:val="clear" w:color="auto" w:fill="FFFFFF"/>
              <w:spacing w:line="285" w:lineRule="atLeast"/>
              <w:jc w:val="left"/>
              <w:rPr>
                <w:rFonts w:ascii="Consolas" w:eastAsia="Times New Roman" w:hAnsi="Consolas" w:cs="Times New Roman"/>
                <w:color w:val="000000"/>
                <w:sz w:val="21"/>
                <w:szCs w:val="21"/>
              </w:rPr>
            </w:pPr>
            <w:r w:rsidRPr="00721E41">
              <w:rPr>
                <w:rFonts w:ascii="Consolas" w:eastAsia="Times New Roman" w:hAnsi="Consolas" w:cs="Times New Roman"/>
                <w:color w:val="AF00DB"/>
                <w:sz w:val="21"/>
                <w:szCs w:val="21"/>
              </w:rPr>
              <w:t>local</w:t>
            </w:r>
            <w:r w:rsidRPr="00721E41">
              <w:rPr>
                <w:rFonts w:ascii="Consolas" w:eastAsia="Times New Roman" w:hAnsi="Consolas" w:cs="Times New Roman"/>
                <w:color w:val="000000"/>
                <w:sz w:val="21"/>
                <w:szCs w:val="21"/>
              </w:rPr>
              <w:t xml:space="preserve"> </w:t>
            </w:r>
            <w:r w:rsidRPr="00721E41">
              <w:rPr>
                <w:rFonts w:ascii="Consolas" w:eastAsia="Times New Roman" w:hAnsi="Consolas" w:cs="Times New Roman"/>
                <w:color w:val="AF00DB"/>
                <w:sz w:val="21"/>
                <w:szCs w:val="21"/>
              </w:rPr>
              <w:t>procedure</w:t>
            </w:r>
            <w:r w:rsidRPr="00721E41">
              <w:rPr>
                <w:rFonts w:ascii="Consolas" w:eastAsia="Times New Roman" w:hAnsi="Consolas" w:cs="Times New Roman"/>
                <w:color w:val="000000"/>
                <w:sz w:val="21"/>
                <w:szCs w:val="21"/>
              </w:rPr>
              <w:t xml:space="preserve"> </w:t>
            </w:r>
            <w:proofErr w:type="spellStart"/>
            <w:proofErr w:type="gramStart"/>
            <w:r w:rsidRPr="00721E41">
              <w:rPr>
                <w:rFonts w:ascii="Consolas" w:eastAsia="Times New Roman" w:hAnsi="Consolas" w:cs="Times New Roman"/>
                <w:color w:val="000000"/>
                <w:sz w:val="21"/>
                <w:szCs w:val="21"/>
              </w:rPr>
              <w:t>OnAfterInsertBonusEntry</w:t>
            </w:r>
            <w:proofErr w:type="spellEnd"/>
            <w:r w:rsidRPr="00721E41">
              <w:rPr>
                <w:rFonts w:ascii="Consolas" w:eastAsia="Times New Roman" w:hAnsi="Consolas" w:cs="Times New Roman"/>
                <w:color w:val="0000FF"/>
                <w:sz w:val="21"/>
                <w:szCs w:val="21"/>
              </w:rPr>
              <w:t>(</w:t>
            </w:r>
            <w:proofErr w:type="gramEnd"/>
            <w:r w:rsidRPr="00721E41">
              <w:rPr>
                <w:rFonts w:ascii="Consolas" w:eastAsia="Times New Roman" w:hAnsi="Consolas" w:cs="Times New Roman"/>
                <w:color w:val="AF00DB"/>
                <w:sz w:val="21"/>
                <w:szCs w:val="21"/>
              </w:rPr>
              <w:t>var</w:t>
            </w:r>
            <w:r w:rsidRPr="00721E41">
              <w:rPr>
                <w:rFonts w:ascii="Consolas" w:eastAsia="Times New Roman" w:hAnsi="Consolas" w:cs="Times New Roman"/>
                <w:color w:val="000000"/>
                <w:sz w:val="21"/>
                <w:szCs w:val="21"/>
              </w:rPr>
              <w:t xml:space="preserve"> </w:t>
            </w:r>
            <w:proofErr w:type="spellStart"/>
            <w:r w:rsidRPr="00721E41">
              <w:rPr>
                <w:rFonts w:ascii="Consolas" w:eastAsia="Times New Roman" w:hAnsi="Consolas" w:cs="Times New Roman"/>
                <w:color w:val="000000"/>
                <w:sz w:val="21"/>
                <w:szCs w:val="21"/>
              </w:rPr>
              <w:t>BonusLine</w:t>
            </w:r>
            <w:proofErr w:type="spellEnd"/>
            <w:r w:rsidRPr="00721E41">
              <w:rPr>
                <w:rFonts w:ascii="Consolas" w:eastAsia="Times New Roman" w:hAnsi="Consolas" w:cs="Times New Roman"/>
                <w:color w:val="000000"/>
                <w:sz w:val="21"/>
                <w:szCs w:val="21"/>
              </w:rPr>
              <w:t xml:space="preserve">: </w:t>
            </w:r>
            <w:r w:rsidRPr="00721E41">
              <w:rPr>
                <w:rFonts w:ascii="Consolas" w:eastAsia="Times New Roman" w:hAnsi="Consolas" w:cs="Times New Roman"/>
                <w:color w:val="0000FF"/>
                <w:sz w:val="21"/>
                <w:szCs w:val="21"/>
              </w:rPr>
              <w:t>Record</w:t>
            </w:r>
            <w:r w:rsidRPr="00721E41">
              <w:rPr>
                <w:rFonts w:ascii="Consolas" w:eastAsia="Times New Roman" w:hAnsi="Consolas" w:cs="Times New Roman"/>
                <w:color w:val="000000"/>
                <w:sz w:val="21"/>
                <w:szCs w:val="21"/>
              </w:rPr>
              <w:t xml:space="preserve"> "MNB Bonus Line"; </w:t>
            </w:r>
            <w:r w:rsidRPr="00721E41">
              <w:rPr>
                <w:rFonts w:ascii="Consolas" w:eastAsia="Times New Roman" w:hAnsi="Consolas" w:cs="Times New Roman"/>
                <w:color w:val="AF00DB"/>
                <w:sz w:val="21"/>
                <w:szCs w:val="21"/>
              </w:rPr>
              <w:t>var</w:t>
            </w:r>
            <w:r w:rsidRPr="00721E41">
              <w:rPr>
                <w:rFonts w:ascii="Consolas" w:eastAsia="Times New Roman" w:hAnsi="Consolas" w:cs="Times New Roman"/>
                <w:color w:val="000000"/>
                <w:sz w:val="21"/>
                <w:szCs w:val="21"/>
              </w:rPr>
              <w:t xml:space="preserve"> </w:t>
            </w:r>
            <w:proofErr w:type="spellStart"/>
            <w:r w:rsidRPr="00721E41">
              <w:rPr>
                <w:rFonts w:ascii="Consolas" w:eastAsia="Times New Roman" w:hAnsi="Consolas" w:cs="Times New Roman"/>
                <w:color w:val="000000"/>
                <w:sz w:val="21"/>
                <w:szCs w:val="21"/>
              </w:rPr>
              <w:t>SalesInvLine</w:t>
            </w:r>
            <w:proofErr w:type="spellEnd"/>
            <w:r w:rsidRPr="00721E41">
              <w:rPr>
                <w:rFonts w:ascii="Consolas" w:eastAsia="Times New Roman" w:hAnsi="Consolas" w:cs="Times New Roman"/>
                <w:color w:val="000000"/>
                <w:sz w:val="21"/>
                <w:szCs w:val="21"/>
              </w:rPr>
              <w:t xml:space="preserve">: </w:t>
            </w:r>
            <w:r w:rsidRPr="00721E41">
              <w:rPr>
                <w:rFonts w:ascii="Consolas" w:eastAsia="Times New Roman" w:hAnsi="Consolas" w:cs="Times New Roman"/>
                <w:color w:val="0000FF"/>
                <w:sz w:val="21"/>
                <w:szCs w:val="21"/>
              </w:rPr>
              <w:t>Record</w:t>
            </w:r>
            <w:r w:rsidRPr="00721E41">
              <w:rPr>
                <w:rFonts w:ascii="Consolas" w:eastAsia="Times New Roman" w:hAnsi="Consolas" w:cs="Times New Roman"/>
                <w:color w:val="000000"/>
                <w:sz w:val="21"/>
                <w:szCs w:val="21"/>
              </w:rPr>
              <w:t xml:space="preserve"> "Sales Invoice Line"</w:t>
            </w:r>
            <w:r w:rsidRPr="00721E41">
              <w:rPr>
                <w:rFonts w:ascii="Consolas" w:eastAsia="Times New Roman" w:hAnsi="Consolas" w:cs="Times New Roman"/>
                <w:color w:val="0000FF"/>
                <w:sz w:val="21"/>
                <w:szCs w:val="21"/>
              </w:rPr>
              <w:t>)</w:t>
            </w:r>
          </w:p>
          <w:p w14:paraId="6D0B3F29" w14:textId="00CA9743" w:rsidR="00721E41" w:rsidRPr="00721E41" w:rsidRDefault="00721E41" w:rsidP="00721E41">
            <w:pPr>
              <w:shd w:val="clear" w:color="auto" w:fill="FFFFFF"/>
              <w:spacing w:line="285" w:lineRule="atLeast"/>
              <w:jc w:val="left"/>
              <w:rPr>
                <w:rFonts w:ascii="Consolas" w:eastAsia="Times New Roman" w:hAnsi="Consolas" w:cs="Times New Roman"/>
                <w:color w:val="000000"/>
                <w:sz w:val="21"/>
                <w:szCs w:val="21"/>
              </w:rPr>
            </w:pPr>
            <w:r w:rsidRPr="00721E41">
              <w:rPr>
                <w:rFonts w:ascii="Consolas" w:eastAsia="Times New Roman" w:hAnsi="Consolas" w:cs="Times New Roman"/>
                <w:color w:val="AF00DB"/>
                <w:sz w:val="21"/>
                <w:szCs w:val="21"/>
              </w:rPr>
              <w:t>begin</w:t>
            </w:r>
          </w:p>
          <w:p w14:paraId="6382E8DA" w14:textId="77199D9C" w:rsidR="00721E41" w:rsidRPr="00721E41" w:rsidRDefault="00721E41" w:rsidP="00721E41">
            <w:pPr>
              <w:shd w:val="clear" w:color="auto" w:fill="FFFFFF"/>
              <w:spacing w:line="285" w:lineRule="atLeast"/>
              <w:jc w:val="left"/>
              <w:rPr>
                <w:rFonts w:ascii="Consolas" w:eastAsia="Times New Roman" w:hAnsi="Consolas" w:cs="Times New Roman"/>
                <w:color w:val="000000"/>
                <w:sz w:val="21"/>
                <w:szCs w:val="21"/>
              </w:rPr>
            </w:pPr>
            <w:proofErr w:type="gramStart"/>
            <w:r w:rsidRPr="00721E41">
              <w:rPr>
                <w:rFonts w:ascii="Consolas" w:eastAsia="Times New Roman" w:hAnsi="Consolas" w:cs="Times New Roman"/>
                <w:color w:val="AF00DB"/>
                <w:sz w:val="21"/>
                <w:szCs w:val="21"/>
              </w:rPr>
              <w:t>end</w:t>
            </w:r>
            <w:r w:rsidRPr="00721E41">
              <w:rPr>
                <w:rFonts w:ascii="Consolas" w:eastAsia="Times New Roman" w:hAnsi="Consolas" w:cs="Times New Roman"/>
                <w:color w:val="000000"/>
                <w:sz w:val="21"/>
                <w:szCs w:val="21"/>
              </w:rPr>
              <w:t>;</w:t>
            </w:r>
            <w:proofErr w:type="gramEnd"/>
          </w:p>
          <w:p w14:paraId="28152E85" w14:textId="5E43894E" w:rsidR="00721E41" w:rsidRPr="00912D7E" w:rsidRDefault="00721E41" w:rsidP="000B213F">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63F0F23C" w14:textId="3A26CD0D" w:rsidR="00B35DAF" w:rsidRDefault="00B35DAF" w:rsidP="00862DA3">
      <w:pPr>
        <w:pStyle w:val="ListParagraph"/>
        <w:ind w:left="1080"/>
        <w:jc w:val="left"/>
      </w:pPr>
    </w:p>
    <w:p w14:paraId="3F5CAABA" w14:textId="77777777" w:rsidR="007F040F" w:rsidRDefault="007F040F" w:rsidP="00C9784D"/>
    <w:p w14:paraId="7E97912D" w14:textId="77777777" w:rsidR="00643C0D" w:rsidRPr="001A244F" w:rsidRDefault="00643C0D" w:rsidP="00643C0D">
      <w:pPr>
        <w:pStyle w:val="Heading2"/>
      </w:pPr>
      <w:r>
        <w:t>Chapter summary</w:t>
      </w:r>
    </w:p>
    <w:p w14:paraId="362260B8" w14:textId="1F8376BD" w:rsidR="006D1592" w:rsidRDefault="006D1592" w:rsidP="006D1592">
      <w:pPr>
        <w:pStyle w:val="ListParagraph"/>
        <w:numPr>
          <w:ilvl w:val="0"/>
          <w:numId w:val="1"/>
        </w:numPr>
        <w:spacing w:line="480" w:lineRule="auto"/>
        <w:jc w:val="left"/>
      </w:pPr>
      <w:r>
        <w:t xml:space="preserve">In this chapter, you understood how to develop </w:t>
      </w:r>
      <w:proofErr w:type="gramStart"/>
      <w:r>
        <w:t>codeunit</w:t>
      </w:r>
      <w:proofErr w:type="gramEnd"/>
      <w:r>
        <w:t xml:space="preserve"> and procedures.</w:t>
      </w:r>
    </w:p>
    <w:p w14:paraId="6AF816AB" w14:textId="1705F9F9" w:rsidR="006D1592" w:rsidRDefault="006D1592" w:rsidP="006D1592">
      <w:pPr>
        <w:pStyle w:val="ListParagraph"/>
        <w:numPr>
          <w:ilvl w:val="0"/>
          <w:numId w:val="1"/>
        </w:numPr>
        <w:spacing w:line="480" w:lineRule="auto"/>
        <w:jc w:val="left"/>
      </w:pPr>
      <w:r>
        <w:t xml:space="preserve">You know how to create an event subscriber to standard code. </w:t>
      </w:r>
    </w:p>
    <w:p w14:paraId="5B538EF6" w14:textId="634E7B8C" w:rsidR="006D1592" w:rsidRDefault="006D1592" w:rsidP="006D1592">
      <w:pPr>
        <w:pStyle w:val="ListParagraph"/>
        <w:numPr>
          <w:ilvl w:val="0"/>
          <w:numId w:val="1"/>
        </w:numPr>
        <w:spacing w:line="480" w:lineRule="auto"/>
        <w:jc w:val="left"/>
      </w:pPr>
      <w:r>
        <w:t>You know how to create your events.</w:t>
      </w:r>
    </w:p>
    <w:p w14:paraId="4605F9BD" w14:textId="4A8A7E7B" w:rsidR="00643C0D" w:rsidRDefault="006D1592" w:rsidP="006D1592">
      <w:pPr>
        <w:pStyle w:val="ListParagraph"/>
        <w:numPr>
          <w:ilvl w:val="0"/>
          <w:numId w:val="1"/>
        </w:numPr>
        <w:spacing w:line="480" w:lineRule="auto"/>
        <w:jc w:val="left"/>
      </w:pPr>
      <w:r>
        <w:t xml:space="preserve">You developed an event that is run when the user posts the sales invoice. Now your bonuses are </w:t>
      </w:r>
      <w:proofErr w:type="gramStart"/>
      <w:r>
        <w:t>calculated</w:t>
      </w:r>
      <w:proofErr w:type="gramEnd"/>
      <w:r>
        <w:t xml:space="preserve"> and you can start thinking about improvements to the bonus extension.</w:t>
      </w:r>
      <w:r w:rsidR="00643C0D">
        <w:br w:type="page"/>
      </w:r>
    </w:p>
    <w:p w14:paraId="6E4AA817" w14:textId="42A47B22" w:rsidR="00643C0D" w:rsidRPr="00B05E94" w:rsidRDefault="00643C0D" w:rsidP="00643C0D">
      <w:pPr>
        <w:pStyle w:val="Heading2"/>
        <w:jc w:val="center"/>
        <w:rPr>
          <w:b/>
          <w:sz w:val="96"/>
        </w:rPr>
      </w:pPr>
      <w:r w:rsidRPr="00B05E94">
        <w:rPr>
          <w:b/>
          <w:sz w:val="96"/>
        </w:rPr>
        <w:lastRenderedPageBreak/>
        <w:t xml:space="preserve">chapter </w:t>
      </w:r>
      <w:r w:rsidR="00D04C2F">
        <w:rPr>
          <w:b/>
          <w:sz w:val="96"/>
        </w:rPr>
        <w:t>8</w:t>
      </w:r>
    </w:p>
    <w:p w14:paraId="411F71CB" w14:textId="622AE87A" w:rsidR="00643C0D" w:rsidRDefault="00D04C2F" w:rsidP="00643C0D">
      <w:pPr>
        <w:pStyle w:val="Heading1"/>
        <w:jc w:val="center"/>
        <w:rPr>
          <w:sz w:val="56"/>
        </w:rPr>
      </w:pPr>
      <w:bookmarkStart w:id="9" w:name="_Toc109652591"/>
      <w:r>
        <w:rPr>
          <w:sz w:val="56"/>
        </w:rPr>
        <w:t>Automated tests</w:t>
      </w:r>
      <w:bookmarkEnd w:id="9"/>
    </w:p>
    <w:p w14:paraId="6E5D40E6" w14:textId="77777777" w:rsidR="00643C0D" w:rsidRDefault="00643C0D" w:rsidP="00643C0D"/>
    <w:p w14:paraId="0A8FB4B0" w14:textId="77777777" w:rsidR="00643C0D" w:rsidRDefault="00643C0D" w:rsidP="00643C0D"/>
    <w:p w14:paraId="4613849A" w14:textId="77777777" w:rsidR="00643C0D" w:rsidRDefault="00643C0D" w:rsidP="00643C0D"/>
    <w:p w14:paraId="75D2D86A" w14:textId="77777777" w:rsidR="00643C0D" w:rsidRDefault="00643C0D" w:rsidP="00643C0D"/>
    <w:p w14:paraId="34C55DDC" w14:textId="77777777" w:rsidR="00643C0D" w:rsidRDefault="00643C0D" w:rsidP="00643C0D"/>
    <w:p w14:paraId="12AE846F" w14:textId="77777777" w:rsidR="00643C0D" w:rsidRDefault="00643C0D" w:rsidP="00643C0D"/>
    <w:p w14:paraId="4C1B630D" w14:textId="77777777" w:rsidR="00643C0D" w:rsidRDefault="00643C0D" w:rsidP="00643C0D"/>
    <w:p w14:paraId="51B3C390" w14:textId="77777777" w:rsidR="00643C0D" w:rsidRDefault="00643C0D" w:rsidP="00643C0D"/>
    <w:p w14:paraId="78623CFB" w14:textId="77777777" w:rsidR="00643C0D" w:rsidRDefault="00643C0D" w:rsidP="00643C0D"/>
    <w:p w14:paraId="6BCA68EF" w14:textId="77777777" w:rsidR="00643C0D" w:rsidRDefault="00643C0D" w:rsidP="00643C0D"/>
    <w:p w14:paraId="4F288D7D" w14:textId="77777777" w:rsidR="00643C0D" w:rsidRDefault="00643C0D" w:rsidP="00643C0D">
      <w:pPr>
        <w:pStyle w:val="Heading2"/>
        <w:rPr>
          <w:b/>
        </w:rPr>
      </w:pPr>
      <w:r w:rsidRPr="00B05E94">
        <w:rPr>
          <w:b/>
        </w:rPr>
        <w:t>Objectives</w:t>
      </w:r>
    </w:p>
    <w:p w14:paraId="61C8C734" w14:textId="43D8A173" w:rsidR="00643C0D" w:rsidRDefault="003917AB" w:rsidP="00643C0D">
      <w:pPr>
        <w:spacing w:line="480" w:lineRule="auto"/>
        <w:jc w:val="left"/>
      </w:pPr>
      <w:r w:rsidRPr="003917AB">
        <w:t>In this chapter, you will get information on how to write simple automated test</w:t>
      </w:r>
      <w:r>
        <w:t>s</w:t>
      </w:r>
      <w:r w:rsidRPr="003917AB">
        <w:t xml:space="preserve"> for your extension.</w:t>
      </w:r>
      <w:r w:rsidR="00AA0339">
        <w:t xml:space="preserve"> </w:t>
      </w:r>
      <w:r w:rsidR="00AA0339" w:rsidRPr="00AA0339">
        <w:rPr>
          <w:b/>
        </w:rPr>
        <w:t xml:space="preserve">Note that this chapter requires Docker Container </w:t>
      </w:r>
      <w:proofErr w:type="gramStart"/>
      <w:r w:rsidR="00AA0339" w:rsidRPr="00AA0339">
        <w:rPr>
          <w:b/>
        </w:rPr>
        <w:t>at the moment</w:t>
      </w:r>
      <w:proofErr w:type="gramEnd"/>
      <w:r w:rsidR="00AA0339" w:rsidRPr="00AA0339">
        <w:rPr>
          <w:b/>
        </w:rPr>
        <w:t xml:space="preserve"> of publishing this version.</w:t>
      </w:r>
      <w:r w:rsidR="00643C0D">
        <w:br/>
      </w:r>
      <w:r w:rsidR="00643C0D" w:rsidRPr="00AE6F15">
        <w:t>The objectives are:</w:t>
      </w:r>
    </w:p>
    <w:p w14:paraId="46254ED9" w14:textId="19907D85" w:rsidR="00743F32" w:rsidRDefault="00743F32" w:rsidP="00743F32">
      <w:pPr>
        <w:pStyle w:val="ListParagraph"/>
        <w:numPr>
          <w:ilvl w:val="0"/>
          <w:numId w:val="4"/>
        </w:numPr>
        <w:spacing w:line="480" w:lineRule="auto"/>
        <w:jc w:val="left"/>
      </w:pPr>
      <w:r>
        <w:t>Understand why you need to write automated tests</w:t>
      </w:r>
    </w:p>
    <w:p w14:paraId="572C1834" w14:textId="2327930E" w:rsidR="00CB71A1" w:rsidRDefault="00CB71A1" w:rsidP="00743F32">
      <w:pPr>
        <w:pStyle w:val="ListParagraph"/>
        <w:numPr>
          <w:ilvl w:val="0"/>
          <w:numId w:val="4"/>
        </w:numPr>
        <w:spacing w:line="480" w:lineRule="auto"/>
        <w:jc w:val="left"/>
      </w:pPr>
      <w:r>
        <w:t>Understand what the dependencies are</w:t>
      </w:r>
    </w:p>
    <w:p w14:paraId="204EAED4" w14:textId="6E236D9D" w:rsidR="00743F32" w:rsidRDefault="00743F32" w:rsidP="00743F32">
      <w:pPr>
        <w:pStyle w:val="ListParagraph"/>
        <w:numPr>
          <w:ilvl w:val="0"/>
          <w:numId w:val="4"/>
        </w:numPr>
        <w:spacing w:line="480" w:lineRule="auto"/>
        <w:jc w:val="left"/>
      </w:pPr>
      <w:r>
        <w:t>Get familiar with the automated test structure</w:t>
      </w:r>
    </w:p>
    <w:p w14:paraId="0595C63F" w14:textId="0B5A52EB" w:rsidR="00743F32" w:rsidRDefault="00743F32" w:rsidP="00743F32">
      <w:pPr>
        <w:pStyle w:val="ListParagraph"/>
        <w:numPr>
          <w:ilvl w:val="0"/>
          <w:numId w:val="4"/>
        </w:numPr>
        <w:spacing w:line="480" w:lineRule="auto"/>
        <w:jc w:val="left"/>
      </w:pPr>
      <w:r>
        <w:t xml:space="preserve">Get familiar with the method </w:t>
      </w:r>
      <w:proofErr w:type="gramStart"/>
      <w:r>
        <w:t>TestField(</w:t>
      </w:r>
      <w:proofErr w:type="gramEnd"/>
      <w:r>
        <w:t>)</w:t>
      </w:r>
    </w:p>
    <w:p w14:paraId="5DE32073" w14:textId="5E9A9C71" w:rsidR="00743F32" w:rsidRDefault="00743F32" w:rsidP="00743F32">
      <w:pPr>
        <w:pStyle w:val="ListParagraph"/>
        <w:numPr>
          <w:ilvl w:val="0"/>
          <w:numId w:val="4"/>
        </w:numPr>
        <w:spacing w:line="480" w:lineRule="auto"/>
        <w:jc w:val="left"/>
      </w:pPr>
      <w:r>
        <w:t>Develop and run your first and simple automated test</w:t>
      </w:r>
    </w:p>
    <w:p w14:paraId="5AA8BA64" w14:textId="34B398CC" w:rsidR="00643C0D" w:rsidRDefault="00743F32" w:rsidP="00743F32">
      <w:pPr>
        <w:pStyle w:val="ListParagraph"/>
        <w:numPr>
          <w:ilvl w:val="0"/>
          <w:numId w:val="4"/>
        </w:numPr>
        <w:spacing w:line="480" w:lineRule="auto"/>
        <w:jc w:val="left"/>
      </w:pPr>
      <w:r>
        <w:t xml:space="preserve">Find out where to get more </w:t>
      </w:r>
      <w:proofErr w:type="gramStart"/>
      <w:r>
        <w:t>information about</w:t>
      </w:r>
      <w:proofErr w:type="gramEnd"/>
      <w:r>
        <w:t xml:space="preserve"> the automated tests</w:t>
      </w:r>
    </w:p>
    <w:p w14:paraId="16037A87" w14:textId="538FA9CD" w:rsidR="00643C0D" w:rsidRPr="001A244F" w:rsidRDefault="00CB71A1" w:rsidP="00643C0D">
      <w:pPr>
        <w:pStyle w:val="Heading2"/>
      </w:pPr>
      <w:r>
        <w:lastRenderedPageBreak/>
        <w:t>Automate tests</w:t>
      </w:r>
      <w:r w:rsidR="00643C0D">
        <w:t xml:space="preserve"> overview</w:t>
      </w:r>
    </w:p>
    <w:p w14:paraId="44858D67" w14:textId="2FA888F9" w:rsidR="00CB71A1" w:rsidRDefault="00CB71A1" w:rsidP="00CB71A1">
      <w:pPr>
        <w:spacing w:line="480" w:lineRule="auto"/>
      </w:pPr>
      <w:proofErr w:type="gramStart"/>
      <w:r>
        <w:t>The automated</w:t>
      </w:r>
      <w:proofErr w:type="gramEnd"/>
      <w:r>
        <w:t xml:space="preserve"> tests are the tests that can be run multiple times to check if the code which has been written is matching the requirements. The advantage of such tests is that you write them once and then you can run them when it is needed. For example, check if your functionality works with the newest </w:t>
      </w:r>
      <w:proofErr w:type="gramStart"/>
      <w:r>
        <w:t>version</w:t>
      </w:r>
      <w:proofErr w:type="gramEnd"/>
      <w:r>
        <w:t xml:space="preserve"> which will be available for your customers after the next upgrade of Business Central.</w:t>
      </w:r>
    </w:p>
    <w:p w14:paraId="42ABD2AE" w14:textId="6F1AF789" w:rsidR="00CB71A1" w:rsidRDefault="00CB71A1" w:rsidP="00CB71A1">
      <w:pPr>
        <w:spacing w:line="480" w:lineRule="auto"/>
      </w:pPr>
      <w:r>
        <w:t>Of course, the automated tests will not replace manual testing but can be a benefit for your process of writing the extensions.</w:t>
      </w:r>
    </w:p>
    <w:p w14:paraId="17498F27" w14:textId="105D39D6" w:rsidR="00CB71A1" w:rsidRDefault="00CB71A1" w:rsidP="00CB71A1">
      <w:pPr>
        <w:spacing w:line="480" w:lineRule="auto"/>
      </w:pPr>
      <w:r>
        <w:t>There is no external tool for automated tests in Business Central. You can write them directly in the Visual Studio Code using the same language that you use for the extension development. However, Microsoft prepared useful libraries that allow you to write tests faster.</w:t>
      </w:r>
    </w:p>
    <w:p w14:paraId="5F29579F" w14:textId="7B0325B1" w:rsidR="00B63A62" w:rsidRDefault="00CB71A1" w:rsidP="00CB71A1">
      <w:pPr>
        <w:spacing w:line="480" w:lineRule="auto"/>
      </w:pPr>
      <w:r>
        <w:t xml:space="preserve">You can run the automated tests directly in Business Central. For that go to the </w:t>
      </w:r>
      <w:r w:rsidRPr="00436B6C">
        <w:rPr>
          <w:b/>
        </w:rPr>
        <w:t>AL Test Tool</w:t>
      </w:r>
      <w:r>
        <w:t xml:space="preserve"> page and get test </w:t>
      </w:r>
      <w:proofErr w:type="spellStart"/>
      <w:r>
        <w:t>codeunits</w:t>
      </w:r>
      <w:proofErr w:type="spellEnd"/>
      <w:r>
        <w:t xml:space="preserve">. </w:t>
      </w:r>
    </w:p>
    <w:p w14:paraId="0978CC9E" w14:textId="5EF026C8" w:rsidR="00CB71A1" w:rsidRDefault="00CB71A1" w:rsidP="00CB71A1">
      <w:pPr>
        <w:pStyle w:val="ListParagraph"/>
        <w:ind w:left="0"/>
        <w:rPr>
          <w:i/>
          <w:sz w:val="20"/>
        </w:rPr>
      </w:pPr>
      <w:r>
        <w:rPr>
          <w:noProof/>
        </w:rPr>
        <w:drawing>
          <wp:inline distT="0" distB="0" distL="0" distR="0" wp14:anchorId="7A4E8A5C" wp14:editId="321ED7C5">
            <wp:extent cx="263525" cy="263525"/>
            <wp:effectExtent l="0" t="0" r="3175" b="3175"/>
            <wp:docPr id="176" name="Picture 17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781749">
        <w:rPr>
          <w:rFonts w:ascii="Bahnschrift Condensed" w:eastAsiaTheme="majorEastAsia" w:hAnsi="Bahnschrift Condensed" w:cstheme="majorBidi"/>
          <w:smallCaps/>
          <w:spacing w:val="40"/>
          <w:sz w:val="32"/>
          <w:szCs w:val="26"/>
        </w:rPr>
        <w:cr/>
      </w:r>
      <w:r>
        <w:rPr>
          <w:i/>
          <w:sz w:val="20"/>
        </w:rPr>
        <w:t>When you created a Docker container one of the parameters was to install system test libraries. Test libraries are separate extensions that are installed in Business Central.</w:t>
      </w:r>
    </w:p>
    <w:p w14:paraId="3E0CACEF" w14:textId="77777777" w:rsidR="00177F14" w:rsidRDefault="00177F14" w:rsidP="00CB71A1">
      <w:pPr>
        <w:pStyle w:val="ListParagraph"/>
        <w:ind w:left="0"/>
        <w:rPr>
          <w:i/>
          <w:sz w:val="20"/>
        </w:rPr>
      </w:pPr>
    </w:p>
    <w:p w14:paraId="7AE21524" w14:textId="48D67F28" w:rsidR="00177F14" w:rsidRDefault="00177F14" w:rsidP="00CB71A1">
      <w:pPr>
        <w:pStyle w:val="ListParagraph"/>
        <w:ind w:left="0"/>
        <w:rPr>
          <w:i/>
          <w:sz w:val="20"/>
        </w:rPr>
      </w:pPr>
      <w:r w:rsidRPr="00177F14">
        <w:rPr>
          <w:i/>
          <w:sz w:val="20"/>
        </w:rPr>
        <w:t xml:space="preserve">The examples shown in this chapter will be simple. If you would like to get more information about automated tests you can go and </w:t>
      </w:r>
      <w:proofErr w:type="gramStart"/>
      <w:r w:rsidRPr="00177F14">
        <w:rPr>
          <w:i/>
          <w:sz w:val="20"/>
        </w:rPr>
        <w:t>check</w:t>
      </w:r>
      <w:proofErr w:type="gramEnd"/>
      <w:r w:rsidRPr="00177F14">
        <w:rPr>
          <w:i/>
          <w:sz w:val="20"/>
        </w:rPr>
        <w:t xml:space="preserve"> the book </w:t>
      </w:r>
      <w:r w:rsidRPr="00177F14">
        <w:rPr>
          <w:b/>
          <w:i/>
          <w:sz w:val="20"/>
        </w:rPr>
        <w:t>Automated Testing in Microsoft Dynamics 365 Business Central</w:t>
      </w:r>
      <w:r w:rsidRPr="00177F14">
        <w:rPr>
          <w:i/>
          <w:sz w:val="20"/>
        </w:rPr>
        <w:t xml:space="preserve"> </w:t>
      </w:r>
      <w:r w:rsidRPr="00177F14">
        <w:rPr>
          <w:b/>
          <w:i/>
          <w:sz w:val="20"/>
        </w:rPr>
        <w:t>by Luc van Vugt</w:t>
      </w:r>
      <w:r w:rsidRPr="00177F14">
        <w:rPr>
          <w:i/>
          <w:sz w:val="20"/>
        </w:rPr>
        <w:t>.</w:t>
      </w:r>
    </w:p>
    <w:p w14:paraId="67D90290" w14:textId="03A46951" w:rsidR="00B16C43" w:rsidRDefault="00B16C43" w:rsidP="00CB71A1">
      <w:pPr>
        <w:pStyle w:val="ListParagraph"/>
        <w:ind w:left="0"/>
        <w:rPr>
          <w:i/>
          <w:sz w:val="20"/>
        </w:rPr>
      </w:pPr>
    </w:p>
    <w:p w14:paraId="39B6C605" w14:textId="2ABF8B2D" w:rsidR="004D1CCA" w:rsidRPr="00B16C43" w:rsidRDefault="004D1CCA" w:rsidP="004D1CCA">
      <w:pPr>
        <w:pStyle w:val="Heading2"/>
      </w:pPr>
      <w:r w:rsidRPr="00B16C43">
        <w:t xml:space="preserve">Test </w:t>
      </w:r>
      <w:r>
        <w:t>App</w:t>
      </w:r>
    </w:p>
    <w:p w14:paraId="6C0F25A3" w14:textId="00CA4F41" w:rsidR="004D1CCA" w:rsidRDefault="004D1CCA" w:rsidP="004D1CCA">
      <w:pPr>
        <w:spacing w:line="480" w:lineRule="auto"/>
      </w:pPr>
      <w:r>
        <w:t>Although you can write tests in the same app as your modifications it is not a common approach. One of the reasons is that you do not need to install and run automated tests on customers' production environments.</w:t>
      </w:r>
    </w:p>
    <w:p w14:paraId="6C4F1A59" w14:textId="2929BBAF" w:rsidR="004D1CCA" w:rsidRDefault="004D1CCA" w:rsidP="004D1CCA">
      <w:pPr>
        <w:spacing w:line="480" w:lineRule="auto"/>
      </w:pPr>
      <w:r>
        <w:t xml:space="preserve">This is why </w:t>
      </w:r>
      <w:r w:rsidR="00E560F6">
        <w:t xml:space="preserve">the tests </w:t>
      </w:r>
      <w:r w:rsidR="007A7187">
        <w:t>are stored in a separate app.</w:t>
      </w:r>
      <w:r w:rsidR="00E744F3">
        <w:t xml:space="preserve"> </w:t>
      </w:r>
    </w:p>
    <w:p w14:paraId="6B3B4AF2" w14:textId="4FDA5791" w:rsidR="00E744F3" w:rsidRPr="001A244F" w:rsidRDefault="00E744F3" w:rsidP="00E744F3">
      <w:pPr>
        <w:pStyle w:val="Heading2"/>
      </w:pPr>
      <w:r w:rsidRPr="00E016E8">
        <w:rPr>
          <w:rStyle w:val="BalloonTextChar"/>
          <w:noProof/>
        </w:rPr>
        <w:lastRenderedPageBreak/>
        <w:drawing>
          <wp:inline distT="0" distB="0" distL="0" distR="0" wp14:anchorId="31B95054" wp14:editId="2D4B793D">
            <wp:extent cx="267618" cy="267618"/>
            <wp:effectExtent l="0" t="0" r="0" b="0"/>
            <wp:docPr id="177" name="Graphic 177"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Create New App for the tests </w:t>
      </w:r>
    </w:p>
    <w:p w14:paraId="5CB70B5E" w14:textId="2AD28AAB" w:rsidR="00E744F3" w:rsidRDefault="00E744F3" w:rsidP="00E744F3">
      <w:pPr>
        <w:spacing w:line="480" w:lineRule="auto"/>
        <w:jc w:val="left"/>
      </w:pPr>
      <w:r>
        <w:t>You need</w:t>
      </w:r>
      <w:r w:rsidR="007B0020">
        <w:t xml:space="preserve"> to</w:t>
      </w:r>
      <w:r>
        <w:t xml:space="preserve"> </w:t>
      </w:r>
      <w:r w:rsidR="00ED77C0">
        <w:t xml:space="preserve">create a new app for tests. If you do not remember you can go back to </w:t>
      </w:r>
      <w:r w:rsidR="007B0020">
        <w:t xml:space="preserve">Chapter 2. If you already have opened </w:t>
      </w:r>
      <w:proofErr w:type="spellStart"/>
      <w:r w:rsidR="007B0020">
        <w:t>VSCode</w:t>
      </w:r>
      <w:proofErr w:type="spellEnd"/>
      <w:r w:rsidR="007B0020">
        <w:t xml:space="preserve"> – open the first new window. </w:t>
      </w:r>
    </w:p>
    <w:p w14:paraId="2A5D07DE" w14:textId="0EE416E9" w:rsidR="007B0020" w:rsidRDefault="007B0020" w:rsidP="004C6005">
      <w:pPr>
        <w:pStyle w:val="ListParagraph"/>
        <w:numPr>
          <w:ilvl w:val="0"/>
          <w:numId w:val="34"/>
        </w:numPr>
        <w:spacing w:line="480" w:lineRule="auto"/>
        <w:jc w:val="left"/>
      </w:pPr>
      <w:r>
        <w:t xml:space="preserve">Create a new app </w:t>
      </w:r>
      <w:r w:rsidRPr="007B0020">
        <w:rPr>
          <w:b/>
        </w:rPr>
        <w:t>Bonus</w:t>
      </w:r>
      <w:r>
        <w:rPr>
          <w:b/>
        </w:rPr>
        <w:t xml:space="preserve"> Registration</w:t>
      </w:r>
      <w:r w:rsidRPr="007B0020">
        <w:rPr>
          <w:b/>
        </w:rPr>
        <w:t xml:space="preserve"> Tests</w:t>
      </w:r>
    </w:p>
    <w:p w14:paraId="753BECE3" w14:textId="292471A9" w:rsidR="00E744F3" w:rsidRPr="00B5599C" w:rsidRDefault="00E744F3" w:rsidP="004C6005">
      <w:pPr>
        <w:pStyle w:val="ListParagraph"/>
        <w:numPr>
          <w:ilvl w:val="0"/>
          <w:numId w:val="34"/>
        </w:numPr>
        <w:spacing w:line="480" w:lineRule="auto"/>
        <w:jc w:val="left"/>
      </w:pPr>
      <w:r>
        <w:t xml:space="preserve">Open the </w:t>
      </w:r>
      <w:proofErr w:type="spellStart"/>
      <w:r w:rsidRPr="00B5599C">
        <w:rPr>
          <w:b/>
        </w:rPr>
        <w:t>app.json</w:t>
      </w:r>
      <w:proofErr w:type="spellEnd"/>
      <w:r>
        <w:t xml:space="preserve"> file and update properties such as </w:t>
      </w:r>
      <w:r w:rsidRPr="00B5599C">
        <w:rPr>
          <w:b/>
        </w:rPr>
        <w:t>name</w:t>
      </w:r>
      <w:r>
        <w:t xml:space="preserve">, </w:t>
      </w:r>
      <w:r w:rsidRPr="00B5599C">
        <w:rPr>
          <w:b/>
        </w:rPr>
        <w:t>description</w:t>
      </w:r>
      <w:r w:rsidR="007B0020">
        <w:rPr>
          <w:b/>
        </w:rPr>
        <w:t>,</w:t>
      </w:r>
      <w:r>
        <w:t xml:space="preserve"> </w:t>
      </w:r>
      <w:r w:rsidRPr="00B5599C">
        <w:rPr>
          <w:b/>
        </w:rPr>
        <w:t>brief</w:t>
      </w:r>
      <w:r>
        <w:rPr>
          <w:b/>
        </w:rPr>
        <w:t xml:space="preserve">, </w:t>
      </w:r>
      <w:r w:rsidR="00F12750">
        <w:t xml:space="preserve">and </w:t>
      </w:r>
      <w:r>
        <w:rPr>
          <w:b/>
        </w:rPr>
        <w:t>URL</w:t>
      </w:r>
      <w:r w:rsidR="007B0020">
        <w:rPr>
          <w:b/>
        </w:rPr>
        <w:t xml:space="preserve"> </w:t>
      </w:r>
    </w:p>
    <w:p w14:paraId="16FBB535" w14:textId="501661D2" w:rsidR="00E744F3" w:rsidRPr="00D54B75" w:rsidRDefault="00E744F3" w:rsidP="004C6005">
      <w:pPr>
        <w:pStyle w:val="ListParagraph"/>
        <w:numPr>
          <w:ilvl w:val="0"/>
          <w:numId w:val="34"/>
        </w:numPr>
        <w:spacing w:line="480" w:lineRule="auto"/>
        <w:jc w:val="left"/>
      </w:pPr>
      <w:r w:rsidRPr="00B5599C">
        <w:t>Create two folders on top</w:t>
      </w:r>
      <w:r w:rsidR="00951C11">
        <w:t>-</w:t>
      </w:r>
      <w:r w:rsidRPr="00B5599C">
        <w:t xml:space="preserve">level </w:t>
      </w:r>
      <w:proofErr w:type="spellStart"/>
      <w:r w:rsidRPr="00B5599C">
        <w:rPr>
          <w:b/>
        </w:rPr>
        <w:t>src</w:t>
      </w:r>
      <w:proofErr w:type="spellEnd"/>
      <w:r w:rsidRPr="00B5599C">
        <w:t xml:space="preserve"> and </w:t>
      </w:r>
      <w:r w:rsidRPr="00B5599C">
        <w:rPr>
          <w:b/>
        </w:rPr>
        <w:t>res</w:t>
      </w:r>
    </w:p>
    <w:p w14:paraId="516365BB" w14:textId="77777777" w:rsidR="00E744F3" w:rsidRDefault="00E744F3" w:rsidP="004C6005">
      <w:pPr>
        <w:pStyle w:val="ListParagraph"/>
        <w:numPr>
          <w:ilvl w:val="0"/>
          <w:numId w:val="34"/>
        </w:numPr>
        <w:spacing w:line="480" w:lineRule="auto"/>
        <w:jc w:val="left"/>
      </w:pPr>
      <w:r w:rsidRPr="00D54B75">
        <w:t xml:space="preserve">Find your company logo (or any other file in jpg </w:t>
      </w:r>
      <w:r>
        <w:t xml:space="preserve">or </w:t>
      </w:r>
      <w:proofErr w:type="spellStart"/>
      <w:r>
        <w:t>png</w:t>
      </w:r>
      <w:proofErr w:type="spellEnd"/>
      <w:r>
        <w:t xml:space="preserve"> </w:t>
      </w:r>
      <w:r w:rsidRPr="00D54B75">
        <w:t>format)</w:t>
      </w:r>
      <w:r>
        <w:t xml:space="preserve"> and copy it to the </w:t>
      </w:r>
      <w:r w:rsidRPr="00FC649D">
        <w:rPr>
          <w:b/>
        </w:rPr>
        <w:t>res</w:t>
      </w:r>
      <w:r>
        <w:t xml:space="preserve"> folder</w:t>
      </w:r>
    </w:p>
    <w:p w14:paraId="6D42889A" w14:textId="77777777" w:rsidR="00E744F3" w:rsidRDefault="00E744F3" w:rsidP="004C6005">
      <w:pPr>
        <w:pStyle w:val="ListParagraph"/>
        <w:numPr>
          <w:ilvl w:val="0"/>
          <w:numId w:val="34"/>
        </w:numPr>
        <w:spacing w:line="480" w:lineRule="auto"/>
        <w:jc w:val="left"/>
      </w:pPr>
      <w:r>
        <w:t xml:space="preserve">Update </w:t>
      </w:r>
      <w:proofErr w:type="spellStart"/>
      <w:r w:rsidRPr="00FC649D">
        <w:rPr>
          <w:b/>
        </w:rPr>
        <w:t>app.json</w:t>
      </w:r>
      <w:proofErr w:type="spellEnd"/>
      <w:r>
        <w:t xml:space="preserve"> file with logo path</w:t>
      </w:r>
    </w:p>
    <w:p w14:paraId="2C7F7BB3" w14:textId="3DD7EC8C" w:rsidR="00E744F3" w:rsidRDefault="00F12750" w:rsidP="004C6005">
      <w:pPr>
        <w:pStyle w:val="ListParagraph"/>
        <w:numPr>
          <w:ilvl w:val="0"/>
          <w:numId w:val="34"/>
        </w:numPr>
        <w:spacing w:line="480" w:lineRule="auto"/>
        <w:jc w:val="left"/>
      </w:pPr>
      <w:r>
        <w:t xml:space="preserve">Close your </w:t>
      </w:r>
      <w:r w:rsidR="006A71AF">
        <w:t xml:space="preserve">test </w:t>
      </w:r>
      <w:r>
        <w:t xml:space="preserve">app </w:t>
      </w:r>
      <w:r w:rsidR="00323616">
        <w:t xml:space="preserve">and open the app with the </w:t>
      </w:r>
      <w:r w:rsidR="00323616" w:rsidRPr="00323616">
        <w:rPr>
          <w:b/>
        </w:rPr>
        <w:t>Bonus Registration</w:t>
      </w:r>
      <w:r w:rsidR="00323616">
        <w:t xml:space="preserve"> extension.</w:t>
      </w:r>
    </w:p>
    <w:p w14:paraId="24082361" w14:textId="1398C67B" w:rsidR="00323616" w:rsidRDefault="006F00FF" w:rsidP="004C6005">
      <w:pPr>
        <w:pStyle w:val="ListParagraph"/>
        <w:numPr>
          <w:ilvl w:val="0"/>
          <w:numId w:val="34"/>
        </w:numPr>
        <w:spacing w:line="480" w:lineRule="auto"/>
        <w:jc w:val="left"/>
      </w:pPr>
      <w:r>
        <w:t xml:space="preserve">Go to File and choose </w:t>
      </w:r>
      <w:r w:rsidRPr="006F00FF">
        <w:rPr>
          <w:b/>
        </w:rPr>
        <w:t>Add Folder to Workspace</w:t>
      </w:r>
      <w:r>
        <w:t xml:space="preserve">. Choose the test app. After that, you should see two apps in your Explorer </w:t>
      </w:r>
    </w:p>
    <w:p w14:paraId="328D4D83" w14:textId="5DC9A05F" w:rsidR="00685533" w:rsidRPr="00B16C43" w:rsidRDefault="00685533" w:rsidP="00685533">
      <w:pPr>
        <w:pStyle w:val="Heading2"/>
      </w:pPr>
      <w:r>
        <w:t xml:space="preserve">Dependencies in the </w:t>
      </w:r>
      <w:proofErr w:type="spellStart"/>
      <w:r>
        <w:t>App.json</w:t>
      </w:r>
      <w:proofErr w:type="spellEnd"/>
      <w:r>
        <w:t xml:space="preserve"> file</w:t>
      </w:r>
    </w:p>
    <w:p w14:paraId="3D35DA4C" w14:textId="6C075AC3" w:rsidR="00685533" w:rsidRDefault="00685533" w:rsidP="00685533">
      <w:pPr>
        <w:spacing w:line="480" w:lineRule="auto"/>
      </w:pPr>
      <w:r>
        <w:t xml:space="preserve">By </w:t>
      </w:r>
      <w:proofErr w:type="gramStart"/>
      <w:r>
        <w:t>default</w:t>
      </w:r>
      <w:proofErr w:type="gramEnd"/>
      <w:r>
        <w:t xml:space="preserve"> one extension does not see the symbols (objects) from the other extension. To be able to access</w:t>
      </w:r>
      <w:r w:rsidR="0012727A">
        <w:t xml:space="preserve"> the objects in different extensions it is needed to add dependencies in the </w:t>
      </w:r>
      <w:proofErr w:type="spellStart"/>
      <w:r w:rsidR="0012727A" w:rsidRPr="0012727A">
        <w:rPr>
          <w:b/>
        </w:rPr>
        <w:t>app.json</w:t>
      </w:r>
      <w:proofErr w:type="spellEnd"/>
      <w:r w:rsidR="0012727A">
        <w:t xml:space="preserve"> file.</w:t>
      </w:r>
    </w:p>
    <w:p w14:paraId="2860DF1E" w14:textId="3832728B" w:rsidR="00386B46" w:rsidRPr="001A244F" w:rsidRDefault="00386B46" w:rsidP="00386B46">
      <w:pPr>
        <w:pStyle w:val="Heading2"/>
      </w:pPr>
      <w:r w:rsidRPr="00E016E8">
        <w:rPr>
          <w:rStyle w:val="BalloonTextChar"/>
          <w:noProof/>
        </w:rPr>
        <w:drawing>
          <wp:inline distT="0" distB="0" distL="0" distR="0" wp14:anchorId="04530415" wp14:editId="7FD055F1">
            <wp:extent cx="267618" cy="267618"/>
            <wp:effectExtent l="0" t="0" r="0" b="0"/>
            <wp:docPr id="178" name="Graphic 178"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Add dependencies in </w:t>
      </w:r>
      <w:r w:rsidR="00A24B8D">
        <w:t xml:space="preserve">the </w:t>
      </w:r>
      <w:r>
        <w:t xml:space="preserve">test app to the main app </w:t>
      </w:r>
    </w:p>
    <w:p w14:paraId="275C4051" w14:textId="75F1B4A8" w:rsidR="00386B46" w:rsidRDefault="0090621B" w:rsidP="00386B46">
      <w:pPr>
        <w:spacing w:line="480" w:lineRule="auto"/>
        <w:jc w:val="left"/>
      </w:pPr>
      <w:r>
        <w:t xml:space="preserve">In the test app, you need to add dependencies to the Bonus Registration app. For that, you will need to know information which you can find in the </w:t>
      </w:r>
      <w:proofErr w:type="spellStart"/>
      <w:r>
        <w:t>app.json</w:t>
      </w:r>
      <w:proofErr w:type="spellEnd"/>
      <w:r>
        <w:t xml:space="preserve"> file of Bonus Registration</w:t>
      </w:r>
    </w:p>
    <w:p w14:paraId="191C22AB" w14:textId="6C7FA06E" w:rsidR="00386B46" w:rsidRDefault="0090621B" w:rsidP="004C6005">
      <w:pPr>
        <w:pStyle w:val="ListParagraph"/>
        <w:numPr>
          <w:ilvl w:val="0"/>
          <w:numId w:val="35"/>
        </w:numPr>
        <w:spacing w:line="480" w:lineRule="auto"/>
        <w:jc w:val="left"/>
      </w:pPr>
      <w:r>
        <w:t xml:space="preserve">Open the </w:t>
      </w:r>
      <w:proofErr w:type="spellStart"/>
      <w:r>
        <w:t>app.json</w:t>
      </w:r>
      <w:proofErr w:type="spellEnd"/>
      <w:r>
        <w:t xml:space="preserve"> file for the Test app and </w:t>
      </w:r>
      <w:r w:rsidR="00BC491C">
        <w:t xml:space="preserve">find property </w:t>
      </w:r>
      <w:r w:rsidR="00BC491C" w:rsidRPr="00BC491C">
        <w:rPr>
          <w:b/>
        </w:rPr>
        <w:t>dependency</w:t>
      </w:r>
    </w:p>
    <w:p w14:paraId="676AB949" w14:textId="32745650" w:rsidR="00386B46" w:rsidRPr="00B5599C" w:rsidRDefault="00771673" w:rsidP="004C6005">
      <w:pPr>
        <w:pStyle w:val="ListParagraph"/>
        <w:numPr>
          <w:ilvl w:val="0"/>
          <w:numId w:val="35"/>
        </w:numPr>
        <w:spacing w:line="480" w:lineRule="auto"/>
        <w:jc w:val="left"/>
      </w:pPr>
      <w:r>
        <w:t xml:space="preserve">Inside the [] add </w:t>
      </w:r>
      <w:r w:rsidR="000A1635">
        <w:t xml:space="preserve">a </w:t>
      </w:r>
      <w:r>
        <w:t xml:space="preserve">new dependency. Add {} </w:t>
      </w:r>
      <w:r w:rsidR="00C2238E">
        <w:t xml:space="preserve">and fill all properties. You can find the properties by clicking </w:t>
      </w:r>
      <w:proofErr w:type="spellStart"/>
      <w:r w:rsidR="00C2238E">
        <w:t>Ctrl+Space</w:t>
      </w:r>
      <w:proofErr w:type="spellEnd"/>
      <w:r w:rsidR="00C2238E">
        <w:t>. You need to add</w:t>
      </w:r>
      <w:r w:rsidR="000D2F27">
        <w:t xml:space="preserve"> </w:t>
      </w:r>
      <w:r w:rsidR="000A1635">
        <w:t xml:space="preserve">the </w:t>
      </w:r>
      <w:r w:rsidR="000D2F27">
        <w:t xml:space="preserve">id, </w:t>
      </w:r>
      <w:r w:rsidR="000A1635">
        <w:t xml:space="preserve">name, publisher, and version of the main (Bonus Registration) </w:t>
      </w:r>
      <w:proofErr w:type="spellStart"/>
      <w:r w:rsidR="000A1635">
        <w:t>app.json</w:t>
      </w:r>
      <w:proofErr w:type="spellEnd"/>
      <w:r w:rsidR="000A1635">
        <w:t xml:space="preserve"> file</w:t>
      </w:r>
    </w:p>
    <w:p w14:paraId="2FB7C7D6" w14:textId="398F5D79" w:rsidR="000A1635" w:rsidRDefault="000A1635" w:rsidP="000A1635">
      <w:pPr>
        <w:pStyle w:val="ListParagraph"/>
        <w:rPr>
          <w:i/>
          <w:sz w:val="20"/>
        </w:rPr>
      </w:pPr>
      <w:r>
        <w:rPr>
          <w:noProof/>
        </w:rPr>
        <w:drawing>
          <wp:inline distT="0" distB="0" distL="0" distR="0" wp14:anchorId="387A2F64" wp14:editId="4278D037">
            <wp:extent cx="263525" cy="263525"/>
            <wp:effectExtent l="0" t="0" r="3175" b="3175"/>
            <wp:docPr id="179" name="Picture 17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781749">
        <w:rPr>
          <w:rFonts w:ascii="Bahnschrift Condensed" w:eastAsiaTheme="majorEastAsia" w:hAnsi="Bahnschrift Condensed" w:cstheme="majorBidi"/>
          <w:smallCaps/>
          <w:spacing w:val="40"/>
          <w:sz w:val="32"/>
          <w:szCs w:val="26"/>
        </w:rPr>
        <w:cr/>
      </w:r>
      <w:r>
        <w:rPr>
          <w:i/>
          <w:sz w:val="20"/>
        </w:rPr>
        <w:t xml:space="preserve">The fastest way to do it without errors is simply to copy the four first rows from </w:t>
      </w:r>
      <w:proofErr w:type="spellStart"/>
      <w:proofErr w:type="gramStart"/>
      <w:r>
        <w:rPr>
          <w:i/>
          <w:sz w:val="20"/>
        </w:rPr>
        <w:t>app.json</w:t>
      </w:r>
      <w:proofErr w:type="spellEnd"/>
      <w:proofErr w:type="gramEnd"/>
      <w:r>
        <w:rPr>
          <w:i/>
          <w:sz w:val="20"/>
        </w:rPr>
        <w:t xml:space="preserve"> of your Bonus Registration app.</w:t>
      </w:r>
    </w:p>
    <w:p w14:paraId="55690A23" w14:textId="779431D4" w:rsidR="004D1CCA" w:rsidRDefault="00A45F91" w:rsidP="004C6005">
      <w:pPr>
        <w:pStyle w:val="ListParagraph"/>
        <w:numPr>
          <w:ilvl w:val="0"/>
          <w:numId w:val="35"/>
        </w:numPr>
        <w:spacing w:line="480" w:lineRule="auto"/>
        <w:jc w:val="left"/>
      </w:pPr>
      <w:r>
        <w:t>Save the file and g</w:t>
      </w:r>
      <w:r w:rsidR="007232F7">
        <w:t xml:space="preserve">o to </w:t>
      </w:r>
      <w:r w:rsidR="00EE1479">
        <w:t>the C</w:t>
      </w:r>
      <w:r w:rsidR="007232F7">
        <w:t xml:space="preserve">ommand </w:t>
      </w:r>
      <w:r w:rsidR="00EE1479">
        <w:t xml:space="preserve">Pallet (F1) and run function AL: Download Symbols </w:t>
      </w:r>
    </w:p>
    <w:p w14:paraId="4F573454" w14:textId="77777777" w:rsidR="00A45F91" w:rsidRPr="00A45F91" w:rsidRDefault="00A45F91" w:rsidP="00A45F91">
      <w:pPr>
        <w:rPr>
          <w:rFonts w:ascii="Bahnschrift Condensed" w:eastAsiaTheme="majorEastAsia" w:hAnsi="Bahnschrift Condensed" w:cstheme="majorBidi"/>
          <w:smallCaps/>
          <w:spacing w:val="40"/>
          <w:sz w:val="28"/>
          <w:szCs w:val="26"/>
        </w:rPr>
      </w:pPr>
      <w:r w:rsidRPr="00E016E8">
        <w:rPr>
          <w:rStyle w:val="BalloonTextChar"/>
          <w:noProof/>
        </w:rPr>
        <w:lastRenderedPageBreak/>
        <w:drawing>
          <wp:inline distT="0" distB="0" distL="0" distR="0" wp14:anchorId="657FF0E3" wp14:editId="78490EC0">
            <wp:extent cx="267618" cy="267618"/>
            <wp:effectExtent l="0" t="0" r="0" b="0"/>
            <wp:docPr id="191" name="Graphic 191"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A45F91" w14:paraId="3C1F00C7" w14:textId="77777777" w:rsidTr="000B213F">
        <w:tc>
          <w:tcPr>
            <w:tcW w:w="8636" w:type="dxa"/>
            <w:tcBorders>
              <w:top w:val="double" w:sz="4" w:space="0" w:color="auto"/>
              <w:left w:val="double" w:sz="4" w:space="0" w:color="auto"/>
              <w:bottom w:val="double" w:sz="4" w:space="0" w:color="auto"/>
              <w:right w:val="double" w:sz="4" w:space="0" w:color="auto"/>
            </w:tcBorders>
          </w:tcPr>
          <w:p w14:paraId="5F7F4F1C" w14:textId="77777777" w:rsidR="00A45F91" w:rsidRDefault="00A45F91" w:rsidP="000B213F">
            <w:pPr>
              <w:shd w:val="clear" w:color="auto" w:fill="FFFFFF"/>
              <w:spacing w:line="285" w:lineRule="atLeast"/>
              <w:jc w:val="left"/>
              <w:rPr>
                <w:rFonts w:ascii="Consolas" w:eastAsia="Times New Roman" w:hAnsi="Consolas" w:cs="Times New Roman"/>
                <w:color w:val="000000"/>
                <w:sz w:val="21"/>
                <w:szCs w:val="21"/>
              </w:rPr>
            </w:pPr>
          </w:p>
          <w:p w14:paraId="432317A5" w14:textId="77777777" w:rsidR="005D00D9" w:rsidRPr="005D00D9" w:rsidRDefault="005D00D9" w:rsidP="005D00D9">
            <w:pPr>
              <w:shd w:val="clear" w:color="auto" w:fill="FFFFFF"/>
              <w:spacing w:line="285" w:lineRule="atLeast"/>
              <w:jc w:val="left"/>
              <w:rPr>
                <w:rFonts w:ascii="Consolas" w:eastAsia="Times New Roman" w:hAnsi="Consolas" w:cs="Times New Roman"/>
                <w:color w:val="000000"/>
                <w:sz w:val="21"/>
                <w:szCs w:val="21"/>
              </w:rPr>
            </w:pPr>
            <w:r w:rsidRPr="005D00D9">
              <w:rPr>
                <w:rFonts w:ascii="Consolas" w:eastAsia="Times New Roman" w:hAnsi="Consolas" w:cs="Times New Roman"/>
                <w:color w:val="000000"/>
                <w:sz w:val="21"/>
                <w:szCs w:val="21"/>
              </w:rPr>
              <w:t xml:space="preserve">  </w:t>
            </w:r>
            <w:r w:rsidRPr="005D00D9">
              <w:rPr>
                <w:rFonts w:ascii="Consolas" w:eastAsia="Times New Roman" w:hAnsi="Consolas" w:cs="Times New Roman"/>
                <w:color w:val="0451A5"/>
                <w:sz w:val="21"/>
                <w:szCs w:val="21"/>
              </w:rPr>
              <w:t>"dependencies"</w:t>
            </w:r>
            <w:r w:rsidRPr="005D00D9">
              <w:rPr>
                <w:rFonts w:ascii="Consolas" w:eastAsia="Times New Roman" w:hAnsi="Consolas" w:cs="Times New Roman"/>
                <w:color w:val="000000"/>
                <w:sz w:val="21"/>
                <w:szCs w:val="21"/>
              </w:rPr>
              <w:t>: [</w:t>
            </w:r>
          </w:p>
          <w:p w14:paraId="344EF2E7" w14:textId="77777777" w:rsidR="005D00D9" w:rsidRPr="005D00D9" w:rsidRDefault="005D00D9" w:rsidP="005D00D9">
            <w:pPr>
              <w:shd w:val="clear" w:color="auto" w:fill="FFFFFF"/>
              <w:spacing w:line="285" w:lineRule="atLeast"/>
              <w:jc w:val="left"/>
              <w:rPr>
                <w:rFonts w:ascii="Consolas" w:eastAsia="Times New Roman" w:hAnsi="Consolas" w:cs="Times New Roman"/>
                <w:color w:val="000000"/>
                <w:sz w:val="21"/>
                <w:szCs w:val="21"/>
              </w:rPr>
            </w:pPr>
            <w:r w:rsidRPr="005D00D9">
              <w:rPr>
                <w:rFonts w:ascii="Consolas" w:eastAsia="Times New Roman" w:hAnsi="Consolas" w:cs="Times New Roman"/>
                <w:color w:val="000000"/>
                <w:sz w:val="21"/>
                <w:szCs w:val="21"/>
              </w:rPr>
              <w:t>    {</w:t>
            </w:r>
          </w:p>
          <w:p w14:paraId="53C95937" w14:textId="77777777" w:rsidR="005D00D9" w:rsidRPr="005D00D9" w:rsidRDefault="005D00D9" w:rsidP="005D00D9">
            <w:pPr>
              <w:shd w:val="clear" w:color="auto" w:fill="FFFFFF"/>
              <w:spacing w:line="285" w:lineRule="atLeast"/>
              <w:jc w:val="left"/>
              <w:rPr>
                <w:rFonts w:ascii="Consolas" w:eastAsia="Times New Roman" w:hAnsi="Consolas" w:cs="Times New Roman"/>
                <w:color w:val="000000"/>
                <w:sz w:val="21"/>
                <w:szCs w:val="21"/>
              </w:rPr>
            </w:pPr>
            <w:r w:rsidRPr="005D00D9">
              <w:rPr>
                <w:rFonts w:ascii="Consolas" w:eastAsia="Times New Roman" w:hAnsi="Consolas" w:cs="Times New Roman"/>
                <w:color w:val="000000"/>
                <w:sz w:val="21"/>
                <w:szCs w:val="21"/>
              </w:rPr>
              <w:t xml:space="preserve">      </w:t>
            </w:r>
            <w:r w:rsidRPr="005D00D9">
              <w:rPr>
                <w:rFonts w:ascii="Consolas" w:eastAsia="Times New Roman" w:hAnsi="Consolas" w:cs="Times New Roman"/>
                <w:color w:val="0451A5"/>
                <w:sz w:val="21"/>
                <w:szCs w:val="21"/>
              </w:rPr>
              <w:t>"id"</w:t>
            </w:r>
            <w:r w:rsidRPr="005D00D9">
              <w:rPr>
                <w:rFonts w:ascii="Consolas" w:eastAsia="Times New Roman" w:hAnsi="Consolas" w:cs="Times New Roman"/>
                <w:color w:val="000000"/>
                <w:sz w:val="21"/>
                <w:szCs w:val="21"/>
              </w:rPr>
              <w:t xml:space="preserve">: </w:t>
            </w:r>
            <w:r w:rsidRPr="005D00D9">
              <w:rPr>
                <w:rFonts w:ascii="Consolas" w:eastAsia="Times New Roman" w:hAnsi="Consolas" w:cs="Times New Roman"/>
                <w:color w:val="A31515"/>
                <w:sz w:val="21"/>
                <w:szCs w:val="21"/>
              </w:rPr>
              <w:t>"4d35d9fd-22c9-452b-89c5-cf74cd47edda"</w:t>
            </w:r>
            <w:r w:rsidRPr="005D00D9">
              <w:rPr>
                <w:rFonts w:ascii="Consolas" w:eastAsia="Times New Roman" w:hAnsi="Consolas" w:cs="Times New Roman"/>
                <w:color w:val="000000"/>
                <w:sz w:val="21"/>
                <w:szCs w:val="21"/>
              </w:rPr>
              <w:t>,</w:t>
            </w:r>
          </w:p>
          <w:p w14:paraId="6E706FE4" w14:textId="77777777" w:rsidR="005D00D9" w:rsidRPr="005D00D9" w:rsidRDefault="005D00D9" w:rsidP="005D00D9">
            <w:pPr>
              <w:shd w:val="clear" w:color="auto" w:fill="FFFFFF"/>
              <w:spacing w:line="285" w:lineRule="atLeast"/>
              <w:jc w:val="left"/>
              <w:rPr>
                <w:rFonts w:ascii="Consolas" w:eastAsia="Times New Roman" w:hAnsi="Consolas" w:cs="Times New Roman"/>
                <w:color w:val="000000"/>
                <w:sz w:val="21"/>
                <w:szCs w:val="21"/>
              </w:rPr>
            </w:pPr>
            <w:r w:rsidRPr="005D00D9">
              <w:rPr>
                <w:rFonts w:ascii="Consolas" w:eastAsia="Times New Roman" w:hAnsi="Consolas" w:cs="Times New Roman"/>
                <w:color w:val="000000"/>
                <w:sz w:val="21"/>
                <w:szCs w:val="21"/>
              </w:rPr>
              <w:t xml:space="preserve">      </w:t>
            </w:r>
            <w:r w:rsidRPr="005D00D9">
              <w:rPr>
                <w:rFonts w:ascii="Consolas" w:eastAsia="Times New Roman" w:hAnsi="Consolas" w:cs="Times New Roman"/>
                <w:color w:val="0451A5"/>
                <w:sz w:val="21"/>
                <w:szCs w:val="21"/>
              </w:rPr>
              <w:t>"name"</w:t>
            </w:r>
            <w:r w:rsidRPr="005D00D9">
              <w:rPr>
                <w:rFonts w:ascii="Consolas" w:eastAsia="Times New Roman" w:hAnsi="Consolas" w:cs="Times New Roman"/>
                <w:color w:val="000000"/>
                <w:sz w:val="21"/>
                <w:szCs w:val="21"/>
              </w:rPr>
              <w:t xml:space="preserve">: </w:t>
            </w:r>
            <w:r w:rsidRPr="005D00D9">
              <w:rPr>
                <w:rFonts w:ascii="Consolas" w:eastAsia="Times New Roman" w:hAnsi="Consolas" w:cs="Times New Roman"/>
                <w:color w:val="A31515"/>
                <w:sz w:val="21"/>
                <w:szCs w:val="21"/>
              </w:rPr>
              <w:t>"Bonus Registration"</w:t>
            </w:r>
            <w:r w:rsidRPr="005D00D9">
              <w:rPr>
                <w:rFonts w:ascii="Consolas" w:eastAsia="Times New Roman" w:hAnsi="Consolas" w:cs="Times New Roman"/>
                <w:color w:val="000000"/>
                <w:sz w:val="21"/>
                <w:szCs w:val="21"/>
              </w:rPr>
              <w:t>,</w:t>
            </w:r>
          </w:p>
          <w:p w14:paraId="6A8160A8" w14:textId="77777777" w:rsidR="005D00D9" w:rsidRPr="005D00D9" w:rsidRDefault="005D00D9" w:rsidP="005D00D9">
            <w:pPr>
              <w:shd w:val="clear" w:color="auto" w:fill="FFFFFF"/>
              <w:spacing w:line="285" w:lineRule="atLeast"/>
              <w:jc w:val="left"/>
              <w:rPr>
                <w:rFonts w:ascii="Consolas" w:eastAsia="Times New Roman" w:hAnsi="Consolas" w:cs="Times New Roman"/>
                <w:color w:val="000000"/>
                <w:sz w:val="21"/>
                <w:szCs w:val="21"/>
              </w:rPr>
            </w:pPr>
            <w:r w:rsidRPr="005D00D9">
              <w:rPr>
                <w:rFonts w:ascii="Consolas" w:eastAsia="Times New Roman" w:hAnsi="Consolas" w:cs="Times New Roman"/>
                <w:color w:val="000000"/>
                <w:sz w:val="21"/>
                <w:szCs w:val="21"/>
              </w:rPr>
              <w:t xml:space="preserve">      </w:t>
            </w:r>
            <w:r w:rsidRPr="005D00D9">
              <w:rPr>
                <w:rFonts w:ascii="Consolas" w:eastAsia="Times New Roman" w:hAnsi="Consolas" w:cs="Times New Roman"/>
                <w:color w:val="0451A5"/>
                <w:sz w:val="21"/>
                <w:szCs w:val="21"/>
              </w:rPr>
              <w:t>"publisher"</w:t>
            </w:r>
            <w:r w:rsidRPr="005D00D9">
              <w:rPr>
                <w:rFonts w:ascii="Consolas" w:eastAsia="Times New Roman" w:hAnsi="Consolas" w:cs="Times New Roman"/>
                <w:color w:val="000000"/>
                <w:sz w:val="21"/>
                <w:szCs w:val="21"/>
              </w:rPr>
              <w:t xml:space="preserve">: </w:t>
            </w:r>
            <w:r w:rsidRPr="005D00D9">
              <w:rPr>
                <w:rFonts w:ascii="Consolas" w:eastAsia="Times New Roman" w:hAnsi="Consolas" w:cs="Times New Roman"/>
                <w:color w:val="A31515"/>
                <w:sz w:val="21"/>
                <w:szCs w:val="21"/>
              </w:rPr>
              <w:t>"myNAVblog.com"</w:t>
            </w:r>
            <w:r w:rsidRPr="005D00D9">
              <w:rPr>
                <w:rFonts w:ascii="Consolas" w:eastAsia="Times New Roman" w:hAnsi="Consolas" w:cs="Times New Roman"/>
                <w:color w:val="000000"/>
                <w:sz w:val="21"/>
                <w:szCs w:val="21"/>
              </w:rPr>
              <w:t>,</w:t>
            </w:r>
          </w:p>
          <w:p w14:paraId="0065FD5A" w14:textId="77777777" w:rsidR="005D00D9" w:rsidRPr="005D00D9" w:rsidRDefault="005D00D9" w:rsidP="005D00D9">
            <w:pPr>
              <w:shd w:val="clear" w:color="auto" w:fill="FFFFFF"/>
              <w:spacing w:line="285" w:lineRule="atLeast"/>
              <w:jc w:val="left"/>
              <w:rPr>
                <w:rFonts w:ascii="Consolas" w:eastAsia="Times New Roman" w:hAnsi="Consolas" w:cs="Times New Roman"/>
                <w:color w:val="000000"/>
                <w:sz w:val="21"/>
                <w:szCs w:val="21"/>
              </w:rPr>
            </w:pPr>
            <w:r w:rsidRPr="005D00D9">
              <w:rPr>
                <w:rFonts w:ascii="Consolas" w:eastAsia="Times New Roman" w:hAnsi="Consolas" w:cs="Times New Roman"/>
                <w:color w:val="000000"/>
                <w:sz w:val="21"/>
                <w:szCs w:val="21"/>
              </w:rPr>
              <w:t xml:space="preserve">      </w:t>
            </w:r>
            <w:r w:rsidRPr="005D00D9">
              <w:rPr>
                <w:rFonts w:ascii="Consolas" w:eastAsia="Times New Roman" w:hAnsi="Consolas" w:cs="Times New Roman"/>
                <w:color w:val="0451A5"/>
                <w:sz w:val="21"/>
                <w:szCs w:val="21"/>
              </w:rPr>
              <w:t>"version"</w:t>
            </w:r>
            <w:r w:rsidRPr="005D00D9">
              <w:rPr>
                <w:rFonts w:ascii="Consolas" w:eastAsia="Times New Roman" w:hAnsi="Consolas" w:cs="Times New Roman"/>
                <w:color w:val="000000"/>
                <w:sz w:val="21"/>
                <w:szCs w:val="21"/>
              </w:rPr>
              <w:t xml:space="preserve">: </w:t>
            </w:r>
            <w:r w:rsidRPr="005D00D9">
              <w:rPr>
                <w:rFonts w:ascii="Consolas" w:eastAsia="Times New Roman" w:hAnsi="Consolas" w:cs="Times New Roman"/>
                <w:color w:val="A31515"/>
                <w:sz w:val="21"/>
                <w:szCs w:val="21"/>
              </w:rPr>
              <w:t>"1.0.0.0"</w:t>
            </w:r>
          </w:p>
          <w:p w14:paraId="6A10DA37" w14:textId="39E34248" w:rsidR="005D00D9" w:rsidRPr="005D00D9" w:rsidRDefault="005D00D9" w:rsidP="005D00D9">
            <w:pPr>
              <w:shd w:val="clear" w:color="auto" w:fill="FFFFFF"/>
              <w:spacing w:line="285" w:lineRule="atLeast"/>
              <w:jc w:val="left"/>
              <w:rPr>
                <w:rFonts w:ascii="Consolas" w:eastAsia="Times New Roman" w:hAnsi="Consolas" w:cs="Times New Roman"/>
                <w:color w:val="000000"/>
                <w:sz w:val="21"/>
                <w:szCs w:val="21"/>
              </w:rPr>
            </w:pPr>
            <w:r w:rsidRPr="005D00D9">
              <w:rPr>
                <w:rFonts w:ascii="Consolas" w:eastAsia="Times New Roman" w:hAnsi="Consolas" w:cs="Times New Roman"/>
                <w:color w:val="000000"/>
                <w:sz w:val="21"/>
                <w:szCs w:val="21"/>
              </w:rPr>
              <w:t>    }</w:t>
            </w:r>
          </w:p>
          <w:p w14:paraId="23906BD7" w14:textId="77777777" w:rsidR="005D00D9" w:rsidRPr="005D00D9" w:rsidRDefault="005D00D9" w:rsidP="005D00D9">
            <w:pPr>
              <w:shd w:val="clear" w:color="auto" w:fill="FFFFFF"/>
              <w:spacing w:line="285" w:lineRule="atLeast"/>
              <w:jc w:val="left"/>
              <w:rPr>
                <w:rFonts w:ascii="Consolas" w:eastAsia="Times New Roman" w:hAnsi="Consolas" w:cs="Times New Roman"/>
                <w:color w:val="000000"/>
                <w:sz w:val="21"/>
                <w:szCs w:val="21"/>
              </w:rPr>
            </w:pPr>
            <w:r w:rsidRPr="005D00D9">
              <w:rPr>
                <w:rFonts w:ascii="Consolas" w:eastAsia="Times New Roman" w:hAnsi="Consolas" w:cs="Times New Roman"/>
                <w:color w:val="000000"/>
                <w:sz w:val="21"/>
                <w:szCs w:val="21"/>
              </w:rPr>
              <w:t>  ]</w:t>
            </w:r>
          </w:p>
          <w:p w14:paraId="4A04FB06" w14:textId="77777777" w:rsidR="00A45F91" w:rsidRPr="00912D7E" w:rsidRDefault="00A45F91" w:rsidP="000B213F">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0C6DA5D7" w14:textId="77777777" w:rsidR="00A45F91" w:rsidRDefault="00A45F91" w:rsidP="005D00D9">
      <w:pPr>
        <w:pStyle w:val="ListParagraph"/>
        <w:jc w:val="left"/>
      </w:pPr>
    </w:p>
    <w:p w14:paraId="0B489AEA" w14:textId="0DA49130" w:rsidR="00A45F91" w:rsidRDefault="005D00D9" w:rsidP="00C658CE">
      <w:pPr>
        <w:pStyle w:val="ListParagraph"/>
        <w:rPr>
          <w:i/>
          <w:sz w:val="20"/>
        </w:rPr>
      </w:pPr>
      <w:r>
        <w:rPr>
          <w:noProof/>
        </w:rPr>
        <w:drawing>
          <wp:inline distT="0" distB="0" distL="0" distR="0" wp14:anchorId="48B4AEBD" wp14:editId="56A05679">
            <wp:extent cx="263525" cy="263525"/>
            <wp:effectExtent l="0" t="0" r="3175" b="3175"/>
            <wp:docPr id="192" name="Picture 19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781749">
        <w:rPr>
          <w:rFonts w:ascii="Bahnschrift Condensed" w:eastAsiaTheme="majorEastAsia" w:hAnsi="Bahnschrift Condensed" w:cstheme="majorBidi"/>
          <w:smallCaps/>
          <w:spacing w:val="40"/>
          <w:sz w:val="32"/>
          <w:szCs w:val="26"/>
        </w:rPr>
        <w:cr/>
      </w:r>
      <w:r>
        <w:rPr>
          <w:i/>
          <w:sz w:val="20"/>
        </w:rPr>
        <w:t>Each app has a unique id so your solution will be different.</w:t>
      </w:r>
    </w:p>
    <w:p w14:paraId="7D62858C" w14:textId="77777777" w:rsidR="00C658CE" w:rsidRPr="00C658CE" w:rsidRDefault="00C658CE" w:rsidP="00C658CE">
      <w:pPr>
        <w:pStyle w:val="ListParagraph"/>
        <w:rPr>
          <w:i/>
          <w:sz w:val="20"/>
        </w:rPr>
      </w:pPr>
    </w:p>
    <w:p w14:paraId="67869EF7" w14:textId="77777777" w:rsidR="00B16C43" w:rsidRPr="00B16C43" w:rsidRDefault="00B16C43" w:rsidP="00B16C43">
      <w:pPr>
        <w:pStyle w:val="Heading2"/>
      </w:pPr>
      <w:r w:rsidRPr="00B16C43">
        <w:t>Test codeunit</w:t>
      </w:r>
    </w:p>
    <w:p w14:paraId="7393851C" w14:textId="28A0FC59" w:rsidR="00B16C43" w:rsidRPr="00B16C43" w:rsidRDefault="00B16C43" w:rsidP="00B16C43">
      <w:pPr>
        <w:spacing w:line="480" w:lineRule="auto"/>
      </w:pPr>
      <w:r w:rsidRPr="00B16C43">
        <w:t xml:space="preserve">To write the automated tests, you need to put them in the </w:t>
      </w:r>
      <w:proofErr w:type="spellStart"/>
      <w:r w:rsidRPr="00B16C43">
        <w:t>codeunits</w:t>
      </w:r>
      <w:proofErr w:type="spellEnd"/>
      <w:r w:rsidRPr="00B16C43">
        <w:t xml:space="preserve">. You can have multiple tests in the same </w:t>
      </w:r>
      <w:proofErr w:type="gramStart"/>
      <w:r w:rsidRPr="00B16C43">
        <w:t>codeunit</w:t>
      </w:r>
      <w:proofErr w:type="gramEnd"/>
      <w:r w:rsidRPr="00B16C43">
        <w:t xml:space="preserve">. This allows you to group tests for the same functionality. </w:t>
      </w:r>
    </w:p>
    <w:p w14:paraId="5E6C46D5" w14:textId="00C66712" w:rsidR="00B16C43" w:rsidRPr="00B16C43" w:rsidRDefault="00B16C43" w:rsidP="00B16C43">
      <w:pPr>
        <w:spacing w:line="480" w:lineRule="auto"/>
      </w:pPr>
      <w:r w:rsidRPr="00B16C43">
        <w:t>It is required to set the codeunit property Subtype to be</w:t>
      </w:r>
      <w:r>
        <w:t xml:space="preserve"> set as</w:t>
      </w:r>
      <w:r w:rsidRPr="00B16C43">
        <w:t xml:space="preserve"> </w:t>
      </w:r>
      <w:r w:rsidRPr="00B16C43">
        <w:rPr>
          <w:b/>
        </w:rPr>
        <w:t>Test</w:t>
      </w:r>
      <w:r w:rsidRPr="00B16C43">
        <w:t xml:space="preserve">. Then the </w:t>
      </w:r>
      <w:proofErr w:type="gramStart"/>
      <w:r w:rsidRPr="00B16C43">
        <w:t>codeunit</w:t>
      </w:r>
      <w:proofErr w:type="gramEnd"/>
      <w:r w:rsidRPr="00B16C43">
        <w:t xml:space="preserve"> will be visible in the Business Central </w:t>
      </w:r>
      <w:r w:rsidRPr="00B16C43">
        <w:rPr>
          <w:b/>
        </w:rPr>
        <w:t>AL Test Tool</w:t>
      </w:r>
      <w:r w:rsidRPr="00B16C43">
        <w:t>.</w:t>
      </w:r>
    </w:p>
    <w:p w14:paraId="700D918F" w14:textId="431AC221" w:rsidR="00B16C43" w:rsidRPr="00B16C43" w:rsidRDefault="00B16C43" w:rsidP="00B16C43">
      <w:pPr>
        <w:spacing w:line="480" w:lineRule="auto"/>
      </w:pPr>
      <w:r w:rsidRPr="00B16C43">
        <w:t xml:space="preserve">Each test in the test codeunit is written as one procedure. You need to specify that the procedure is the Test. Only such procedures will be added to the </w:t>
      </w:r>
      <w:r w:rsidRPr="00B16C43">
        <w:rPr>
          <w:b/>
        </w:rPr>
        <w:t>AL Test Tool</w:t>
      </w:r>
      <w:r w:rsidRPr="00B16C43">
        <w:t xml:space="preserve"> as test lines.</w:t>
      </w:r>
    </w:p>
    <w:p w14:paraId="723BEB92" w14:textId="41AAEA94" w:rsidR="00AB4BF0" w:rsidRDefault="00B16C43" w:rsidP="00B16C43">
      <w:pPr>
        <w:spacing w:line="480" w:lineRule="auto"/>
      </w:pPr>
      <w:r w:rsidRPr="00B16C43">
        <w:t>Example of the automated test with mark properties you can find below.</w:t>
      </w:r>
    </w:p>
    <w:p w14:paraId="54F6179E" w14:textId="5D1BF10F" w:rsidR="00FA0F54" w:rsidRDefault="00A51A30" w:rsidP="00A51A30">
      <w:pPr>
        <w:spacing w:line="480" w:lineRule="auto"/>
        <w:jc w:val="right"/>
      </w:pPr>
      <w:r w:rsidRPr="00A51A30">
        <w:rPr>
          <w:noProof/>
        </w:rPr>
        <w:lastRenderedPageBreak/>
        <w:drawing>
          <wp:inline distT="0" distB="0" distL="0" distR="0" wp14:anchorId="13FBA2EB" wp14:editId="7285DD89">
            <wp:extent cx="4495966" cy="299731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06024" cy="3004017"/>
                    </a:xfrm>
                    <a:prstGeom prst="rect">
                      <a:avLst/>
                    </a:prstGeom>
                  </pic:spPr>
                </pic:pic>
              </a:graphicData>
            </a:graphic>
          </wp:inline>
        </w:drawing>
      </w:r>
    </w:p>
    <w:p w14:paraId="34693C51" w14:textId="77777777" w:rsidR="008E5D7E" w:rsidRDefault="008E5D7E" w:rsidP="008E5D7E">
      <w:pPr>
        <w:pStyle w:val="Heading2"/>
      </w:pPr>
      <w:r>
        <w:t>Test structure</w:t>
      </w:r>
    </w:p>
    <w:p w14:paraId="45432043" w14:textId="46E5D6B3" w:rsidR="008E5D7E" w:rsidRDefault="008E5D7E" w:rsidP="008E5D7E">
      <w:pPr>
        <w:spacing w:line="480" w:lineRule="auto"/>
      </w:pPr>
      <w:r>
        <w:t xml:space="preserve">The automated test contains the below sections: </w:t>
      </w:r>
    </w:p>
    <w:p w14:paraId="3B398740" w14:textId="7F0F069E" w:rsidR="008E5D7E" w:rsidRDefault="008E5D7E" w:rsidP="004C6005">
      <w:pPr>
        <w:pStyle w:val="ListParagraph"/>
        <w:numPr>
          <w:ilvl w:val="0"/>
          <w:numId w:val="36"/>
        </w:numPr>
        <w:spacing w:line="480" w:lineRule="auto"/>
      </w:pPr>
      <w:r>
        <w:t>[</w:t>
      </w:r>
      <w:r w:rsidR="00A51A30">
        <w:t>SCENARIO</w:t>
      </w:r>
      <w:r>
        <w:t>]</w:t>
      </w:r>
    </w:p>
    <w:p w14:paraId="29068515" w14:textId="7E7DDA40" w:rsidR="008E5D7E" w:rsidRDefault="008E5D7E" w:rsidP="004C6005">
      <w:pPr>
        <w:pStyle w:val="ListParagraph"/>
        <w:numPr>
          <w:ilvl w:val="0"/>
          <w:numId w:val="36"/>
        </w:numPr>
        <w:spacing w:line="480" w:lineRule="auto"/>
      </w:pPr>
      <w:r>
        <w:t>[</w:t>
      </w:r>
      <w:r w:rsidR="00A51A30">
        <w:t>GIVEN</w:t>
      </w:r>
      <w:r>
        <w:t>]</w:t>
      </w:r>
      <w:r w:rsidR="00A51A30">
        <w:t xml:space="preserve"> </w:t>
      </w:r>
    </w:p>
    <w:p w14:paraId="7A2C4081" w14:textId="3AA214FE" w:rsidR="008E5D7E" w:rsidRDefault="008E5D7E" w:rsidP="004C6005">
      <w:pPr>
        <w:pStyle w:val="ListParagraph"/>
        <w:numPr>
          <w:ilvl w:val="0"/>
          <w:numId w:val="36"/>
        </w:numPr>
        <w:spacing w:line="480" w:lineRule="auto"/>
      </w:pPr>
      <w:r>
        <w:t>[</w:t>
      </w:r>
      <w:r w:rsidR="00A51A30">
        <w:t>WHEN</w:t>
      </w:r>
      <w:r>
        <w:t>]</w:t>
      </w:r>
      <w:r w:rsidR="00A51A30">
        <w:t xml:space="preserve"> </w:t>
      </w:r>
    </w:p>
    <w:p w14:paraId="0EB398D1" w14:textId="29C1FB2A" w:rsidR="008E5D7E" w:rsidRDefault="008E5D7E" w:rsidP="004C6005">
      <w:pPr>
        <w:pStyle w:val="ListParagraph"/>
        <w:numPr>
          <w:ilvl w:val="0"/>
          <w:numId w:val="36"/>
        </w:numPr>
        <w:spacing w:line="480" w:lineRule="auto"/>
      </w:pPr>
      <w:r>
        <w:t>[</w:t>
      </w:r>
      <w:r w:rsidR="00A51A30">
        <w:t>THEN</w:t>
      </w:r>
      <w:r>
        <w:t>]</w:t>
      </w:r>
    </w:p>
    <w:p w14:paraId="1AFA3875" w14:textId="77777777" w:rsidR="008E5D7E" w:rsidRPr="000A41BC" w:rsidRDefault="008E5D7E" w:rsidP="008E5D7E">
      <w:pPr>
        <w:spacing w:line="480" w:lineRule="auto"/>
        <w:rPr>
          <w:b/>
        </w:rPr>
      </w:pPr>
    </w:p>
    <w:p w14:paraId="285580F7" w14:textId="3027CA4E" w:rsidR="008E5D7E" w:rsidRDefault="008E5D7E" w:rsidP="008E5D7E">
      <w:pPr>
        <w:spacing w:line="480" w:lineRule="auto"/>
      </w:pPr>
      <w:r>
        <w:t xml:space="preserve">In the </w:t>
      </w:r>
      <w:proofErr w:type="gramStart"/>
      <w:r>
        <w:t xml:space="preserve">section </w:t>
      </w:r>
      <w:r w:rsidRPr="008B4A6D">
        <w:rPr>
          <w:b/>
        </w:rPr>
        <w:t>[</w:t>
      </w:r>
      <w:r w:rsidR="00F74A75">
        <w:rPr>
          <w:b/>
        </w:rPr>
        <w:t>SCENARIO</w:t>
      </w:r>
      <w:r w:rsidRPr="008B4A6D">
        <w:rPr>
          <w:b/>
        </w:rPr>
        <w:t>]</w:t>
      </w:r>
      <w:proofErr w:type="gramEnd"/>
      <w:r>
        <w:t xml:space="preserve"> you should describe what is the purpose of the test, for example, to check if the field is editable or if the bonus is calculated properly. </w:t>
      </w:r>
    </w:p>
    <w:p w14:paraId="283D5A70" w14:textId="7E47E5AC" w:rsidR="008E5D7E" w:rsidRDefault="008E5D7E" w:rsidP="008E5D7E">
      <w:pPr>
        <w:spacing w:line="480" w:lineRule="auto"/>
      </w:pPr>
      <w:r>
        <w:t xml:space="preserve">The section </w:t>
      </w:r>
      <w:r w:rsidRPr="00F74A75">
        <w:rPr>
          <w:b/>
        </w:rPr>
        <w:t>[</w:t>
      </w:r>
      <w:r w:rsidR="00F74A75" w:rsidRPr="00F74A75">
        <w:rPr>
          <w:b/>
        </w:rPr>
        <w:t>GIVEN</w:t>
      </w:r>
      <w:r w:rsidRPr="00F74A75">
        <w:rPr>
          <w:b/>
        </w:rPr>
        <w:t>]</w:t>
      </w:r>
      <w:r>
        <w:t xml:space="preserve"> is responsible for the basic data which needs to be present in the system before executing the test. In the automated tests, you can use the provided libraries to prepare random data. You can have multiple </w:t>
      </w:r>
      <w:r w:rsidRPr="00F74A75">
        <w:rPr>
          <w:b/>
        </w:rPr>
        <w:t>[G</w:t>
      </w:r>
      <w:r w:rsidR="00F74A75" w:rsidRPr="00F74A75">
        <w:rPr>
          <w:b/>
        </w:rPr>
        <w:t>IVEN</w:t>
      </w:r>
      <w:r w:rsidRPr="00F74A75">
        <w:rPr>
          <w:b/>
        </w:rPr>
        <w:t>]</w:t>
      </w:r>
      <w:r>
        <w:t xml:space="preserve"> sections - one for one type of data.</w:t>
      </w:r>
    </w:p>
    <w:p w14:paraId="5F530CFB" w14:textId="08FA5A04" w:rsidR="008E5D7E" w:rsidRDefault="008E5D7E" w:rsidP="008E5D7E">
      <w:pPr>
        <w:spacing w:line="480" w:lineRule="auto"/>
      </w:pPr>
      <w:r>
        <w:t xml:space="preserve">In the </w:t>
      </w:r>
      <w:r w:rsidRPr="00F74A75">
        <w:rPr>
          <w:b/>
        </w:rPr>
        <w:t>[W</w:t>
      </w:r>
      <w:r w:rsidR="00F74A75" w:rsidRPr="00F74A75">
        <w:rPr>
          <w:b/>
        </w:rPr>
        <w:t>HEN</w:t>
      </w:r>
      <w:r w:rsidRPr="00F74A75">
        <w:rPr>
          <w:b/>
        </w:rPr>
        <w:t>]</w:t>
      </w:r>
      <w:r>
        <w:t xml:space="preserve"> section you describe the action which is tested. For example, opening the page or post</w:t>
      </w:r>
      <w:r w:rsidR="00F74A75">
        <w:t>ing</w:t>
      </w:r>
      <w:r>
        <w:t xml:space="preserve"> the sales document.</w:t>
      </w:r>
    </w:p>
    <w:p w14:paraId="5CB0607A" w14:textId="5E1FAC5E" w:rsidR="000A41BC" w:rsidRDefault="008E5D7E" w:rsidP="008E5D7E">
      <w:pPr>
        <w:spacing w:line="480" w:lineRule="auto"/>
      </w:pPr>
      <w:r>
        <w:lastRenderedPageBreak/>
        <w:t xml:space="preserve">The section </w:t>
      </w:r>
      <w:r w:rsidRPr="00F74A75">
        <w:rPr>
          <w:b/>
        </w:rPr>
        <w:t>[</w:t>
      </w:r>
      <w:r w:rsidR="00F74A75" w:rsidRPr="00F74A75">
        <w:rPr>
          <w:b/>
        </w:rPr>
        <w:t>THEN</w:t>
      </w:r>
      <w:r w:rsidRPr="00F74A75">
        <w:rPr>
          <w:b/>
        </w:rPr>
        <w:t>]</w:t>
      </w:r>
      <w:r>
        <w:t xml:space="preserve"> describes the expected result of the test. If the result is </w:t>
      </w:r>
      <w:proofErr w:type="gramStart"/>
      <w:r>
        <w:t>negative</w:t>
      </w:r>
      <w:proofErr w:type="gramEnd"/>
      <w:r>
        <w:t xml:space="preserve"> then the error is shown. To compare the expected behavior and result of [When] you can use the standard library Assert.</w:t>
      </w:r>
    </w:p>
    <w:p w14:paraId="0165AB8D" w14:textId="642D050D" w:rsidR="000A41BC" w:rsidRDefault="000A41BC" w:rsidP="000A41BC">
      <w:pPr>
        <w:rPr>
          <w:i/>
          <w:sz w:val="20"/>
        </w:rPr>
      </w:pPr>
      <w:r>
        <w:rPr>
          <w:noProof/>
        </w:rPr>
        <w:drawing>
          <wp:inline distT="0" distB="0" distL="0" distR="0" wp14:anchorId="3472F220" wp14:editId="38BF8E6B">
            <wp:extent cx="263525" cy="263525"/>
            <wp:effectExtent l="0" t="0" r="3175" b="3175"/>
            <wp:docPr id="205" name="Picture 20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94501D">
        <w:rPr>
          <w:rFonts w:ascii="Bahnschrift Condensed" w:eastAsiaTheme="majorEastAsia" w:hAnsi="Bahnschrift Condensed" w:cstheme="majorBidi"/>
          <w:smallCaps/>
          <w:spacing w:val="40"/>
          <w:sz w:val="32"/>
          <w:szCs w:val="26"/>
        </w:rPr>
        <w:cr/>
      </w:r>
      <w:r>
        <w:rPr>
          <w:i/>
          <w:sz w:val="20"/>
        </w:rPr>
        <w:t xml:space="preserve">The sections SCENARIO, GIVEN, </w:t>
      </w:r>
      <w:proofErr w:type="gramStart"/>
      <w:r>
        <w:rPr>
          <w:i/>
          <w:sz w:val="20"/>
        </w:rPr>
        <w:t>WHEN,</w:t>
      </w:r>
      <w:proofErr w:type="gramEnd"/>
      <w:r>
        <w:rPr>
          <w:i/>
          <w:sz w:val="20"/>
        </w:rPr>
        <w:t xml:space="preserve"> THEN are not part of the AL language and therefore are added as comments. To add the comments to AL you need to add // in front of it. </w:t>
      </w:r>
    </w:p>
    <w:p w14:paraId="3589C55F" w14:textId="77777777" w:rsidR="000A41BC" w:rsidRDefault="000A41BC" w:rsidP="008E5D7E">
      <w:pPr>
        <w:spacing w:line="480" w:lineRule="auto"/>
      </w:pPr>
    </w:p>
    <w:p w14:paraId="017909C3" w14:textId="35DAF198" w:rsidR="004C5CF7" w:rsidRDefault="004C5CF7" w:rsidP="004C5CF7">
      <w:pPr>
        <w:pStyle w:val="Heading2"/>
      </w:pPr>
      <w:r>
        <w:t>Test libraries</w:t>
      </w:r>
    </w:p>
    <w:p w14:paraId="693E37DD" w14:textId="3BDD1F61" w:rsidR="004C5CF7" w:rsidRDefault="004C5CF7" w:rsidP="004C5CF7">
      <w:pPr>
        <w:spacing w:line="480" w:lineRule="auto"/>
      </w:pPr>
      <w:r>
        <w:t xml:space="preserve">The tests that you are writing should be data agnostic and should be able to be run in almost </w:t>
      </w:r>
      <w:r w:rsidR="006E5B9D">
        <w:t>a</w:t>
      </w:r>
      <w:r>
        <w:t>n empty database.</w:t>
      </w:r>
      <w:r w:rsidR="006E5B9D">
        <w:t xml:space="preserve"> It means that</w:t>
      </w:r>
      <w:r w:rsidR="00786523">
        <w:t xml:space="preserve"> </w:t>
      </w:r>
      <w:r w:rsidR="006C22B5">
        <w:t xml:space="preserve">you should create data for all needed given points in the test. For </w:t>
      </w:r>
      <w:proofErr w:type="gramStart"/>
      <w:r w:rsidR="006C22B5">
        <w:t>example</w:t>
      </w:r>
      <w:proofErr w:type="gramEnd"/>
      <w:r w:rsidR="006C22B5">
        <w:t xml:space="preserve"> customers, items, vendors, etc.</w:t>
      </w:r>
    </w:p>
    <w:p w14:paraId="2D09A182" w14:textId="767D5468" w:rsidR="006F2781" w:rsidRDefault="006F2781" w:rsidP="004C5CF7">
      <w:pPr>
        <w:spacing w:line="480" w:lineRule="auto"/>
      </w:pPr>
      <w:r>
        <w:t xml:space="preserve">The easiest way to do it is to use </w:t>
      </w:r>
      <w:proofErr w:type="gramStart"/>
      <w:r>
        <w:t>libraries</w:t>
      </w:r>
      <w:proofErr w:type="gramEnd"/>
      <w:r>
        <w:t xml:space="preserve"> that Microsoft is providing. To do that you will need to add </w:t>
      </w:r>
      <w:r w:rsidR="00EE5877">
        <w:t xml:space="preserve">the </w:t>
      </w:r>
      <w:r>
        <w:t xml:space="preserve">dependency to the </w:t>
      </w:r>
      <w:r w:rsidR="00EE5877" w:rsidRPr="008C57AD">
        <w:rPr>
          <w:b/>
        </w:rPr>
        <w:t>Tests-</w:t>
      </w:r>
      <w:proofErr w:type="spellStart"/>
      <w:r w:rsidR="00EE5877" w:rsidRPr="008C57AD">
        <w:rPr>
          <w:b/>
        </w:rPr>
        <w:t>TestLibraries</w:t>
      </w:r>
      <w:proofErr w:type="spellEnd"/>
      <w:r w:rsidR="00EE5877">
        <w:t xml:space="preserve"> extension.</w:t>
      </w:r>
      <w:r w:rsidR="00C161CF">
        <w:t xml:space="preserve"> It will allow you to create data in just a few lines of code.</w:t>
      </w:r>
      <w:r w:rsidR="00FF2E0E">
        <w:t xml:space="preserve"> All libraries are </w:t>
      </w:r>
      <w:proofErr w:type="spellStart"/>
      <w:proofErr w:type="gramStart"/>
      <w:r w:rsidR="00FF2E0E">
        <w:t>codeunit</w:t>
      </w:r>
      <w:r w:rsidR="00832452">
        <w:t>s</w:t>
      </w:r>
      <w:proofErr w:type="spellEnd"/>
      <w:proofErr w:type="gramEnd"/>
      <w:r w:rsidR="00832452">
        <w:t xml:space="preserve"> and contain the procedures that are helpful when writing the tests.</w:t>
      </w:r>
    </w:p>
    <w:p w14:paraId="56588932" w14:textId="5B3E92B6" w:rsidR="008E3C18" w:rsidRDefault="00110E4E" w:rsidP="008E3C18">
      <w:pPr>
        <w:spacing w:line="480" w:lineRule="auto"/>
      </w:pPr>
      <w:r>
        <w:t>Below there are a few libraries that can be useful for you</w:t>
      </w:r>
      <w:r w:rsidR="008E3C18" w:rsidRPr="008E3C18">
        <w:t xml:space="preserve"> </w:t>
      </w:r>
    </w:p>
    <w:tbl>
      <w:tblPr>
        <w:tblStyle w:val="ListTable1Light"/>
        <w:tblW w:w="7942" w:type="dxa"/>
        <w:tblInd w:w="1096" w:type="dxa"/>
        <w:tblLook w:val="04A0" w:firstRow="1" w:lastRow="0" w:firstColumn="1" w:lastColumn="0" w:noHBand="0" w:noVBand="1"/>
      </w:tblPr>
      <w:tblGrid>
        <w:gridCol w:w="3030"/>
        <w:gridCol w:w="4912"/>
      </w:tblGrid>
      <w:tr w:rsidR="008E3C18" w14:paraId="343EC773" w14:textId="77777777" w:rsidTr="000B213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Borders>
              <w:bottom w:val="none" w:sz="0" w:space="0" w:color="auto"/>
            </w:tcBorders>
          </w:tcPr>
          <w:p w14:paraId="1D943056" w14:textId="68878CD6" w:rsidR="008E3C18" w:rsidRPr="004D526E" w:rsidRDefault="00FF2E0E" w:rsidP="000B213F">
            <w:pPr>
              <w:pStyle w:val="ListParagraph"/>
              <w:ind w:left="0"/>
              <w:jc w:val="left"/>
              <w:rPr>
                <w:sz w:val="20"/>
              </w:rPr>
            </w:pPr>
            <w:r w:rsidRPr="004D526E">
              <w:rPr>
                <w:sz w:val="20"/>
              </w:rPr>
              <w:t xml:space="preserve">Library </w:t>
            </w:r>
            <w:r w:rsidR="00BB0921">
              <w:rPr>
                <w:sz w:val="20"/>
              </w:rPr>
              <w:t>–</w:t>
            </w:r>
            <w:r w:rsidRPr="004D526E">
              <w:rPr>
                <w:sz w:val="20"/>
              </w:rPr>
              <w:t xml:space="preserve"> Sales</w:t>
            </w:r>
            <w:r w:rsidR="00BB0921">
              <w:rPr>
                <w:sz w:val="20"/>
              </w:rPr>
              <w:t xml:space="preserve"> </w:t>
            </w:r>
          </w:p>
        </w:tc>
        <w:tc>
          <w:tcPr>
            <w:tcW w:w="4912" w:type="dxa"/>
            <w:tcBorders>
              <w:bottom w:val="none" w:sz="0" w:space="0" w:color="auto"/>
            </w:tcBorders>
          </w:tcPr>
          <w:p w14:paraId="590F1FAB" w14:textId="12633432" w:rsidR="008E3C18" w:rsidRPr="000F772E" w:rsidRDefault="00832452" w:rsidP="000B213F">
            <w:pPr>
              <w:pStyle w:val="ListParagraph"/>
              <w:ind w:left="0"/>
              <w:jc w:val="left"/>
              <w:cnfStyle w:val="100000000000" w:firstRow="1" w:lastRow="0" w:firstColumn="0" w:lastColumn="0" w:oddVBand="0" w:evenVBand="0" w:oddHBand="0" w:evenHBand="0" w:firstRowFirstColumn="0" w:firstRowLastColumn="0" w:lastRowFirstColumn="0" w:lastRowLastColumn="0"/>
              <w:rPr>
                <w:b w:val="0"/>
                <w:sz w:val="20"/>
              </w:rPr>
            </w:pPr>
            <w:r>
              <w:rPr>
                <w:b w:val="0"/>
                <w:sz w:val="20"/>
              </w:rPr>
              <w:t xml:space="preserve">Contains functions related to </w:t>
            </w:r>
            <w:r w:rsidRPr="000321AD">
              <w:rPr>
                <w:sz w:val="20"/>
              </w:rPr>
              <w:t>Customer</w:t>
            </w:r>
            <w:r w:rsidR="00B062EB" w:rsidRPr="000321AD">
              <w:rPr>
                <w:sz w:val="20"/>
              </w:rPr>
              <w:t>s</w:t>
            </w:r>
            <w:r>
              <w:rPr>
                <w:b w:val="0"/>
                <w:sz w:val="20"/>
              </w:rPr>
              <w:t xml:space="preserve"> (such as creat</w:t>
            </w:r>
            <w:r w:rsidR="00B062EB">
              <w:rPr>
                <w:b w:val="0"/>
                <w:sz w:val="20"/>
              </w:rPr>
              <w:t>ing</w:t>
            </w:r>
            <w:r>
              <w:rPr>
                <w:b w:val="0"/>
                <w:sz w:val="20"/>
              </w:rPr>
              <w:t xml:space="preserve"> customer</w:t>
            </w:r>
            <w:r w:rsidR="00B062EB">
              <w:rPr>
                <w:b w:val="0"/>
                <w:sz w:val="20"/>
              </w:rPr>
              <w:t>s</w:t>
            </w:r>
            <w:r>
              <w:rPr>
                <w:b w:val="0"/>
                <w:sz w:val="20"/>
              </w:rPr>
              <w:t>,</w:t>
            </w:r>
            <w:r w:rsidR="00B062EB">
              <w:rPr>
                <w:b w:val="0"/>
                <w:sz w:val="20"/>
              </w:rPr>
              <w:t xml:space="preserve"> addresses, banks</w:t>
            </w:r>
            <w:r w:rsidR="004D526E">
              <w:rPr>
                <w:b w:val="0"/>
                <w:sz w:val="20"/>
              </w:rPr>
              <w:t>,</w:t>
            </w:r>
            <w:r w:rsidR="00B062EB">
              <w:rPr>
                <w:b w:val="0"/>
                <w:sz w:val="20"/>
              </w:rPr>
              <w:t xml:space="preserve"> etc.</w:t>
            </w:r>
            <w:r>
              <w:rPr>
                <w:b w:val="0"/>
                <w:sz w:val="20"/>
              </w:rPr>
              <w:t>)</w:t>
            </w:r>
            <w:r w:rsidR="004D526E">
              <w:rPr>
                <w:b w:val="0"/>
                <w:sz w:val="20"/>
              </w:rPr>
              <w:t xml:space="preserve">, </w:t>
            </w:r>
            <w:r w:rsidR="004D526E" w:rsidRPr="000321AD">
              <w:rPr>
                <w:sz w:val="20"/>
              </w:rPr>
              <w:t>Sales documents</w:t>
            </w:r>
            <w:r w:rsidR="004D526E">
              <w:rPr>
                <w:b w:val="0"/>
                <w:sz w:val="20"/>
              </w:rPr>
              <w:t xml:space="preserve"> (such as creating a sales order, sales invoice, sales lines, etc.)</w:t>
            </w:r>
          </w:p>
        </w:tc>
      </w:tr>
      <w:tr w:rsidR="009A562F" w14:paraId="7384F8CA"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677668EE" w14:textId="572DBA60" w:rsidR="009A562F" w:rsidRPr="00F812AD" w:rsidRDefault="009A562F" w:rsidP="009A562F">
            <w:pPr>
              <w:pStyle w:val="ListParagraph"/>
              <w:ind w:left="0"/>
              <w:jc w:val="left"/>
              <w:rPr>
                <w:sz w:val="20"/>
              </w:rPr>
            </w:pPr>
            <w:r w:rsidRPr="009A562F">
              <w:rPr>
                <w:sz w:val="20"/>
              </w:rPr>
              <w:t xml:space="preserve">Library </w:t>
            </w:r>
            <w:r w:rsidR="00BB0921">
              <w:rPr>
                <w:sz w:val="20"/>
              </w:rPr>
              <w:t>–</w:t>
            </w:r>
            <w:r w:rsidRPr="009A562F">
              <w:rPr>
                <w:sz w:val="20"/>
              </w:rPr>
              <w:t xml:space="preserve"> Purchase</w:t>
            </w:r>
            <w:r w:rsidR="00BB0921">
              <w:rPr>
                <w:sz w:val="20"/>
              </w:rPr>
              <w:t xml:space="preserve"> </w:t>
            </w:r>
          </w:p>
        </w:tc>
        <w:tc>
          <w:tcPr>
            <w:tcW w:w="4912" w:type="dxa"/>
          </w:tcPr>
          <w:p w14:paraId="44A470B7" w14:textId="597A8B1D" w:rsidR="009A562F" w:rsidRPr="009A562F" w:rsidRDefault="009A562F" w:rsidP="009A562F">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sidRPr="009A562F">
              <w:rPr>
                <w:sz w:val="20"/>
              </w:rPr>
              <w:t xml:space="preserve">Contains functions related to </w:t>
            </w:r>
            <w:r w:rsidRPr="009A562F">
              <w:rPr>
                <w:b/>
                <w:sz w:val="20"/>
              </w:rPr>
              <w:t>Vendors</w:t>
            </w:r>
            <w:r w:rsidRPr="009A562F">
              <w:rPr>
                <w:sz w:val="20"/>
              </w:rPr>
              <w:t xml:space="preserve"> (such as creating customers, addresses, banks, etc.), </w:t>
            </w:r>
            <w:r w:rsidRPr="009A562F">
              <w:rPr>
                <w:b/>
                <w:sz w:val="20"/>
              </w:rPr>
              <w:t>Purchase documents</w:t>
            </w:r>
            <w:r w:rsidRPr="009A562F">
              <w:rPr>
                <w:sz w:val="20"/>
              </w:rPr>
              <w:t xml:space="preserve"> (such as creating a </w:t>
            </w:r>
            <w:r>
              <w:rPr>
                <w:sz w:val="20"/>
              </w:rPr>
              <w:t>purchase</w:t>
            </w:r>
            <w:r w:rsidRPr="009A562F">
              <w:rPr>
                <w:sz w:val="20"/>
              </w:rPr>
              <w:t xml:space="preserve"> order,</w:t>
            </w:r>
            <w:r>
              <w:rPr>
                <w:sz w:val="20"/>
              </w:rPr>
              <w:t xml:space="preserve"> purchase</w:t>
            </w:r>
            <w:r w:rsidRPr="009A562F">
              <w:rPr>
                <w:sz w:val="20"/>
              </w:rPr>
              <w:t xml:space="preserve"> invoice, </w:t>
            </w:r>
            <w:r>
              <w:rPr>
                <w:sz w:val="20"/>
              </w:rPr>
              <w:t>purchase</w:t>
            </w:r>
            <w:r w:rsidRPr="009A562F">
              <w:rPr>
                <w:sz w:val="20"/>
              </w:rPr>
              <w:t xml:space="preserve"> lines, etc.)</w:t>
            </w:r>
          </w:p>
        </w:tc>
      </w:tr>
      <w:tr w:rsidR="009A562F" w14:paraId="42A551C4"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4F495531" w14:textId="795F866A" w:rsidR="009A562F" w:rsidRPr="0026685E" w:rsidRDefault="009A562F" w:rsidP="009A562F">
            <w:pPr>
              <w:pStyle w:val="ListParagraph"/>
              <w:ind w:left="0"/>
              <w:jc w:val="left"/>
              <w:rPr>
                <w:sz w:val="20"/>
              </w:rPr>
            </w:pPr>
            <w:r w:rsidRPr="004D526E">
              <w:rPr>
                <w:sz w:val="20"/>
              </w:rPr>
              <w:t xml:space="preserve">Library </w:t>
            </w:r>
            <w:r w:rsidR="00BB0921">
              <w:rPr>
                <w:sz w:val="20"/>
              </w:rPr>
              <w:t>–</w:t>
            </w:r>
            <w:r w:rsidRPr="004D526E">
              <w:rPr>
                <w:sz w:val="20"/>
              </w:rPr>
              <w:t xml:space="preserve"> </w:t>
            </w:r>
            <w:r>
              <w:rPr>
                <w:sz w:val="20"/>
              </w:rPr>
              <w:t>Inventory</w:t>
            </w:r>
            <w:r w:rsidR="00BB0921">
              <w:rPr>
                <w:sz w:val="20"/>
              </w:rPr>
              <w:t xml:space="preserve"> </w:t>
            </w:r>
          </w:p>
        </w:tc>
        <w:tc>
          <w:tcPr>
            <w:tcW w:w="4912" w:type="dxa"/>
          </w:tcPr>
          <w:p w14:paraId="4B5623B9" w14:textId="12BBFB37" w:rsidR="009A562F" w:rsidRPr="000321AD" w:rsidRDefault="009A562F" w:rsidP="009A562F">
            <w:pPr>
              <w:pStyle w:val="ListParagraph"/>
              <w:ind w:left="0"/>
              <w:jc w:val="left"/>
              <w:cnfStyle w:val="000000000000" w:firstRow="0" w:lastRow="0" w:firstColumn="0" w:lastColumn="0" w:oddVBand="0" w:evenVBand="0" w:oddHBand="0" w:evenHBand="0" w:firstRowFirstColumn="0" w:firstRowLastColumn="0" w:lastRowFirstColumn="0" w:lastRowLastColumn="0"/>
              <w:rPr>
                <w:sz w:val="20"/>
              </w:rPr>
            </w:pPr>
            <w:r w:rsidRPr="000321AD">
              <w:rPr>
                <w:sz w:val="20"/>
              </w:rPr>
              <w:t xml:space="preserve">Contains functions related to </w:t>
            </w:r>
            <w:r w:rsidRPr="000321AD">
              <w:rPr>
                <w:b/>
                <w:sz w:val="20"/>
              </w:rPr>
              <w:t>Item</w:t>
            </w:r>
            <w:r>
              <w:rPr>
                <w:b/>
                <w:sz w:val="20"/>
              </w:rPr>
              <w:t>s</w:t>
            </w:r>
            <w:r w:rsidRPr="000321AD">
              <w:rPr>
                <w:sz w:val="20"/>
              </w:rPr>
              <w:t xml:space="preserve"> (such as creating </w:t>
            </w:r>
            <w:r>
              <w:rPr>
                <w:sz w:val="20"/>
              </w:rPr>
              <w:t>items</w:t>
            </w:r>
            <w:r w:rsidRPr="000321AD">
              <w:rPr>
                <w:sz w:val="20"/>
              </w:rPr>
              <w:t xml:space="preserve">, </w:t>
            </w:r>
            <w:r>
              <w:rPr>
                <w:sz w:val="20"/>
              </w:rPr>
              <w:t>item vendor, etc.)</w:t>
            </w:r>
          </w:p>
        </w:tc>
      </w:tr>
      <w:tr w:rsidR="009A562F" w14:paraId="74C13938"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3473DF2D" w14:textId="706D4B1E" w:rsidR="009A562F" w:rsidRPr="004D526E" w:rsidRDefault="009A562F" w:rsidP="009A562F">
            <w:pPr>
              <w:pStyle w:val="ListParagraph"/>
              <w:ind w:left="0"/>
              <w:jc w:val="left"/>
              <w:rPr>
                <w:sz w:val="20"/>
              </w:rPr>
            </w:pPr>
            <w:r w:rsidRPr="00705CD6">
              <w:rPr>
                <w:sz w:val="20"/>
              </w:rPr>
              <w:t xml:space="preserve">Library </w:t>
            </w:r>
            <w:r w:rsidR="00BB0921">
              <w:rPr>
                <w:sz w:val="20"/>
              </w:rPr>
              <w:t>–</w:t>
            </w:r>
            <w:r w:rsidRPr="00705CD6">
              <w:rPr>
                <w:sz w:val="20"/>
              </w:rPr>
              <w:t xml:space="preserve"> Warehouse</w:t>
            </w:r>
            <w:r w:rsidR="00BB0921">
              <w:rPr>
                <w:sz w:val="20"/>
              </w:rPr>
              <w:t xml:space="preserve"> </w:t>
            </w:r>
          </w:p>
        </w:tc>
        <w:tc>
          <w:tcPr>
            <w:tcW w:w="4912" w:type="dxa"/>
          </w:tcPr>
          <w:p w14:paraId="5C459710" w14:textId="2638C1EC" w:rsidR="009A562F" w:rsidRPr="000321AD" w:rsidRDefault="009A562F" w:rsidP="009A562F">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Pr>
                <w:sz w:val="20"/>
              </w:rPr>
              <w:t>Contains functions related to Locations (such as creating locations, bins, etc.), Warehouse Documents (such as picking, put</w:t>
            </w:r>
            <w:r w:rsidR="00437556">
              <w:rPr>
                <w:sz w:val="20"/>
              </w:rPr>
              <w:t>ting</w:t>
            </w:r>
            <w:r>
              <w:rPr>
                <w:sz w:val="20"/>
              </w:rPr>
              <w:t xml:space="preserve"> away, etc.)</w:t>
            </w:r>
          </w:p>
        </w:tc>
      </w:tr>
      <w:tr w:rsidR="007907C0" w14:paraId="48FD595B"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3D5594E7" w14:textId="2C8F6B3D" w:rsidR="007907C0" w:rsidRPr="00705CD6" w:rsidRDefault="007907C0" w:rsidP="009A562F">
            <w:pPr>
              <w:pStyle w:val="ListParagraph"/>
              <w:ind w:left="0"/>
              <w:jc w:val="left"/>
              <w:rPr>
                <w:sz w:val="20"/>
              </w:rPr>
            </w:pPr>
            <w:r>
              <w:rPr>
                <w:sz w:val="20"/>
              </w:rPr>
              <w:lastRenderedPageBreak/>
              <w:t>Library – Random</w:t>
            </w:r>
          </w:p>
        </w:tc>
        <w:tc>
          <w:tcPr>
            <w:tcW w:w="4912" w:type="dxa"/>
          </w:tcPr>
          <w:p w14:paraId="173E382A" w14:textId="260C560A" w:rsidR="007907C0" w:rsidRDefault="007907C0" w:rsidP="009A562F">
            <w:pPr>
              <w:pStyle w:val="ListParagraph"/>
              <w:ind w:left="0"/>
              <w:jc w:val="left"/>
              <w:cnfStyle w:val="000000000000" w:firstRow="0" w:lastRow="0" w:firstColumn="0" w:lastColumn="0" w:oddVBand="0" w:evenVBand="0" w:oddHBand="0" w:evenHBand="0" w:firstRowFirstColumn="0" w:firstRowLastColumn="0" w:lastRowFirstColumn="0" w:lastRowLastColumn="0"/>
              <w:rPr>
                <w:sz w:val="20"/>
              </w:rPr>
            </w:pPr>
            <w:r>
              <w:rPr>
                <w:sz w:val="20"/>
              </w:rPr>
              <w:t xml:space="preserve">Contains functions that </w:t>
            </w:r>
            <w:r w:rsidRPr="00C419E7">
              <w:rPr>
                <w:b/>
                <w:sz w:val="20"/>
              </w:rPr>
              <w:t xml:space="preserve">allow </w:t>
            </w:r>
            <w:r w:rsidR="00C419E7" w:rsidRPr="00C419E7">
              <w:rPr>
                <w:b/>
                <w:sz w:val="20"/>
              </w:rPr>
              <w:t>the creation</w:t>
            </w:r>
            <w:r w:rsidRPr="00C419E7">
              <w:rPr>
                <w:b/>
                <w:sz w:val="20"/>
              </w:rPr>
              <w:t xml:space="preserve"> </w:t>
            </w:r>
            <w:r w:rsidR="00C419E7" w:rsidRPr="00C419E7">
              <w:rPr>
                <w:b/>
                <w:sz w:val="20"/>
              </w:rPr>
              <w:t xml:space="preserve">of </w:t>
            </w:r>
            <w:r w:rsidRPr="00C419E7">
              <w:rPr>
                <w:b/>
                <w:sz w:val="20"/>
              </w:rPr>
              <w:t>random data</w:t>
            </w:r>
            <w:r>
              <w:rPr>
                <w:sz w:val="20"/>
              </w:rPr>
              <w:t xml:space="preserve"> such as random integer</w:t>
            </w:r>
            <w:r w:rsidR="00C419E7">
              <w:rPr>
                <w:sz w:val="20"/>
              </w:rPr>
              <w:t>s</w:t>
            </w:r>
            <w:r>
              <w:rPr>
                <w:sz w:val="20"/>
              </w:rPr>
              <w:t xml:space="preserve">, code, </w:t>
            </w:r>
            <w:r w:rsidR="00C419E7">
              <w:rPr>
                <w:sz w:val="20"/>
              </w:rPr>
              <w:t>text, etc.</w:t>
            </w:r>
          </w:p>
        </w:tc>
      </w:tr>
      <w:tr w:rsidR="00DB3156" w14:paraId="599A689A"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0CB01F6B" w14:textId="4CD38FBB" w:rsidR="00DB3156" w:rsidRDefault="00DB3156" w:rsidP="009A562F">
            <w:pPr>
              <w:pStyle w:val="ListParagraph"/>
              <w:ind w:left="0"/>
              <w:jc w:val="left"/>
              <w:rPr>
                <w:sz w:val="20"/>
              </w:rPr>
            </w:pPr>
            <w:r>
              <w:rPr>
                <w:sz w:val="20"/>
              </w:rPr>
              <w:t xml:space="preserve">Library </w:t>
            </w:r>
            <w:r w:rsidR="00BB0921">
              <w:rPr>
                <w:sz w:val="20"/>
              </w:rPr>
              <w:t xml:space="preserve">– </w:t>
            </w:r>
            <w:r>
              <w:rPr>
                <w:sz w:val="20"/>
              </w:rPr>
              <w:t>Utility</w:t>
            </w:r>
          </w:p>
        </w:tc>
        <w:tc>
          <w:tcPr>
            <w:tcW w:w="4912" w:type="dxa"/>
          </w:tcPr>
          <w:p w14:paraId="5BB21347" w14:textId="4A99ACDD" w:rsidR="00DB3156" w:rsidRDefault="00DB3156" w:rsidP="009A562F">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Pr>
                <w:sz w:val="20"/>
              </w:rPr>
              <w:t xml:space="preserve">Contains functions related to </w:t>
            </w:r>
            <w:r w:rsidR="00BB0921">
              <w:rPr>
                <w:sz w:val="20"/>
              </w:rPr>
              <w:t xml:space="preserve">the </w:t>
            </w:r>
            <w:r>
              <w:rPr>
                <w:sz w:val="20"/>
              </w:rPr>
              <w:t>Number of Series</w:t>
            </w:r>
          </w:p>
        </w:tc>
      </w:tr>
    </w:tbl>
    <w:p w14:paraId="75C81C70" w14:textId="69A16A7B" w:rsidR="00110E4E" w:rsidRDefault="00110E4E" w:rsidP="004C5CF7">
      <w:pPr>
        <w:spacing w:line="480" w:lineRule="auto"/>
      </w:pPr>
    </w:p>
    <w:p w14:paraId="438E57F0" w14:textId="2BE2D48E" w:rsidR="00D10A94" w:rsidRDefault="00D10A94" w:rsidP="004C5CF7">
      <w:pPr>
        <w:spacing w:line="480" w:lineRule="auto"/>
      </w:pPr>
      <w:r>
        <w:t xml:space="preserve">One of the special kinds of the library is </w:t>
      </w:r>
      <w:r w:rsidRPr="00140C02">
        <w:rPr>
          <w:b/>
        </w:rPr>
        <w:t>Library Assert</w:t>
      </w:r>
      <w:r>
        <w:t xml:space="preserve"> which allows comparing the results of expected values and</w:t>
      </w:r>
      <w:r w:rsidR="00140C02">
        <w:t xml:space="preserve"> current value</w:t>
      </w:r>
      <w:r w:rsidR="001E66DC">
        <w:t>s</w:t>
      </w:r>
      <w:r w:rsidR="00140C02">
        <w:t xml:space="preserve"> in the system.</w:t>
      </w:r>
      <w:r w:rsidR="00017FDB">
        <w:t xml:space="preserve"> This library is a separate extension.</w:t>
      </w:r>
      <w:r w:rsidR="00BB1DE0">
        <w:t xml:space="preserve"> </w:t>
      </w:r>
    </w:p>
    <w:p w14:paraId="6A269FB7" w14:textId="45341347" w:rsidR="00C658CE" w:rsidRPr="00C658CE" w:rsidRDefault="00C161CF" w:rsidP="00C658CE">
      <w:pPr>
        <w:pStyle w:val="Heading2"/>
      </w:pPr>
      <w:r w:rsidRPr="00E016E8">
        <w:rPr>
          <w:rStyle w:val="BalloonTextChar"/>
          <w:noProof/>
        </w:rPr>
        <w:drawing>
          <wp:inline distT="0" distB="0" distL="0" distR="0" wp14:anchorId="43BBE96E" wp14:editId="1AF6F03D">
            <wp:extent cx="267618" cy="267618"/>
            <wp:effectExtent l="0" t="0" r="0" b="0"/>
            <wp:docPr id="183" name="Graphic 183"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Add dependencies in the test app to the </w:t>
      </w:r>
      <w:r w:rsidRPr="00C161CF">
        <w:t>Tests-</w:t>
      </w:r>
      <w:proofErr w:type="spellStart"/>
      <w:r w:rsidRPr="00C161CF">
        <w:t>TestLibraries</w:t>
      </w:r>
      <w:proofErr w:type="spellEnd"/>
    </w:p>
    <w:p w14:paraId="3931A198" w14:textId="534F7273" w:rsidR="00C161CF" w:rsidRDefault="00C161CF" w:rsidP="00C161CF">
      <w:pPr>
        <w:spacing w:line="480" w:lineRule="auto"/>
        <w:jc w:val="left"/>
      </w:pPr>
      <w:r>
        <w:t xml:space="preserve">In the test app, you need to add dependencies to the </w:t>
      </w:r>
      <w:r w:rsidR="003C6BE3" w:rsidRPr="00DF35BE">
        <w:rPr>
          <w:b/>
        </w:rPr>
        <w:t>Tests-</w:t>
      </w:r>
      <w:proofErr w:type="spellStart"/>
      <w:r w:rsidR="003C6BE3" w:rsidRPr="00DF35BE">
        <w:rPr>
          <w:b/>
        </w:rPr>
        <w:t>TestLibraries</w:t>
      </w:r>
      <w:proofErr w:type="spellEnd"/>
      <w:r w:rsidR="003C6BE3" w:rsidRPr="003C6BE3">
        <w:t xml:space="preserve"> </w:t>
      </w:r>
      <w:r>
        <w:t xml:space="preserve">app. For that, you will need to know </w:t>
      </w:r>
      <w:proofErr w:type="gramStart"/>
      <w:r>
        <w:t>information</w:t>
      </w:r>
      <w:proofErr w:type="gramEnd"/>
      <w:r>
        <w:t xml:space="preserve"> which you can find </w:t>
      </w:r>
      <w:r w:rsidR="003C6BE3">
        <w:t xml:space="preserve">on page </w:t>
      </w:r>
      <w:r w:rsidR="003C6BE3" w:rsidRPr="003C6BE3">
        <w:rPr>
          <w:b/>
        </w:rPr>
        <w:t>Extension Management</w:t>
      </w:r>
      <w:r w:rsidR="003C6BE3">
        <w:t>.</w:t>
      </w:r>
    </w:p>
    <w:p w14:paraId="29E69A98" w14:textId="2C9D1053" w:rsidR="00ED766C" w:rsidRPr="003C6BE3" w:rsidRDefault="00683692" w:rsidP="00683692">
      <w:pPr>
        <w:spacing w:line="480" w:lineRule="auto"/>
        <w:jc w:val="right"/>
      </w:pPr>
      <w:r w:rsidRPr="00683692">
        <w:rPr>
          <w:noProof/>
        </w:rPr>
        <w:drawing>
          <wp:inline distT="0" distB="0" distL="0" distR="0" wp14:anchorId="20881546" wp14:editId="30C3DC6E">
            <wp:extent cx="3225717" cy="301778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40361" cy="3031487"/>
                    </a:xfrm>
                    <a:prstGeom prst="rect">
                      <a:avLst/>
                    </a:prstGeom>
                  </pic:spPr>
                </pic:pic>
              </a:graphicData>
            </a:graphic>
          </wp:inline>
        </w:drawing>
      </w:r>
    </w:p>
    <w:p w14:paraId="401111C5" w14:textId="77777777" w:rsidR="00C161CF" w:rsidRDefault="00C161CF" w:rsidP="004C6005">
      <w:pPr>
        <w:pStyle w:val="ListParagraph"/>
        <w:numPr>
          <w:ilvl w:val="0"/>
          <w:numId w:val="37"/>
        </w:numPr>
        <w:spacing w:line="480" w:lineRule="auto"/>
        <w:jc w:val="left"/>
      </w:pPr>
      <w:r>
        <w:t xml:space="preserve">Open the </w:t>
      </w:r>
      <w:proofErr w:type="spellStart"/>
      <w:r>
        <w:t>app.json</w:t>
      </w:r>
      <w:proofErr w:type="spellEnd"/>
      <w:r>
        <w:t xml:space="preserve"> file for the Test app and find property </w:t>
      </w:r>
      <w:r w:rsidRPr="00BC491C">
        <w:rPr>
          <w:b/>
        </w:rPr>
        <w:t>dependency</w:t>
      </w:r>
    </w:p>
    <w:p w14:paraId="69E38C54" w14:textId="2149AD62" w:rsidR="00C161CF" w:rsidRPr="00B5599C" w:rsidRDefault="00C161CF" w:rsidP="004C6005">
      <w:pPr>
        <w:pStyle w:val="ListParagraph"/>
        <w:numPr>
          <w:ilvl w:val="0"/>
          <w:numId w:val="37"/>
        </w:numPr>
        <w:spacing w:line="480" w:lineRule="auto"/>
        <w:jc w:val="left"/>
      </w:pPr>
      <w:r>
        <w:t xml:space="preserve">Inside the [] add a new dependency. Add {} and fill all properties. You can find the properties by clicking </w:t>
      </w:r>
      <w:proofErr w:type="spellStart"/>
      <w:r>
        <w:t>Ctrl+Space</w:t>
      </w:r>
      <w:proofErr w:type="spellEnd"/>
      <w:r>
        <w:t xml:space="preserve">. You need to add the id, name, publisher, and version of the </w:t>
      </w:r>
      <w:r w:rsidR="00DF35BE" w:rsidRPr="00DF35BE">
        <w:rPr>
          <w:b/>
        </w:rPr>
        <w:t>Tests-</w:t>
      </w:r>
      <w:proofErr w:type="spellStart"/>
      <w:r w:rsidR="00DF35BE" w:rsidRPr="00DF35BE">
        <w:rPr>
          <w:b/>
        </w:rPr>
        <w:t>TestLibraries</w:t>
      </w:r>
      <w:proofErr w:type="spellEnd"/>
    </w:p>
    <w:p w14:paraId="11DE4FBC" w14:textId="77777777" w:rsidR="00C658CE" w:rsidRDefault="00A45F91" w:rsidP="005D00D9">
      <w:pPr>
        <w:pStyle w:val="ListParagraph"/>
        <w:numPr>
          <w:ilvl w:val="0"/>
          <w:numId w:val="37"/>
        </w:numPr>
        <w:spacing w:line="480" w:lineRule="auto"/>
        <w:jc w:val="left"/>
      </w:pPr>
      <w:r>
        <w:t>Save the file and g</w:t>
      </w:r>
      <w:r w:rsidR="00C161CF">
        <w:t>o to the Command Pallet (F1) and run function AL: Download Symbols</w:t>
      </w:r>
    </w:p>
    <w:p w14:paraId="234FE3DA" w14:textId="77777777" w:rsidR="00C658CE" w:rsidRDefault="00C658CE" w:rsidP="00C658CE">
      <w:pPr>
        <w:pStyle w:val="ListParagraph"/>
        <w:spacing w:line="480" w:lineRule="auto"/>
        <w:jc w:val="left"/>
      </w:pPr>
    </w:p>
    <w:p w14:paraId="527F673F" w14:textId="18A594F3" w:rsidR="005D00D9" w:rsidRPr="00C658CE" w:rsidRDefault="005D00D9" w:rsidP="00C658CE">
      <w:pPr>
        <w:spacing w:line="480" w:lineRule="auto"/>
        <w:jc w:val="left"/>
      </w:pPr>
      <w:r w:rsidRPr="00E016E8">
        <w:rPr>
          <w:rStyle w:val="BalloonTextChar"/>
          <w:noProof/>
        </w:rPr>
        <w:lastRenderedPageBreak/>
        <w:drawing>
          <wp:inline distT="0" distB="0" distL="0" distR="0" wp14:anchorId="6CA736AA" wp14:editId="65E8FB1C">
            <wp:extent cx="267618" cy="267618"/>
            <wp:effectExtent l="0" t="0" r="0" b="0"/>
            <wp:docPr id="193" name="Graphic 193"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5D00D9" w14:paraId="20464CB9" w14:textId="77777777" w:rsidTr="000B213F">
        <w:tc>
          <w:tcPr>
            <w:tcW w:w="8636" w:type="dxa"/>
            <w:tcBorders>
              <w:top w:val="double" w:sz="4" w:space="0" w:color="auto"/>
              <w:left w:val="double" w:sz="4" w:space="0" w:color="auto"/>
              <w:bottom w:val="double" w:sz="4" w:space="0" w:color="auto"/>
              <w:right w:val="double" w:sz="4" w:space="0" w:color="auto"/>
            </w:tcBorders>
          </w:tcPr>
          <w:p w14:paraId="7CA8CB74" w14:textId="77777777" w:rsidR="005D00D9" w:rsidRDefault="005D00D9" w:rsidP="000B213F">
            <w:pPr>
              <w:shd w:val="clear" w:color="auto" w:fill="FFFFFF"/>
              <w:spacing w:line="285" w:lineRule="atLeast"/>
              <w:jc w:val="left"/>
              <w:rPr>
                <w:rFonts w:ascii="Consolas" w:eastAsia="Times New Roman" w:hAnsi="Consolas" w:cs="Times New Roman"/>
                <w:color w:val="000000"/>
                <w:sz w:val="21"/>
                <w:szCs w:val="21"/>
              </w:rPr>
            </w:pPr>
          </w:p>
          <w:p w14:paraId="6B49F77E"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0451A5"/>
                <w:sz w:val="21"/>
                <w:szCs w:val="21"/>
              </w:rPr>
              <w:t>"dependencies"</w:t>
            </w:r>
            <w:r w:rsidRPr="0094501D">
              <w:rPr>
                <w:rFonts w:ascii="Consolas" w:eastAsia="Times New Roman" w:hAnsi="Consolas" w:cs="Times New Roman"/>
                <w:color w:val="000000"/>
                <w:sz w:val="21"/>
                <w:szCs w:val="21"/>
              </w:rPr>
              <w:t>: [</w:t>
            </w:r>
          </w:p>
          <w:p w14:paraId="0FA89616"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w:t>
            </w:r>
          </w:p>
          <w:p w14:paraId="51928077"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0451A5"/>
                <w:sz w:val="21"/>
                <w:szCs w:val="21"/>
              </w:rPr>
              <w:t>"id"</w:t>
            </w: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A31515"/>
                <w:sz w:val="21"/>
                <w:szCs w:val="21"/>
              </w:rPr>
              <w:t>"4d35d9fd-22c9-452b-89c5-cf74cd47edda"</w:t>
            </w:r>
            <w:r w:rsidRPr="0094501D">
              <w:rPr>
                <w:rFonts w:ascii="Consolas" w:eastAsia="Times New Roman" w:hAnsi="Consolas" w:cs="Times New Roman"/>
                <w:color w:val="000000"/>
                <w:sz w:val="21"/>
                <w:szCs w:val="21"/>
              </w:rPr>
              <w:t>,</w:t>
            </w:r>
          </w:p>
          <w:p w14:paraId="7C573117"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0451A5"/>
                <w:sz w:val="21"/>
                <w:szCs w:val="21"/>
              </w:rPr>
              <w:t>"name"</w:t>
            </w: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A31515"/>
                <w:sz w:val="21"/>
                <w:szCs w:val="21"/>
              </w:rPr>
              <w:t>"Bonus Registration"</w:t>
            </w:r>
            <w:r w:rsidRPr="0094501D">
              <w:rPr>
                <w:rFonts w:ascii="Consolas" w:eastAsia="Times New Roman" w:hAnsi="Consolas" w:cs="Times New Roman"/>
                <w:color w:val="000000"/>
                <w:sz w:val="21"/>
                <w:szCs w:val="21"/>
              </w:rPr>
              <w:t>,</w:t>
            </w:r>
          </w:p>
          <w:p w14:paraId="380333B8"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0451A5"/>
                <w:sz w:val="21"/>
                <w:szCs w:val="21"/>
              </w:rPr>
              <w:t>"publisher"</w:t>
            </w: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A31515"/>
                <w:sz w:val="21"/>
                <w:szCs w:val="21"/>
              </w:rPr>
              <w:t>"myNAVblog.com"</w:t>
            </w:r>
            <w:r w:rsidRPr="0094501D">
              <w:rPr>
                <w:rFonts w:ascii="Consolas" w:eastAsia="Times New Roman" w:hAnsi="Consolas" w:cs="Times New Roman"/>
                <w:color w:val="000000"/>
                <w:sz w:val="21"/>
                <w:szCs w:val="21"/>
              </w:rPr>
              <w:t>,</w:t>
            </w:r>
          </w:p>
          <w:p w14:paraId="6DE3F721"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0451A5"/>
                <w:sz w:val="21"/>
                <w:szCs w:val="21"/>
              </w:rPr>
              <w:t>"version"</w:t>
            </w: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A31515"/>
                <w:sz w:val="21"/>
                <w:szCs w:val="21"/>
              </w:rPr>
              <w:t>"1.0.0.0"</w:t>
            </w:r>
          </w:p>
          <w:p w14:paraId="5D8C8C4C"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w:t>
            </w:r>
          </w:p>
          <w:p w14:paraId="73EF1B3E"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w:t>
            </w:r>
          </w:p>
          <w:p w14:paraId="36F51F59"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0451A5"/>
                <w:sz w:val="21"/>
                <w:szCs w:val="21"/>
              </w:rPr>
              <w:t>"id"</w:t>
            </w: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A31515"/>
                <w:sz w:val="21"/>
                <w:szCs w:val="21"/>
              </w:rPr>
              <w:t>"5d86850b-0d76-4eca-bd7b-951ad998e997"</w:t>
            </w:r>
            <w:r w:rsidRPr="0094501D">
              <w:rPr>
                <w:rFonts w:ascii="Consolas" w:eastAsia="Times New Roman" w:hAnsi="Consolas" w:cs="Times New Roman"/>
                <w:color w:val="000000"/>
                <w:sz w:val="21"/>
                <w:szCs w:val="21"/>
              </w:rPr>
              <w:t>,</w:t>
            </w:r>
          </w:p>
          <w:p w14:paraId="74C05CB1"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0451A5"/>
                <w:sz w:val="21"/>
                <w:szCs w:val="21"/>
              </w:rPr>
              <w:t>"name"</w:t>
            </w: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A31515"/>
                <w:sz w:val="21"/>
                <w:szCs w:val="21"/>
              </w:rPr>
              <w:t>"Tests-</w:t>
            </w:r>
            <w:proofErr w:type="spellStart"/>
            <w:r w:rsidRPr="0094501D">
              <w:rPr>
                <w:rFonts w:ascii="Consolas" w:eastAsia="Times New Roman" w:hAnsi="Consolas" w:cs="Times New Roman"/>
                <w:color w:val="A31515"/>
                <w:sz w:val="21"/>
                <w:szCs w:val="21"/>
              </w:rPr>
              <w:t>TestLibraries</w:t>
            </w:r>
            <w:proofErr w:type="spellEnd"/>
            <w:r w:rsidRPr="0094501D">
              <w:rPr>
                <w:rFonts w:ascii="Consolas" w:eastAsia="Times New Roman" w:hAnsi="Consolas" w:cs="Times New Roman"/>
                <w:color w:val="A31515"/>
                <w:sz w:val="21"/>
                <w:szCs w:val="21"/>
              </w:rPr>
              <w:t>"</w:t>
            </w:r>
            <w:r w:rsidRPr="0094501D">
              <w:rPr>
                <w:rFonts w:ascii="Consolas" w:eastAsia="Times New Roman" w:hAnsi="Consolas" w:cs="Times New Roman"/>
                <w:color w:val="000000"/>
                <w:sz w:val="21"/>
                <w:szCs w:val="21"/>
              </w:rPr>
              <w:t>,</w:t>
            </w:r>
          </w:p>
          <w:p w14:paraId="12B0D775"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0451A5"/>
                <w:sz w:val="21"/>
                <w:szCs w:val="21"/>
              </w:rPr>
              <w:t>"publisher"</w:t>
            </w: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A31515"/>
                <w:sz w:val="21"/>
                <w:szCs w:val="21"/>
              </w:rPr>
              <w:t>"Microsoft"</w:t>
            </w:r>
            <w:r w:rsidRPr="0094501D">
              <w:rPr>
                <w:rFonts w:ascii="Consolas" w:eastAsia="Times New Roman" w:hAnsi="Consolas" w:cs="Times New Roman"/>
                <w:color w:val="000000"/>
                <w:sz w:val="21"/>
                <w:szCs w:val="21"/>
              </w:rPr>
              <w:t>,</w:t>
            </w:r>
          </w:p>
          <w:p w14:paraId="25465F60"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0451A5"/>
                <w:sz w:val="21"/>
                <w:szCs w:val="21"/>
              </w:rPr>
              <w:t>"version"</w:t>
            </w: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A31515"/>
                <w:sz w:val="21"/>
                <w:szCs w:val="21"/>
              </w:rPr>
              <w:t>"20.0.37253.39681"</w:t>
            </w:r>
          </w:p>
          <w:p w14:paraId="17C59E60"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w:t>
            </w:r>
          </w:p>
          <w:p w14:paraId="13597AB5"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w:t>
            </w:r>
          </w:p>
          <w:p w14:paraId="56F8C264" w14:textId="77777777" w:rsidR="005D00D9" w:rsidRPr="00912D7E" w:rsidRDefault="005D00D9" w:rsidP="000B213F">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43FA193E" w14:textId="4E34AA51" w:rsidR="005D00D9" w:rsidRDefault="005D00D9" w:rsidP="005D00D9">
      <w:pPr>
        <w:pStyle w:val="ListParagraph"/>
        <w:jc w:val="left"/>
      </w:pPr>
    </w:p>
    <w:p w14:paraId="5576C09D" w14:textId="77777777" w:rsidR="0094501D" w:rsidRDefault="0094501D" w:rsidP="005D00D9">
      <w:pPr>
        <w:pStyle w:val="ListParagraph"/>
        <w:jc w:val="left"/>
      </w:pPr>
    </w:p>
    <w:p w14:paraId="06DF19D8" w14:textId="74D5B3A5" w:rsidR="0094501D" w:rsidRDefault="0094501D" w:rsidP="0094501D">
      <w:pPr>
        <w:rPr>
          <w:i/>
          <w:sz w:val="20"/>
        </w:rPr>
      </w:pPr>
      <w:r>
        <w:rPr>
          <w:noProof/>
        </w:rPr>
        <w:drawing>
          <wp:inline distT="0" distB="0" distL="0" distR="0" wp14:anchorId="37EF21DA" wp14:editId="6BF26C61">
            <wp:extent cx="263525" cy="263525"/>
            <wp:effectExtent l="0" t="0" r="3175" b="3175"/>
            <wp:docPr id="194" name="Picture 19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94501D">
        <w:rPr>
          <w:rFonts w:ascii="Bahnschrift Condensed" w:eastAsiaTheme="majorEastAsia" w:hAnsi="Bahnschrift Condensed" w:cstheme="majorBidi"/>
          <w:smallCaps/>
          <w:spacing w:val="40"/>
          <w:sz w:val="32"/>
          <w:szCs w:val="26"/>
        </w:rPr>
        <w:cr/>
      </w:r>
      <w:r>
        <w:rPr>
          <w:i/>
          <w:sz w:val="20"/>
        </w:rPr>
        <w:t xml:space="preserve">In </w:t>
      </w:r>
      <w:proofErr w:type="gramStart"/>
      <w:r>
        <w:rPr>
          <w:i/>
          <w:sz w:val="20"/>
        </w:rPr>
        <w:t>the .</w:t>
      </w:r>
      <w:proofErr w:type="spellStart"/>
      <w:r>
        <w:rPr>
          <w:i/>
          <w:sz w:val="20"/>
        </w:rPr>
        <w:t>alpackage</w:t>
      </w:r>
      <w:proofErr w:type="spellEnd"/>
      <w:proofErr w:type="gramEnd"/>
      <w:r>
        <w:rPr>
          <w:i/>
          <w:sz w:val="20"/>
        </w:rPr>
        <w:t xml:space="preserve"> folder, you will see the new file </w:t>
      </w:r>
      <w:proofErr w:type="spellStart"/>
      <w:r>
        <w:rPr>
          <w:i/>
          <w:sz w:val="20"/>
        </w:rPr>
        <w:t>Microsoft_Tests-TestLibraries.app</w:t>
      </w:r>
      <w:proofErr w:type="spellEnd"/>
      <w:r>
        <w:rPr>
          <w:i/>
          <w:sz w:val="20"/>
        </w:rPr>
        <w:t xml:space="preserve"> (with the current version).</w:t>
      </w:r>
    </w:p>
    <w:p w14:paraId="4559AB90" w14:textId="77777777" w:rsidR="00140C02" w:rsidRPr="0094501D" w:rsidRDefault="00140C02" w:rsidP="0094501D">
      <w:pPr>
        <w:rPr>
          <w:i/>
          <w:sz w:val="20"/>
        </w:rPr>
      </w:pPr>
    </w:p>
    <w:p w14:paraId="44DF1CFE" w14:textId="6077F60D" w:rsidR="00140C02" w:rsidRPr="001A244F" w:rsidRDefault="00140C02" w:rsidP="00140C02">
      <w:pPr>
        <w:pStyle w:val="Heading2"/>
      </w:pPr>
      <w:r w:rsidRPr="00E016E8">
        <w:rPr>
          <w:rStyle w:val="BalloonTextChar"/>
          <w:noProof/>
        </w:rPr>
        <w:drawing>
          <wp:inline distT="0" distB="0" distL="0" distR="0" wp14:anchorId="07D41CA2" wp14:editId="6F5B2CFE">
            <wp:extent cx="267618" cy="267618"/>
            <wp:effectExtent l="0" t="0" r="0" b="0"/>
            <wp:docPr id="195" name="Graphic 195"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Add dependencies in the test app to the </w:t>
      </w:r>
      <w:r w:rsidR="00F15306" w:rsidRPr="00F15306">
        <w:t>Library Assert</w:t>
      </w:r>
    </w:p>
    <w:p w14:paraId="3E681BF5" w14:textId="57EEA0A4" w:rsidR="00140C02" w:rsidRDefault="00140C02" w:rsidP="00140C02">
      <w:pPr>
        <w:spacing w:line="480" w:lineRule="auto"/>
        <w:jc w:val="left"/>
      </w:pPr>
      <w:r>
        <w:t xml:space="preserve">In the test app, you need to add dependencies to the </w:t>
      </w:r>
      <w:r w:rsidR="00F15306">
        <w:rPr>
          <w:b/>
        </w:rPr>
        <w:t>Library Assert</w:t>
      </w:r>
      <w:r w:rsidRPr="003C6BE3">
        <w:t xml:space="preserve"> </w:t>
      </w:r>
      <w:r>
        <w:t xml:space="preserve">app. For that, you will need to know </w:t>
      </w:r>
      <w:proofErr w:type="gramStart"/>
      <w:r>
        <w:t>information</w:t>
      </w:r>
      <w:proofErr w:type="gramEnd"/>
      <w:r>
        <w:t xml:space="preserve"> which you can find on page </w:t>
      </w:r>
      <w:r w:rsidRPr="003C6BE3">
        <w:rPr>
          <w:b/>
        </w:rPr>
        <w:t>Extension Management</w:t>
      </w:r>
      <w:r>
        <w:t>.</w:t>
      </w:r>
    </w:p>
    <w:p w14:paraId="3B055E1F" w14:textId="0A26AF9A" w:rsidR="00140C02" w:rsidRPr="003C6BE3" w:rsidRDefault="008A6A97" w:rsidP="00140C02">
      <w:pPr>
        <w:spacing w:line="480" w:lineRule="auto"/>
        <w:jc w:val="right"/>
      </w:pPr>
      <w:r w:rsidRPr="008A6A97">
        <w:rPr>
          <w:noProof/>
        </w:rPr>
        <w:lastRenderedPageBreak/>
        <w:drawing>
          <wp:inline distT="0" distB="0" distL="0" distR="0" wp14:anchorId="092B59E6" wp14:editId="6450EBF7">
            <wp:extent cx="3450089" cy="3252084"/>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58380" cy="3259900"/>
                    </a:xfrm>
                    <a:prstGeom prst="rect">
                      <a:avLst/>
                    </a:prstGeom>
                  </pic:spPr>
                </pic:pic>
              </a:graphicData>
            </a:graphic>
          </wp:inline>
        </w:drawing>
      </w:r>
    </w:p>
    <w:p w14:paraId="57F8961D" w14:textId="77777777" w:rsidR="00140C02" w:rsidRDefault="00140C02" w:rsidP="004C6005">
      <w:pPr>
        <w:pStyle w:val="ListParagraph"/>
        <w:numPr>
          <w:ilvl w:val="0"/>
          <w:numId w:val="38"/>
        </w:numPr>
        <w:spacing w:line="480" w:lineRule="auto"/>
        <w:jc w:val="left"/>
      </w:pPr>
      <w:r>
        <w:t xml:space="preserve">Open the </w:t>
      </w:r>
      <w:proofErr w:type="spellStart"/>
      <w:r>
        <w:t>app.json</w:t>
      </w:r>
      <w:proofErr w:type="spellEnd"/>
      <w:r>
        <w:t xml:space="preserve"> file for the Test app and find property </w:t>
      </w:r>
      <w:r w:rsidRPr="00BC491C">
        <w:rPr>
          <w:b/>
        </w:rPr>
        <w:t>dependency</w:t>
      </w:r>
    </w:p>
    <w:p w14:paraId="47E86D30" w14:textId="77777777" w:rsidR="008A6A97" w:rsidRDefault="00140C02" w:rsidP="004C6005">
      <w:pPr>
        <w:pStyle w:val="ListParagraph"/>
        <w:numPr>
          <w:ilvl w:val="0"/>
          <w:numId w:val="38"/>
        </w:numPr>
        <w:spacing w:line="480" w:lineRule="auto"/>
        <w:jc w:val="left"/>
      </w:pPr>
      <w:r>
        <w:t xml:space="preserve">Inside the [] add a new dependency. Add {} and fill all properties. You can find the properties by clicking </w:t>
      </w:r>
      <w:proofErr w:type="spellStart"/>
      <w:r>
        <w:t>Ctrl+Space</w:t>
      </w:r>
      <w:proofErr w:type="spellEnd"/>
      <w:r>
        <w:t xml:space="preserve">. You need to add the id, name, publisher, and version of the </w:t>
      </w:r>
      <w:r w:rsidR="008A6A97">
        <w:rPr>
          <w:b/>
        </w:rPr>
        <w:t>Library Assert</w:t>
      </w:r>
      <w:r w:rsidR="008A6A97" w:rsidRPr="003C6BE3">
        <w:t xml:space="preserve"> </w:t>
      </w:r>
    </w:p>
    <w:p w14:paraId="5CEA8EC0" w14:textId="6F517803" w:rsidR="00FC15F4" w:rsidRDefault="00140C02" w:rsidP="004C6005">
      <w:pPr>
        <w:pStyle w:val="ListParagraph"/>
        <w:numPr>
          <w:ilvl w:val="0"/>
          <w:numId w:val="38"/>
        </w:numPr>
        <w:spacing w:line="480" w:lineRule="auto"/>
        <w:jc w:val="left"/>
      </w:pPr>
      <w:r>
        <w:t xml:space="preserve">Save the file and go to the Command Pallet (F1) and run function AL: Download Symbols </w:t>
      </w:r>
    </w:p>
    <w:p w14:paraId="383D96DE" w14:textId="77777777" w:rsidR="008A6A97" w:rsidRPr="00A45F91" w:rsidRDefault="008A6A97" w:rsidP="008A6A97">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3A712B0B" wp14:editId="228D0F41">
            <wp:extent cx="267618" cy="267618"/>
            <wp:effectExtent l="0" t="0" r="0" b="0"/>
            <wp:docPr id="199" name="Graphic 199"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8A6A97" w14:paraId="4EBA5EB2" w14:textId="77777777" w:rsidTr="000B213F">
        <w:tc>
          <w:tcPr>
            <w:tcW w:w="8636" w:type="dxa"/>
            <w:tcBorders>
              <w:top w:val="double" w:sz="4" w:space="0" w:color="auto"/>
              <w:left w:val="double" w:sz="4" w:space="0" w:color="auto"/>
              <w:bottom w:val="double" w:sz="4" w:space="0" w:color="auto"/>
              <w:right w:val="double" w:sz="4" w:space="0" w:color="auto"/>
            </w:tcBorders>
          </w:tcPr>
          <w:p w14:paraId="2DD1A3AF" w14:textId="77777777" w:rsidR="008A6A97" w:rsidRDefault="008A6A97" w:rsidP="000B213F">
            <w:pPr>
              <w:shd w:val="clear" w:color="auto" w:fill="FFFFFF"/>
              <w:spacing w:line="285" w:lineRule="atLeast"/>
              <w:jc w:val="left"/>
              <w:rPr>
                <w:rFonts w:ascii="Consolas" w:eastAsia="Times New Roman" w:hAnsi="Consolas" w:cs="Times New Roman"/>
                <w:color w:val="000000"/>
                <w:sz w:val="21"/>
                <w:szCs w:val="21"/>
              </w:rPr>
            </w:pPr>
          </w:p>
          <w:p w14:paraId="5E812CAA" w14:textId="77777777" w:rsidR="008A6A97" w:rsidRPr="0094501D" w:rsidRDefault="008A6A97" w:rsidP="000B213F">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0451A5"/>
                <w:sz w:val="21"/>
                <w:szCs w:val="21"/>
              </w:rPr>
              <w:t>"dependencies"</w:t>
            </w:r>
            <w:r w:rsidRPr="0094501D">
              <w:rPr>
                <w:rFonts w:ascii="Consolas" w:eastAsia="Times New Roman" w:hAnsi="Consolas" w:cs="Times New Roman"/>
                <w:color w:val="000000"/>
                <w:sz w:val="21"/>
                <w:szCs w:val="21"/>
              </w:rPr>
              <w:t>: [</w:t>
            </w:r>
          </w:p>
          <w:p w14:paraId="37CD51AA" w14:textId="1754F2C8" w:rsidR="00BC3708" w:rsidRPr="00BC3708" w:rsidRDefault="008A6A97" w:rsidP="00BC3708">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xml:space="preserve">    </w:t>
            </w:r>
            <w:r w:rsidR="00BC3708">
              <w:rPr>
                <w:rFonts w:ascii="Consolas" w:eastAsia="Times New Roman" w:hAnsi="Consolas" w:cs="Times New Roman"/>
                <w:color w:val="000000"/>
                <w:sz w:val="21"/>
                <w:szCs w:val="21"/>
              </w:rPr>
              <w:t>…</w:t>
            </w:r>
          </w:p>
          <w:p w14:paraId="5AC2BE33" w14:textId="77777777" w:rsidR="00BC3708" w:rsidRPr="00BC3708" w:rsidRDefault="00BC3708" w:rsidP="00BC3708">
            <w:pPr>
              <w:shd w:val="clear" w:color="auto" w:fill="FFFFFF"/>
              <w:spacing w:line="285" w:lineRule="atLeast"/>
              <w:jc w:val="left"/>
              <w:rPr>
                <w:rFonts w:ascii="Consolas" w:eastAsia="Times New Roman" w:hAnsi="Consolas" w:cs="Times New Roman"/>
                <w:color w:val="000000"/>
                <w:sz w:val="21"/>
                <w:szCs w:val="21"/>
              </w:rPr>
            </w:pPr>
            <w:r w:rsidRPr="00BC3708">
              <w:rPr>
                <w:rFonts w:ascii="Consolas" w:eastAsia="Times New Roman" w:hAnsi="Consolas" w:cs="Times New Roman"/>
                <w:color w:val="000000"/>
                <w:sz w:val="21"/>
                <w:szCs w:val="21"/>
              </w:rPr>
              <w:t>    {</w:t>
            </w:r>
          </w:p>
          <w:p w14:paraId="7C078364" w14:textId="77777777" w:rsidR="00BC3708" w:rsidRPr="00BC3708" w:rsidRDefault="00BC3708" w:rsidP="00BC3708">
            <w:pPr>
              <w:shd w:val="clear" w:color="auto" w:fill="FFFFFF"/>
              <w:spacing w:line="285" w:lineRule="atLeast"/>
              <w:jc w:val="left"/>
              <w:rPr>
                <w:rFonts w:ascii="Consolas" w:eastAsia="Times New Roman" w:hAnsi="Consolas" w:cs="Times New Roman"/>
                <w:color w:val="000000"/>
                <w:sz w:val="21"/>
                <w:szCs w:val="21"/>
              </w:rPr>
            </w:pPr>
            <w:r w:rsidRPr="00BC3708">
              <w:rPr>
                <w:rFonts w:ascii="Consolas" w:eastAsia="Times New Roman" w:hAnsi="Consolas" w:cs="Times New Roman"/>
                <w:color w:val="000000"/>
                <w:sz w:val="21"/>
                <w:szCs w:val="21"/>
              </w:rPr>
              <w:t xml:space="preserve">      </w:t>
            </w:r>
            <w:r w:rsidRPr="00BC3708">
              <w:rPr>
                <w:rFonts w:ascii="Consolas" w:eastAsia="Times New Roman" w:hAnsi="Consolas" w:cs="Times New Roman"/>
                <w:color w:val="0451A5"/>
                <w:sz w:val="21"/>
                <w:szCs w:val="21"/>
              </w:rPr>
              <w:t>"id"</w:t>
            </w:r>
            <w:r w:rsidRPr="00BC3708">
              <w:rPr>
                <w:rFonts w:ascii="Consolas" w:eastAsia="Times New Roman" w:hAnsi="Consolas" w:cs="Times New Roman"/>
                <w:color w:val="000000"/>
                <w:sz w:val="21"/>
                <w:szCs w:val="21"/>
              </w:rPr>
              <w:t xml:space="preserve">: </w:t>
            </w:r>
            <w:r w:rsidRPr="00BC3708">
              <w:rPr>
                <w:rFonts w:ascii="Consolas" w:eastAsia="Times New Roman" w:hAnsi="Consolas" w:cs="Times New Roman"/>
                <w:color w:val="A31515"/>
                <w:sz w:val="21"/>
                <w:szCs w:val="21"/>
              </w:rPr>
              <w:t>"dd0be2ea-f733-4d65-bb34-a28f4624fb14"</w:t>
            </w:r>
            <w:r w:rsidRPr="00BC3708">
              <w:rPr>
                <w:rFonts w:ascii="Consolas" w:eastAsia="Times New Roman" w:hAnsi="Consolas" w:cs="Times New Roman"/>
                <w:color w:val="000000"/>
                <w:sz w:val="21"/>
                <w:szCs w:val="21"/>
              </w:rPr>
              <w:t>,</w:t>
            </w:r>
          </w:p>
          <w:p w14:paraId="47487D80" w14:textId="77777777" w:rsidR="00BC3708" w:rsidRPr="00BC3708" w:rsidRDefault="00BC3708" w:rsidP="00BC3708">
            <w:pPr>
              <w:shd w:val="clear" w:color="auto" w:fill="FFFFFF"/>
              <w:spacing w:line="285" w:lineRule="atLeast"/>
              <w:jc w:val="left"/>
              <w:rPr>
                <w:rFonts w:ascii="Consolas" w:eastAsia="Times New Roman" w:hAnsi="Consolas" w:cs="Times New Roman"/>
                <w:color w:val="000000"/>
                <w:sz w:val="21"/>
                <w:szCs w:val="21"/>
              </w:rPr>
            </w:pPr>
            <w:r w:rsidRPr="00BC3708">
              <w:rPr>
                <w:rFonts w:ascii="Consolas" w:eastAsia="Times New Roman" w:hAnsi="Consolas" w:cs="Times New Roman"/>
                <w:color w:val="000000"/>
                <w:sz w:val="21"/>
                <w:szCs w:val="21"/>
              </w:rPr>
              <w:t xml:space="preserve">      </w:t>
            </w:r>
            <w:r w:rsidRPr="00BC3708">
              <w:rPr>
                <w:rFonts w:ascii="Consolas" w:eastAsia="Times New Roman" w:hAnsi="Consolas" w:cs="Times New Roman"/>
                <w:color w:val="0451A5"/>
                <w:sz w:val="21"/>
                <w:szCs w:val="21"/>
              </w:rPr>
              <w:t>"name"</w:t>
            </w:r>
            <w:r w:rsidRPr="00BC3708">
              <w:rPr>
                <w:rFonts w:ascii="Consolas" w:eastAsia="Times New Roman" w:hAnsi="Consolas" w:cs="Times New Roman"/>
                <w:color w:val="000000"/>
                <w:sz w:val="21"/>
                <w:szCs w:val="21"/>
              </w:rPr>
              <w:t xml:space="preserve">: </w:t>
            </w:r>
            <w:r w:rsidRPr="00BC3708">
              <w:rPr>
                <w:rFonts w:ascii="Consolas" w:eastAsia="Times New Roman" w:hAnsi="Consolas" w:cs="Times New Roman"/>
                <w:color w:val="A31515"/>
                <w:sz w:val="21"/>
                <w:szCs w:val="21"/>
              </w:rPr>
              <w:t>"Library Assert"</w:t>
            </w:r>
            <w:r w:rsidRPr="00BC3708">
              <w:rPr>
                <w:rFonts w:ascii="Consolas" w:eastAsia="Times New Roman" w:hAnsi="Consolas" w:cs="Times New Roman"/>
                <w:color w:val="000000"/>
                <w:sz w:val="21"/>
                <w:szCs w:val="21"/>
              </w:rPr>
              <w:t>,</w:t>
            </w:r>
          </w:p>
          <w:p w14:paraId="4303802D" w14:textId="77777777" w:rsidR="00BC3708" w:rsidRPr="00BC3708" w:rsidRDefault="00BC3708" w:rsidP="00BC3708">
            <w:pPr>
              <w:shd w:val="clear" w:color="auto" w:fill="FFFFFF"/>
              <w:spacing w:line="285" w:lineRule="atLeast"/>
              <w:jc w:val="left"/>
              <w:rPr>
                <w:rFonts w:ascii="Consolas" w:eastAsia="Times New Roman" w:hAnsi="Consolas" w:cs="Times New Roman"/>
                <w:color w:val="000000"/>
                <w:sz w:val="21"/>
                <w:szCs w:val="21"/>
              </w:rPr>
            </w:pPr>
            <w:r w:rsidRPr="00BC3708">
              <w:rPr>
                <w:rFonts w:ascii="Consolas" w:eastAsia="Times New Roman" w:hAnsi="Consolas" w:cs="Times New Roman"/>
                <w:color w:val="000000"/>
                <w:sz w:val="21"/>
                <w:szCs w:val="21"/>
              </w:rPr>
              <w:t xml:space="preserve">      </w:t>
            </w:r>
            <w:r w:rsidRPr="00BC3708">
              <w:rPr>
                <w:rFonts w:ascii="Consolas" w:eastAsia="Times New Roman" w:hAnsi="Consolas" w:cs="Times New Roman"/>
                <w:color w:val="0451A5"/>
                <w:sz w:val="21"/>
                <w:szCs w:val="21"/>
              </w:rPr>
              <w:t>"publisher"</w:t>
            </w:r>
            <w:r w:rsidRPr="00BC3708">
              <w:rPr>
                <w:rFonts w:ascii="Consolas" w:eastAsia="Times New Roman" w:hAnsi="Consolas" w:cs="Times New Roman"/>
                <w:color w:val="000000"/>
                <w:sz w:val="21"/>
                <w:szCs w:val="21"/>
              </w:rPr>
              <w:t xml:space="preserve">: </w:t>
            </w:r>
            <w:r w:rsidRPr="00BC3708">
              <w:rPr>
                <w:rFonts w:ascii="Consolas" w:eastAsia="Times New Roman" w:hAnsi="Consolas" w:cs="Times New Roman"/>
                <w:color w:val="A31515"/>
                <w:sz w:val="21"/>
                <w:szCs w:val="21"/>
              </w:rPr>
              <w:t>"Microsoft"</w:t>
            </w:r>
            <w:r w:rsidRPr="00BC3708">
              <w:rPr>
                <w:rFonts w:ascii="Consolas" w:eastAsia="Times New Roman" w:hAnsi="Consolas" w:cs="Times New Roman"/>
                <w:color w:val="000000"/>
                <w:sz w:val="21"/>
                <w:szCs w:val="21"/>
              </w:rPr>
              <w:t>,</w:t>
            </w:r>
          </w:p>
          <w:p w14:paraId="78590EAB" w14:textId="77777777" w:rsidR="00BC3708" w:rsidRPr="00BC3708" w:rsidRDefault="00BC3708" w:rsidP="00BC3708">
            <w:pPr>
              <w:shd w:val="clear" w:color="auto" w:fill="FFFFFF"/>
              <w:spacing w:line="285" w:lineRule="atLeast"/>
              <w:jc w:val="left"/>
              <w:rPr>
                <w:rFonts w:ascii="Consolas" w:eastAsia="Times New Roman" w:hAnsi="Consolas" w:cs="Times New Roman"/>
                <w:color w:val="000000"/>
                <w:sz w:val="21"/>
                <w:szCs w:val="21"/>
              </w:rPr>
            </w:pPr>
            <w:r w:rsidRPr="00BC3708">
              <w:rPr>
                <w:rFonts w:ascii="Consolas" w:eastAsia="Times New Roman" w:hAnsi="Consolas" w:cs="Times New Roman"/>
                <w:color w:val="000000"/>
                <w:sz w:val="21"/>
                <w:szCs w:val="21"/>
              </w:rPr>
              <w:t xml:space="preserve">      </w:t>
            </w:r>
            <w:r w:rsidRPr="00BC3708">
              <w:rPr>
                <w:rFonts w:ascii="Consolas" w:eastAsia="Times New Roman" w:hAnsi="Consolas" w:cs="Times New Roman"/>
                <w:color w:val="0451A5"/>
                <w:sz w:val="21"/>
                <w:szCs w:val="21"/>
              </w:rPr>
              <w:t>"version"</w:t>
            </w:r>
            <w:r w:rsidRPr="00BC3708">
              <w:rPr>
                <w:rFonts w:ascii="Consolas" w:eastAsia="Times New Roman" w:hAnsi="Consolas" w:cs="Times New Roman"/>
                <w:color w:val="000000"/>
                <w:sz w:val="21"/>
                <w:szCs w:val="21"/>
              </w:rPr>
              <w:t xml:space="preserve">: </w:t>
            </w:r>
            <w:r w:rsidRPr="00BC3708">
              <w:rPr>
                <w:rFonts w:ascii="Consolas" w:eastAsia="Times New Roman" w:hAnsi="Consolas" w:cs="Times New Roman"/>
                <w:color w:val="A31515"/>
                <w:sz w:val="21"/>
                <w:szCs w:val="21"/>
              </w:rPr>
              <w:t>"20.0.37253.39681"</w:t>
            </w:r>
          </w:p>
          <w:p w14:paraId="0B94AB8A" w14:textId="77777777" w:rsidR="00BC3708" w:rsidRPr="00BC3708" w:rsidRDefault="00BC3708" w:rsidP="00BC3708">
            <w:pPr>
              <w:shd w:val="clear" w:color="auto" w:fill="FFFFFF"/>
              <w:spacing w:line="285" w:lineRule="atLeast"/>
              <w:jc w:val="left"/>
              <w:rPr>
                <w:rFonts w:ascii="Consolas" w:eastAsia="Times New Roman" w:hAnsi="Consolas" w:cs="Times New Roman"/>
                <w:color w:val="000000"/>
                <w:sz w:val="21"/>
                <w:szCs w:val="21"/>
              </w:rPr>
            </w:pPr>
            <w:r w:rsidRPr="00BC3708">
              <w:rPr>
                <w:rFonts w:ascii="Consolas" w:eastAsia="Times New Roman" w:hAnsi="Consolas" w:cs="Times New Roman"/>
                <w:color w:val="000000"/>
                <w:sz w:val="21"/>
                <w:szCs w:val="21"/>
              </w:rPr>
              <w:t>    }</w:t>
            </w:r>
          </w:p>
          <w:p w14:paraId="04C4BB2C" w14:textId="78B44BD0" w:rsidR="008A6A97" w:rsidRPr="0094501D" w:rsidRDefault="008A6A97" w:rsidP="000B213F">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w:t>
            </w:r>
          </w:p>
          <w:p w14:paraId="0A4D336C" w14:textId="77777777" w:rsidR="008A6A97" w:rsidRPr="00912D7E" w:rsidRDefault="008A6A97" w:rsidP="000B213F">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5ECFAFCC" w14:textId="77777777" w:rsidR="008A6A97" w:rsidRDefault="008A6A97" w:rsidP="008A6A97">
      <w:pPr>
        <w:pStyle w:val="ListParagraph"/>
        <w:jc w:val="left"/>
      </w:pPr>
    </w:p>
    <w:p w14:paraId="60981CD8" w14:textId="77777777" w:rsidR="008A6A97" w:rsidRDefault="008A6A97" w:rsidP="008A6A97">
      <w:pPr>
        <w:pStyle w:val="ListParagraph"/>
        <w:jc w:val="left"/>
      </w:pPr>
    </w:p>
    <w:p w14:paraId="7FF2FBF5" w14:textId="37581CB6" w:rsidR="000A41BC" w:rsidRDefault="008A6A97" w:rsidP="000A41BC">
      <w:pPr>
        <w:rPr>
          <w:i/>
          <w:sz w:val="20"/>
        </w:rPr>
      </w:pPr>
      <w:r>
        <w:rPr>
          <w:noProof/>
        </w:rPr>
        <w:lastRenderedPageBreak/>
        <w:drawing>
          <wp:inline distT="0" distB="0" distL="0" distR="0" wp14:anchorId="188EE451" wp14:editId="3CD9B7A4">
            <wp:extent cx="263525" cy="263525"/>
            <wp:effectExtent l="0" t="0" r="3175" b="3175"/>
            <wp:docPr id="200" name="Picture 20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94501D">
        <w:rPr>
          <w:rFonts w:ascii="Bahnschrift Condensed" w:eastAsiaTheme="majorEastAsia" w:hAnsi="Bahnschrift Condensed" w:cstheme="majorBidi"/>
          <w:smallCaps/>
          <w:spacing w:val="40"/>
          <w:sz w:val="32"/>
          <w:szCs w:val="26"/>
        </w:rPr>
        <w:cr/>
      </w:r>
      <w:r>
        <w:rPr>
          <w:i/>
          <w:sz w:val="20"/>
        </w:rPr>
        <w:t xml:space="preserve">In </w:t>
      </w:r>
      <w:proofErr w:type="gramStart"/>
      <w:r>
        <w:rPr>
          <w:i/>
          <w:sz w:val="20"/>
        </w:rPr>
        <w:t>the .</w:t>
      </w:r>
      <w:proofErr w:type="spellStart"/>
      <w:r>
        <w:rPr>
          <w:i/>
          <w:sz w:val="20"/>
        </w:rPr>
        <w:t>alpackage</w:t>
      </w:r>
      <w:proofErr w:type="spellEnd"/>
      <w:proofErr w:type="gramEnd"/>
      <w:r>
        <w:rPr>
          <w:i/>
          <w:sz w:val="20"/>
        </w:rPr>
        <w:t xml:space="preserve"> folder, you will see the new file </w:t>
      </w:r>
      <w:proofErr w:type="spellStart"/>
      <w:r>
        <w:rPr>
          <w:i/>
          <w:sz w:val="20"/>
        </w:rPr>
        <w:t>Microsoft_</w:t>
      </w:r>
      <w:r w:rsidR="00BD4D6E">
        <w:rPr>
          <w:i/>
          <w:sz w:val="20"/>
        </w:rPr>
        <w:t>Library</w:t>
      </w:r>
      <w:proofErr w:type="spellEnd"/>
      <w:r w:rsidR="00BD4D6E">
        <w:rPr>
          <w:i/>
          <w:sz w:val="20"/>
        </w:rPr>
        <w:t xml:space="preserve"> </w:t>
      </w:r>
      <w:proofErr w:type="spellStart"/>
      <w:r w:rsidR="00BD4D6E">
        <w:rPr>
          <w:i/>
          <w:sz w:val="20"/>
        </w:rPr>
        <w:t>Assert</w:t>
      </w:r>
      <w:r>
        <w:rPr>
          <w:i/>
          <w:sz w:val="20"/>
        </w:rPr>
        <w:t>.app</w:t>
      </w:r>
      <w:proofErr w:type="spellEnd"/>
      <w:r>
        <w:rPr>
          <w:i/>
          <w:sz w:val="20"/>
        </w:rPr>
        <w:t xml:space="preserve"> (with the current version).</w:t>
      </w:r>
    </w:p>
    <w:p w14:paraId="4A524463" w14:textId="77777777" w:rsidR="000A41BC" w:rsidRPr="000A41BC" w:rsidRDefault="000A41BC" w:rsidP="000A41BC">
      <w:pPr>
        <w:rPr>
          <w:i/>
          <w:sz w:val="20"/>
        </w:rPr>
      </w:pPr>
    </w:p>
    <w:p w14:paraId="5E4F9AF3" w14:textId="5CC92D95" w:rsidR="000A41BC" w:rsidRDefault="00BA3FAE" w:rsidP="000A41BC">
      <w:pPr>
        <w:pStyle w:val="Heading2"/>
      </w:pPr>
      <w:proofErr w:type="spellStart"/>
      <w:r>
        <w:t>A</w:t>
      </w:r>
      <w:r w:rsidRPr="00BA3FAE">
        <w:t>sserterror</w:t>
      </w:r>
      <w:proofErr w:type="spellEnd"/>
    </w:p>
    <w:p w14:paraId="2EF855F6" w14:textId="3C6EB5F9" w:rsidR="000A41BC" w:rsidRDefault="00BE4BA6" w:rsidP="000A41BC">
      <w:pPr>
        <w:spacing w:line="480" w:lineRule="auto"/>
      </w:pPr>
      <w:r>
        <w:t xml:space="preserve">By default, the tests will fail if the error </w:t>
      </w:r>
      <w:proofErr w:type="gramStart"/>
      <w:r>
        <w:t>would be</w:t>
      </w:r>
      <w:proofErr w:type="gramEnd"/>
      <w:r>
        <w:t xml:space="preserve"> shown. However, in </w:t>
      </w:r>
      <w:r w:rsidR="006E0BA6">
        <w:t xml:space="preserve">some cases, the error is the expected result of the test. This is why in the line that you expect the error it is needed to add </w:t>
      </w:r>
      <w:proofErr w:type="spellStart"/>
      <w:r w:rsidR="006E0BA6" w:rsidRPr="006E0BA6">
        <w:rPr>
          <w:b/>
        </w:rPr>
        <w:t>asserterror</w:t>
      </w:r>
      <w:proofErr w:type="spellEnd"/>
      <w:r w:rsidR="006E0BA6">
        <w:t>. In such cases</w:t>
      </w:r>
      <w:r w:rsidR="00057598">
        <w:t>,</w:t>
      </w:r>
      <w:r w:rsidR="006E0BA6">
        <w:t xml:space="preserve"> </w:t>
      </w:r>
      <w:r w:rsidR="00A71D40">
        <w:t xml:space="preserve">the </w:t>
      </w:r>
      <w:r w:rsidR="006E0BA6">
        <w:t>test would fail</w:t>
      </w:r>
      <w:r w:rsidR="00057598">
        <w:t xml:space="preserve"> if the error would not </w:t>
      </w:r>
      <w:proofErr w:type="spellStart"/>
      <w:r w:rsidR="00057598">
        <w:t>shown</w:t>
      </w:r>
      <w:proofErr w:type="spellEnd"/>
      <w:r w:rsidR="00057598">
        <w:t>.</w:t>
      </w:r>
      <w:r w:rsidR="006E0BA6">
        <w:t xml:space="preserve"> </w:t>
      </w:r>
    </w:p>
    <w:p w14:paraId="65B42FB7" w14:textId="77777777" w:rsidR="00372101" w:rsidRDefault="00372101" w:rsidP="008A6A97">
      <w:pPr>
        <w:rPr>
          <w:i/>
          <w:sz w:val="20"/>
        </w:rPr>
      </w:pPr>
    </w:p>
    <w:p w14:paraId="195C991B" w14:textId="4B9ADDD0" w:rsidR="00350317" w:rsidRPr="001A244F" w:rsidRDefault="00350317" w:rsidP="00350317">
      <w:pPr>
        <w:pStyle w:val="Heading2"/>
      </w:pPr>
      <w:r w:rsidRPr="00E016E8">
        <w:rPr>
          <w:rStyle w:val="BalloonTextChar"/>
          <w:noProof/>
        </w:rPr>
        <w:drawing>
          <wp:inline distT="0" distB="0" distL="0" distR="0" wp14:anchorId="5F4483D8" wp14:editId="6282EC87">
            <wp:extent cx="267618" cy="267618"/>
            <wp:effectExtent l="0" t="0" r="0" b="0"/>
            <wp:docPr id="203" name="Graphic 203"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Check if Starting Date is editable in </w:t>
      </w:r>
      <w:r w:rsidR="00F42A8F">
        <w:t xml:space="preserve">the </w:t>
      </w:r>
      <w:r>
        <w:t>status Released</w:t>
      </w:r>
    </w:p>
    <w:p w14:paraId="5E54F678" w14:textId="01B081AA" w:rsidR="00350317" w:rsidRPr="003C6BE3" w:rsidRDefault="00F42A8F" w:rsidP="00350317">
      <w:pPr>
        <w:spacing w:line="480" w:lineRule="auto"/>
      </w:pPr>
      <w:r w:rsidRPr="00F42A8F">
        <w:t xml:space="preserve">It is time to write the first automated test. </w:t>
      </w:r>
      <w:r w:rsidR="000B789E">
        <w:t>You</w:t>
      </w:r>
      <w:r w:rsidRPr="00F42A8F">
        <w:t xml:space="preserve"> will create </w:t>
      </w:r>
      <w:r>
        <w:t xml:space="preserve">a </w:t>
      </w:r>
      <w:r w:rsidRPr="00F42A8F">
        <w:t xml:space="preserve">simple test </w:t>
      </w:r>
      <w:r w:rsidR="00372101">
        <w:t>that</w:t>
      </w:r>
      <w:r w:rsidRPr="00F42A8F">
        <w:t xml:space="preserve"> will check if it is possible to change the </w:t>
      </w:r>
      <w:r w:rsidRPr="000B789E">
        <w:rPr>
          <w:b/>
        </w:rPr>
        <w:t>Starting Date</w:t>
      </w:r>
      <w:r w:rsidRPr="00F42A8F">
        <w:t xml:space="preserve"> after the bonus </w:t>
      </w:r>
      <w:proofErr w:type="gramStart"/>
      <w:r w:rsidRPr="00F42A8F">
        <w:t>was</w:t>
      </w:r>
      <w:proofErr w:type="gramEnd"/>
      <w:r w:rsidRPr="00F42A8F">
        <w:t xml:space="preserve"> released. </w:t>
      </w:r>
    </w:p>
    <w:p w14:paraId="10A65893" w14:textId="55ABCF23" w:rsidR="001E783C" w:rsidRPr="001E783C" w:rsidRDefault="001E783C" w:rsidP="004C6005">
      <w:pPr>
        <w:pStyle w:val="ListParagraph"/>
        <w:numPr>
          <w:ilvl w:val="0"/>
          <w:numId w:val="39"/>
        </w:numPr>
        <w:spacing w:line="480" w:lineRule="auto"/>
        <w:jc w:val="left"/>
      </w:pPr>
      <w:r w:rsidRPr="001E783C">
        <w:t xml:space="preserve">Create a new file </w:t>
      </w:r>
      <w:r w:rsidR="00771089" w:rsidRPr="00771089">
        <w:rPr>
          <w:b/>
        </w:rPr>
        <w:t>BonusCardTests</w:t>
      </w:r>
      <w:r w:rsidRPr="00771089">
        <w:rPr>
          <w:b/>
        </w:rPr>
        <w:t>.Codeunit.al</w:t>
      </w:r>
      <w:r w:rsidRPr="001E783C">
        <w:t xml:space="preserve"> and create </w:t>
      </w:r>
      <w:r w:rsidR="000B789E">
        <w:t xml:space="preserve">a </w:t>
      </w:r>
      <w:r w:rsidRPr="001E783C">
        <w:t xml:space="preserve">new codeunit. You can use snippet </w:t>
      </w:r>
      <w:proofErr w:type="spellStart"/>
      <w:r w:rsidRPr="000B789E">
        <w:rPr>
          <w:b/>
        </w:rPr>
        <w:t>tcodeunit</w:t>
      </w:r>
      <w:proofErr w:type="spellEnd"/>
      <w:r w:rsidRPr="001E783C">
        <w:t xml:space="preserve"> for that</w:t>
      </w:r>
    </w:p>
    <w:p w14:paraId="58A0AF81" w14:textId="4959FF12" w:rsidR="001E783C" w:rsidRPr="001E783C" w:rsidRDefault="000B789E" w:rsidP="004C6005">
      <w:pPr>
        <w:pStyle w:val="ListParagraph"/>
        <w:numPr>
          <w:ilvl w:val="0"/>
          <w:numId w:val="39"/>
        </w:numPr>
        <w:spacing w:line="480" w:lineRule="auto"/>
        <w:jc w:val="left"/>
      </w:pPr>
      <w:r>
        <w:t>Make</w:t>
      </w:r>
      <w:r w:rsidR="001E783C" w:rsidRPr="001E783C">
        <w:t xml:space="preserve"> sure that </w:t>
      </w:r>
      <w:r w:rsidR="00DB3156">
        <w:t xml:space="preserve">the </w:t>
      </w:r>
      <w:r w:rsidR="001E783C" w:rsidRPr="001E783C">
        <w:t>s</w:t>
      </w:r>
      <w:r>
        <w:t>u</w:t>
      </w:r>
      <w:r w:rsidR="001E783C" w:rsidRPr="001E783C">
        <w:t xml:space="preserve">btype of the codeunit is </w:t>
      </w:r>
      <w:r w:rsidR="001E783C" w:rsidRPr="000B789E">
        <w:rPr>
          <w:b/>
        </w:rPr>
        <w:t>Test</w:t>
      </w:r>
    </w:p>
    <w:p w14:paraId="171822DE" w14:textId="77777777" w:rsidR="0010500D" w:rsidRDefault="001E783C" w:rsidP="004C6005">
      <w:pPr>
        <w:pStyle w:val="ListParagraph"/>
        <w:numPr>
          <w:ilvl w:val="0"/>
          <w:numId w:val="39"/>
        </w:numPr>
        <w:spacing w:line="480" w:lineRule="auto"/>
        <w:jc w:val="left"/>
      </w:pPr>
      <w:r w:rsidRPr="001E783C">
        <w:t xml:space="preserve">Create new global variables in the codeunit </w:t>
      </w:r>
      <w:r w:rsidR="0010500D">
        <w:t>and add:</w:t>
      </w:r>
    </w:p>
    <w:p w14:paraId="59F801FC" w14:textId="2177AC80" w:rsidR="0010500D" w:rsidRDefault="001E783C" w:rsidP="004C6005">
      <w:pPr>
        <w:pStyle w:val="ListParagraph"/>
        <w:numPr>
          <w:ilvl w:val="1"/>
          <w:numId w:val="39"/>
        </w:numPr>
        <w:spacing w:line="480" w:lineRule="auto"/>
        <w:jc w:val="left"/>
      </w:pPr>
      <w:proofErr w:type="spellStart"/>
      <w:r w:rsidRPr="0010500D">
        <w:rPr>
          <w:b/>
        </w:rPr>
        <w:t>LibraryRandom</w:t>
      </w:r>
      <w:proofErr w:type="spellEnd"/>
      <w:r w:rsidRPr="001E783C">
        <w:t>: Codeunit "Library - Random"</w:t>
      </w:r>
    </w:p>
    <w:p w14:paraId="07217B80" w14:textId="1A26460C" w:rsidR="00DB3156" w:rsidRDefault="00DB3156" w:rsidP="004C6005">
      <w:pPr>
        <w:pStyle w:val="ListParagraph"/>
        <w:numPr>
          <w:ilvl w:val="1"/>
          <w:numId w:val="39"/>
        </w:numPr>
        <w:spacing w:line="480" w:lineRule="auto"/>
        <w:jc w:val="left"/>
      </w:pPr>
      <w:proofErr w:type="spellStart"/>
      <w:r>
        <w:rPr>
          <w:b/>
        </w:rPr>
        <w:t>LibraryUtility</w:t>
      </w:r>
      <w:proofErr w:type="spellEnd"/>
      <w:r w:rsidRPr="00DB3156">
        <w:t>:</w:t>
      </w:r>
      <w:r>
        <w:t xml:space="preserve"> Codeunit "</w:t>
      </w:r>
      <w:r w:rsidRPr="001E783C">
        <w:t xml:space="preserve">Library </w:t>
      </w:r>
      <w:r>
        <w:t>–</w:t>
      </w:r>
      <w:r w:rsidRPr="001E783C">
        <w:t xml:space="preserve"> Utility</w:t>
      </w:r>
      <w:r>
        <w:t>"</w:t>
      </w:r>
    </w:p>
    <w:p w14:paraId="2779D93B" w14:textId="1A71063A" w:rsidR="001E783C" w:rsidRPr="001E783C" w:rsidRDefault="001E783C" w:rsidP="004C6005">
      <w:pPr>
        <w:pStyle w:val="ListParagraph"/>
        <w:numPr>
          <w:ilvl w:val="1"/>
          <w:numId w:val="39"/>
        </w:numPr>
        <w:spacing w:line="480" w:lineRule="auto"/>
        <w:jc w:val="left"/>
      </w:pPr>
      <w:r w:rsidRPr="0010500D">
        <w:rPr>
          <w:b/>
        </w:rPr>
        <w:t>Assert</w:t>
      </w:r>
      <w:r w:rsidRPr="001E783C">
        <w:t>: Codeunit Assert</w:t>
      </w:r>
    </w:p>
    <w:p w14:paraId="088F7F75" w14:textId="78852065" w:rsidR="001E783C" w:rsidRPr="001E783C" w:rsidRDefault="001E783C" w:rsidP="004C6005">
      <w:pPr>
        <w:pStyle w:val="ListParagraph"/>
        <w:numPr>
          <w:ilvl w:val="0"/>
          <w:numId w:val="39"/>
        </w:numPr>
        <w:spacing w:line="480" w:lineRule="auto"/>
        <w:jc w:val="left"/>
      </w:pPr>
      <w:r w:rsidRPr="001E783C">
        <w:t xml:space="preserve">Create a new procedure </w:t>
      </w:r>
      <w:r w:rsidR="0010500D">
        <w:t>and name it</w:t>
      </w:r>
      <w:r w:rsidRPr="001E783C">
        <w:t xml:space="preserve"> (without spaces) "Check If Not Possible </w:t>
      </w:r>
      <w:proofErr w:type="gramStart"/>
      <w:r w:rsidRPr="001E783C">
        <w:t>To</w:t>
      </w:r>
      <w:proofErr w:type="gramEnd"/>
      <w:r w:rsidRPr="001E783C">
        <w:t xml:space="preserve"> Change Starting Date In Released Status"</w:t>
      </w:r>
      <w:r w:rsidR="007E2838">
        <w:t xml:space="preserve">. Remember it must be marked as </w:t>
      </w:r>
      <w:r w:rsidR="00437556">
        <w:t xml:space="preserve">a </w:t>
      </w:r>
      <w:r w:rsidR="007E2838" w:rsidRPr="007E2838">
        <w:rPr>
          <w:b/>
        </w:rPr>
        <w:t>Test</w:t>
      </w:r>
    </w:p>
    <w:p w14:paraId="041968E0" w14:textId="231406B9" w:rsidR="001E783C" w:rsidRPr="001E783C" w:rsidRDefault="001E783C" w:rsidP="004C6005">
      <w:pPr>
        <w:pStyle w:val="ListParagraph"/>
        <w:numPr>
          <w:ilvl w:val="0"/>
          <w:numId w:val="39"/>
        </w:numPr>
        <w:spacing w:line="480" w:lineRule="auto"/>
        <w:jc w:val="left"/>
      </w:pPr>
      <w:r w:rsidRPr="001E783C">
        <w:t xml:space="preserve">Add the same </w:t>
      </w:r>
      <w:r w:rsidRPr="00DB3156">
        <w:rPr>
          <w:b/>
        </w:rPr>
        <w:t>[</w:t>
      </w:r>
      <w:r w:rsidR="0010500D" w:rsidRPr="00DB3156">
        <w:rPr>
          <w:b/>
        </w:rPr>
        <w:t>SCENARIO</w:t>
      </w:r>
      <w:r w:rsidRPr="00DB3156">
        <w:rPr>
          <w:b/>
        </w:rPr>
        <w:t>]</w:t>
      </w:r>
      <w:r w:rsidRPr="001E783C">
        <w:t xml:space="preserve"> (with spaces)</w:t>
      </w:r>
    </w:p>
    <w:p w14:paraId="5DD903C8" w14:textId="0006E1E0" w:rsidR="001E783C" w:rsidRPr="001E783C" w:rsidRDefault="000A41BC" w:rsidP="004C6005">
      <w:pPr>
        <w:pStyle w:val="ListParagraph"/>
        <w:numPr>
          <w:ilvl w:val="0"/>
          <w:numId w:val="39"/>
        </w:numPr>
        <w:spacing w:line="480" w:lineRule="auto"/>
        <w:jc w:val="left"/>
      </w:pPr>
      <w:r>
        <w:t xml:space="preserve">Add </w:t>
      </w:r>
      <w:r w:rsidR="001E783C" w:rsidRPr="00DB3156">
        <w:rPr>
          <w:b/>
        </w:rPr>
        <w:t>[</w:t>
      </w:r>
      <w:r w:rsidR="00DB3156" w:rsidRPr="00DB3156">
        <w:rPr>
          <w:b/>
        </w:rPr>
        <w:t>GIVEN</w:t>
      </w:r>
      <w:r w:rsidR="001E783C" w:rsidRPr="00DB3156">
        <w:rPr>
          <w:b/>
        </w:rPr>
        <w:t>]</w:t>
      </w:r>
      <w:r w:rsidR="001E783C" w:rsidRPr="001E783C">
        <w:t xml:space="preserve"> </w:t>
      </w:r>
      <w:r>
        <w:t>–</w:t>
      </w:r>
      <w:r w:rsidR="001E783C" w:rsidRPr="001E783C">
        <w:t xml:space="preserve"> </w:t>
      </w:r>
      <w:r>
        <w:t>"</w:t>
      </w:r>
      <w:proofErr w:type="spellStart"/>
      <w:r w:rsidR="001E783C" w:rsidRPr="001E783C">
        <w:t>Bouns</w:t>
      </w:r>
      <w:proofErr w:type="spellEnd"/>
      <w:r w:rsidR="001E783C" w:rsidRPr="001E783C">
        <w:t xml:space="preserve"> Header </w:t>
      </w:r>
      <w:r w:rsidR="00DB3156">
        <w:t>e</w:t>
      </w:r>
      <w:r w:rsidR="001E783C" w:rsidRPr="001E783C">
        <w:t>xists in status Released</w:t>
      </w:r>
      <w:r>
        <w:t>"</w:t>
      </w:r>
    </w:p>
    <w:p w14:paraId="69730883" w14:textId="4A0175ED" w:rsidR="001E783C" w:rsidRPr="001E783C" w:rsidRDefault="001E783C" w:rsidP="004C6005">
      <w:pPr>
        <w:pStyle w:val="ListParagraph"/>
        <w:numPr>
          <w:ilvl w:val="0"/>
          <w:numId w:val="39"/>
        </w:numPr>
        <w:spacing w:line="480" w:lineRule="auto"/>
        <w:jc w:val="left"/>
      </w:pPr>
      <w:r w:rsidRPr="001E783C">
        <w:t xml:space="preserve">In the section </w:t>
      </w:r>
      <w:r w:rsidRPr="00BB0921">
        <w:rPr>
          <w:b/>
        </w:rPr>
        <w:t>[</w:t>
      </w:r>
      <w:r w:rsidR="00DB3156" w:rsidRPr="00BB0921">
        <w:rPr>
          <w:b/>
        </w:rPr>
        <w:t>GIVEN</w:t>
      </w:r>
      <w:r w:rsidRPr="00BB0921">
        <w:rPr>
          <w:b/>
        </w:rPr>
        <w:t>]</w:t>
      </w:r>
      <w:r w:rsidRPr="001E783C">
        <w:t xml:space="preserve">, </w:t>
      </w:r>
      <w:proofErr w:type="spellStart"/>
      <w:r w:rsidRPr="001E783C">
        <w:t>init</w:t>
      </w:r>
      <w:proofErr w:type="spellEnd"/>
      <w:r w:rsidRPr="001E783C">
        <w:t xml:space="preserve"> new </w:t>
      </w:r>
      <w:r w:rsidRPr="00BB0921">
        <w:rPr>
          <w:b/>
        </w:rPr>
        <w:t>MNB Bonus Header</w:t>
      </w:r>
      <w:r w:rsidRPr="00BB0921">
        <w:t>,</w:t>
      </w:r>
      <w:r w:rsidRPr="001E783C">
        <w:t xml:space="preserve"> assign value to the </w:t>
      </w:r>
      <w:r w:rsidRPr="00DB3156">
        <w:rPr>
          <w:b/>
        </w:rPr>
        <w:t>No</w:t>
      </w:r>
      <w:r w:rsidR="00C658CE">
        <w:rPr>
          <w:b/>
        </w:rPr>
        <w:t>.</w:t>
      </w:r>
      <w:r w:rsidRPr="001E783C">
        <w:t xml:space="preserve"> field. For that use function </w:t>
      </w:r>
      <w:proofErr w:type="spellStart"/>
      <w:proofErr w:type="gramStart"/>
      <w:r w:rsidRPr="004C7299">
        <w:rPr>
          <w:b/>
        </w:rPr>
        <w:t>GetGlobalNoSeriesCode</w:t>
      </w:r>
      <w:proofErr w:type="spellEnd"/>
      <w:r w:rsidRPr="004C7299">
        <w:rPr>
          <w:b/>
        </w:rPr>
        <w:t>(</w:t>
      </w:r>
      <w:proofErr w:type="gramEnd"/>
      <w:r w:rsidRPr="004C7299">
        <w:rPr>
          <w:b/>
        </w:rPr>
        <w:t>)</w:t>
      </w:r>
      <w:r w:rsidRPr="001E783C">
        <w:t xml:space="preserve"> from </w:t>
      </w:r>
      <w:r w:rsidRPr="004C7299">
        <w:rPr>
          <w:b/>
        </w:rPr>
        <w:t>Library - Utility</w:t>
      </w:r>
      <w:r w:rsidRPr="001E783C">
        <w:t xml:space="preserve"> codeunit. Then assign a </w:t>
      </w:r>
      <w:r w:rsidR="000A41BC" w:rsidRPr="00C658CE">
        <w:rPr>
          <w:b/>
        </w:rPr>
        <w:t>S</w:t>
      </w:r>
      <w:r w:rsidRPr="00C658CE">
        <w:rPr>
          <w:b/>
        </w:rPr>
        <w:t>tatus</w:t>
      </w:r>
      <w:r w:rsidRPr="001E783C">
        <w:t xml:space="preserve"> </w:t>
      </w:r>
      <w:r w:rsidRPr="001E783C">
        <w:lastRenderedPageBreak/>
        <w:t xml:space="preserve">to be </w:t>
      </w:r>
      <w:r w:rsidRPr="000A41BC">
        <w:rPr>
          <w:b/>
        </w:rPr>
        <w:t>Released</w:t>
      </w:r>
      <w:r w:rsidRPr="001E783C">
        <w:t xml:space="preserve"> and insert the record</w:t>
      </w:r>
      <w:r w:rsidR="000A41BC">
        <w:t xml:space="preserve"> (do not make validate and do not run triggers in the Insert method)</w:t>
      </w:r>
    </w:p>
    <w:p w14:paraId="7D1A8944" w14:textId="3E1D1A80" w:rsidR="001E783C" w:rsidRPr="001E783C" w:rsidRDefault="001E783C" w:rsidP="004C6005">
      <w:pPr>
        <w:pStyle w:val="ListParagraph"/>
        <w:numPr>
          <w:ilvl w:val="0"/>
          <w:numId w:val="39"/>
        </w:numPr>
        <w:spacing w:line="480" w:lineRule="auto"/>
        <w:jc w:val="left"/>
      </w:pPr>
      <w:r w:rsidRPr="001E783C">
        <w:t xml:space="preserve">Add </w:t>
      </w:r>
      <w:r w:rsidRPr="000A41BC">
        <w:rPr>
          <w:b/>
        </w:rPr>
        <w:t>[</w:t>
      </w:r>
      <w:r w:rsidR="000A41BC" w:rsidRPr="000A41BC">
        <w:rPr>
          <w:b/>
        </w:rPr>
        <w:t>WHEN</w:t>
      </w:r>
      <w:r w:rsidRPr="000A41BC">
        <w:rPr>
          <w:b/>
        </w:rPr>
        <w:t>]</w:t>
      </w:r>
      <w:r w:rsidRPr="001E783C">
        <w:t xml:space="preserve"> </w:t>
      </w:r>
      <w:proofErr w:type="gramStart"/>
      <w:r w:rsidRPr="001E783C">
        <w:t xml:space="preserve">-  </w:t>
      </w:r>
      <w:r w:rsidR="000A41BC">
        <w:t>"</w:t>
      </w:r>
      <w:proofErr w:type="gramEnd"/>
      <w:r w:rsidRPr="001E783C">
        <w:t>Validate the Starting Date directly in the code</w:t>
      </w:r>
      <w:r w:rsidR="000A41BC">
        <w:t>"</w:t>
      </w:r>
    </w:p>
    <w:p w14:paraId="7E10E352" w14:textId="4F178B02" w:rsidR="001E783C" w:rsidRPr="001E783C" w:rsidRDefault="001E783C" w:rsidP="004C6005">
      <w:pPr>
        <w:pStyle w:val="ListParagraph"/>
        <w:numPr>
          <w:ilvl w:val="0"/>
          <w:numId w:val="39"/>
        </w:numPr>
        <w:spacing w:line="480" w:lineRule="auto"/>
        <w:jc w:val="left"/>
      </w:pPr>
      <w:r w:rsidRPr="001E783C">
        <w:t xml:space="preserve">In the </w:t>
      </w:r>
      <w:r w:rsidRPr="000A41BC">
        <w:rPr>
          <w:b/>
        </w:rPr>
        <w:t>[</w:t>
      </w:r>
      <w:r w:rsidR="000A41BC" w:rsidRPr="000A41BC">
        <w:rPr>
          <w:b/>
        </w:rPr>
        <w:t>WHEN</w:t>
      </w:r>
      <w:r w:rsidRPr="000A41BC">
        <w:rPr>
          <w:b/>
        </w:rPr>
        <w:t>]</w:t>
      </w:r>
      <w:r w:rsidRPr="001E783C">
        <w:t xml:space="preserve"> section validate the </w:t>
      </w:r>
      <w:r w:rsidRPr="000A41BC">
        <w:rPr>
          <w:b/>
        </w:rPr>
        <w:t>Starting Date</w:t>
      </w:r>
      <w:r w:rsidRPr="001E783C">
        <w:t xml:space="preserve"> field with a random value. For that use function </w:t>
      </w:r>
      <w:proofErr w:type="spellStart"/>
      <w:proofErr w:type="gramStart"/>
      <w:r w:rsidRPr="000A41BC">
        <w:rPr>
          <w:b/>
        </w:rPr>
        <w:t>RandDate</w:t>
      </w:r>
      <w:proofErr w:type="spellEnd"/>
      <w:r w:rsidRPr="000A41BC">
        <w:rPr>
          <w:b/>
        </w:rPr>
        <w:t>(</w:t>
      </w:r>
      <w:proofErr w:type="gramEnd"/>
      <w:r w:rsidRPr="000A41BC">
        <w:rPr>
          <w:b/>
        </w:rPr>
        <w:t>)</w:t>
      </w:r>
      <w:r w:rsidRPr="001E783C">
        <w:t xml:space="preserve"> from the </w:t>
      </w:r>
      <w:r w:rsidRPr="000A41BC">
        <w:rPr>
          <w:b/>
        </w:rPr>
        <w:t>Library - Random</w:t>
      </w:r>
      <w:r w:rsidRPr="001E783C">
        <w:t xml:space="preserve"> codeunit. Remember that in this place you expect the </w:t>
      </w:r>
      <w:proofErr w:type="gramStart"/>
      <w:r w:rsidRPr="001E783C">
        <w:t>error</w:t>
      </w:r>
      <w:proofErr w:type="gramEnd"/>
      <w:r w:rsidRPr="001E783C">
        <w:t xml:space="preserve"> so you need to put in the line </w:t>
      </w:r>
      <w:proofErr w:type="spellStart"/>
      <w:r w:rsidRPr="000A41BC">
        <w:rPr>
          <w:b/>
        </w:rPr>
        <w:t>asserterror</w:t>
      </w:r>
      <w:proofErr w:type="spellEnd"/>
    </w:p>
    <w:p w14:paraId="68EDB719" w14:textId="32C6BA90" w:rsidR="001E783C" w:rsidRPr="001E783C" w:rsidRDefault="001E783C" w:rsidP="004C6005">
      <w:pPr>
        <w:pStyle w:val="ListParagraph"/>
        <w:numPr>
          <w:ilvl w:val="0"/>
          <w:numId w:val="39"/>
        </w:numPr>
        <w:spacing w:line="480" w:lineRule="auto"/>
        <w:jc w:val="left"/>
      </w:pPr>
      <w:r w:rsidRPr="001E783C">
        <w:t xml:space="preserve">Add </w:t>
      </w:r>
      <w:r w:rsidRPr="007E2838">
        <w:rPr>
          <w:b/>
        </w:rPr>
        <w:t>[</w:t>
      </w:r>
      <w:r w:rsidR="007E2838" w:rsidRPr="007E2838">
        <w:rPr>
          <w:b/>
        </w:rPr>
        <w:t>THEN</w:t>
      </w:r>
      <w:r w:rsidRPr="007E2838">
        <w:rPr>
          <w:b/>
        </w:rPr>
        <w:t>]</w:t>
      </w:r>
      <w:r w:rsidRPr="001E783C">
        <w:t xml:space="preserve"> </w:t>
      </w:r>
      <w:proofErr w:type="gramStart"/>
      <w:r w:rsidR="007E2838">
        <w:t>–</w:t>
      </w:r>
      <w:r w:rsidRPr="001E783C">
        <w:t xml:space="preserve">  </w:t>
      </w:r>
      <w:r w:rsidR="007E2838">
        <w:t>"</w:t>
      </w:r>
      <w:proofErr w:type="gramEnd"/>
      <w:r w:rsidRPr="001E783C">
        <w:t>Error is shown that you cannot change the Starting Date in Released status</w:t>
      </w:r>
      <w:r w:rsidR="007E2838">
        <w:t>"</w:t>
      </w:r>
    </w:p>
    <w:p w14:paraId="02963318" w14:textId="553C9C93" w:rsidR="001E783C" w:rsidRPr="001E783C" w:rsidRDefault="001E783C" w:rsidP="004C6005">
      <w:pPr>
        <w:pStyle w:val="ListParagraph"/>
        <w:numPr>
          <w:ilvl w:val="0"/>
          <w:numId w:val="39"/>
        </w:numPr>
        <w:spacing w:line="480" w:lineRule="auto"/>
        <w:jc w:val="left"/>
      </w:pPr>
      <w:r w:rsidRPr="001E783C">
        <w:t xml:space="preserve">In the </w:t>
      </w:r>
      <w:r w:rsidRPr="007E2838">
        <w:rPr>
          <w:b/>
        </w:rPr>
        <w:t>[</w:t>
      </w:r>
      <w:r w:rsidR="007E2838" w:rsidRPr="007E2838">
        <w:rPr>
          <w:b/>
        </w:rPr>
        <w:t>THEN</w:t>
      </w:r>
      <w:r w:rsidRPr="007E2838">
        <w:rPr>
          <w:b/>
        </w:rPr>
        <w:t xml:space="preserve">] </w:t>
      </w:r>
      <w:r w:rsidRPr="001E783C">
        <w:t xml:space="preserve">section add function </w:t>
      </w:r>
      <w:proofErr w:type="spellStart"/>
      <w:proofErr w:type="gramStart"/>
      <w:r w:rsidRPr="007E2838">
        <w:rPr>
          <w:b/>
        </w:rPr>
        <w:t>ExpectedError</w:t>
      </w:r>
      <w:proofErr w:type="spellEnd"/>
      <w:r w:rsidRPr="007E2838">
        <w:rPr>
          <w:b/>
        </w:rPr>
        <w:t>(</w:t>
      </w:r>
      <w:proofErr w:type="gramEnd"/>
      <w:r w:rsidRPr="007E2838">
        <w:rPr>
          <w:b/>
        </w:rPr>
        <w:t>)</w:t>
      </w:r>
      <w:r w:rsidRPr="001E783C">
        <w:t xml:space="preserve"> from the </w:t>
      </w:r>
      <w:r w:rsidRPr="007E2838">
        <w:rPr>
          <w:b/>
        </w:rPr>
        <w:t>Assert</w:t>
      </w:r>
      <w:r w:rsidRPr="001E783C">
        <w:t xml:space="preserve"> codeunit. In the expected error add </w:t>
      </w:r>
      <w:r w:rsidRPr="007E2838">
        <w:rPr>
          <w:i/>
        </w:rPr>
        <w:t>'</w:t>
      </w:r>
      <w:r w:rsidR="0041679F" w:rsidRPr="0041679F">
        <w:rPr>
          <w:rFonts w:ascii="Segoe UI" w:hAnsi="Segoe UI" w:cs="Segoe UI"/>
          <w:i/>
          <w:color w:val="212121"/>
          <w:sz w:val="21"/>
          <w:szCs w:val="21"/>
          <w:shd w:val="clear" w:color="auto" w:fill="FFFFFF"/>
        </w:rPr>
        <w:t>Status cannot be Released</w:t>
      </w:r>
      <w:r w:rsidR="0041679F">
        <w:rPr>
          <w:rFonts w:ascii="Segoe UI" w:hAnsi="Segoe UI" w:cs="Segoe UI"/>
          <w:color w:val="212121"/>
          <w:sz w:val="21"/>
          <w:szCs w:val="21"/>
          <w:shd w:val="clear" w:color="auto" w:fill="FFFFFF"/>
        </w:rPr>
        <w:t>'</w:t>
      </w:r>
    </w:p>
    <w:p w14:paraId="5732E09B" w14:textId="40D2A1A6" w:rsidR="001E783C" w:rsidRPr="001E783C" w:rsidRDefault="001E783C" w:rsidP="004C6005">
      <w:pPr>
        <w:pStyle w:val="ListParagraph"/>
        <w:numPr>
          <w:ilvl w:val="0"/>
          <w:numId w:val="39"/>
        </w:numPr>
        <w:spacing w:line="480" w:lineRule="auto"/>
        <w:jc w:val="left"/>
      </w:pPr>
      <w:r w:rsidRPr="001E783C">
        <w:t xml:space="preserve"> </w:t>
      </w:r>
      <w:r w:rsidR="007E2838">
        <w:t xml:space="preserve">Publish the extension and open </w:t>
      </w:r>
      <w:r w:rsidR="00BD6847">
        <w:t xml:space="preserve">the </w:t>
      </w:r>
      <w:r w:rsidR="007E2838" w:rsidRPr="007E2838">
        <w:rPr>
          <w:b/>
        </w:rPr>
        <w:t>AL Test Tool</w:t>
      </w:r>
      <w:r w:rsidR="007E2838">
        <w:t xml:space="preserve"> page</w:t>
      </w:r>
      <w:r w:rsidRPr="001E783C">
        <w:tab/>
      </w:r>
    </w:p>
    <w:p w14:paraId="7C8040D7" w14:textId="6B902CF3" w:rsidR="00350317" w:rsidRDefault="003F6C93" w:rsidP="004C6005">
      <w:pPr>
        <w:pStyle w:val="ListParagraph"/>
        <w:numPr>
          <w:ilvl w:val="0"/>
          <w:numId w:val="39"/>
        </w:numPr>
        <w:spacing w:line="480" w:lineRule="auto"/>
        <w:jc w:val="left"/>
      </w:pPr>
      <w:r>
        <w:t xml:space="preserve">Run Action </w:t>
      </w:r>
      <w:r w:rsidRPr="00BD6847">
        <w:rPr>
          <w:b/>
        </w:rPr>
        <w:t>Get Test Codeunits</w:t>
      </w:r>
      <w:r>
        <w:t xml:space="preserve"> and choose your </w:t>
      </w:r>
      <w:r w:rsidR="008C5063">
        <w:t>codeunit</w:t>
      </w:r>
    </w:p>
    <w:p w14:paraId="51093851" w14:textId="11D84BC1" w:rsidR="00BE10AF" w:rsidRDefault="00BD6847" w:rsidP="004C6005">
      <w:pPr>
        <w:pStyle w:val="ListParagraph"/>
        <w:numPr>
          <w:ilvl w:val="0"/>
          <w:numId w:val="39"/>
        </w:numPr>
        <w:spacing w:line="480" w:lineRule="auto"/>
        <w:jc w:val="left"/>
      </w:pPr>
      <w:r>
        <w:t xml:space="preserve">Run Action </w:t>
      </w:r>
      <w:r w:rsidRPr="00BD6847">
        <w:rPr>
          <w:b/>
        </w:rPr>
        <w:t xml:space="preserve">Run Tests </w:t>
      </w:r>
      <w:r>
        <w:t>and run all tests</w:t>
      </w:r>
    </w:p>
    <w:p w14:paraId="794D6280" w14:textId="6F66AD09" w:rsidR="00BE10AF" w:rsidRPr="00BE10AF" w:rsidRDefault="00BE10AF"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5C786411" wp14:editId="11A3D957">
            <wp:extent cx="267618" cy="267618"/>
            <wp:effectExtent l="0" t="0" r="0" b="0"/>
            <wp:docPr id="207" name="Graphic 207"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BE10AF" w14:paraId="7D666688" w14:textId="77777777" w:rsidTr="000B213F">
        <w:tc>
          <w:tcPr>
            <w:tcW w:w="8636" w:type="dxa"/>
            <w:tcBorders>
              <w:top w:val="double" w:sz="4" w:space="0" w:color="auto"/>
              <w:left w:val="double" w:sz="4" w:space="0" w:color="auto"/>
              <w:bottom w:val="double" w:sz="4" w:space="0" w:color="auto"/>
              <w:right w:val="double" w:sz="4" w:space="0" w:color="auto"/>
            </w:tcBorders>
          </w:tcPr>
          <w:p w14:paraId="28C8CBC7" w14:textId="77777777" w:rsidR="00BE10AF" w:rsidRDefault="00BE10AF" w:rsidP="000B213F">
            <w:pPr>
              <w:shd w:val="clear" w:color="auto" w:fill="FFFFFF"/>
              <w:spacing w:line="285" w:lineRule="atLeast"/>
              <w:jc w:val="left"/>
              <w:rPr>
                <w:rFonts w:ascii="Consolas" w:eastAsia="Times New Roman" w:hAnsi="Consolas" w:cs="Times New Roman"/>
                <w:color w:val="000000"/>
                <w:sz w:val="21"/>
                <w:szCs w:val="21"/>
              </w:rPr>
            </w:pPr>
          </w:p>
          <w:p w14:paraId="09A659BA"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FF"/>
                <w:sz w:val="21"/>
                <w:szCs w:val="21"/>
              </w:rPr>
              <w:t>codeunit</w:t>
            </w:r>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098658"/>
                <w:sz w:val="21"/>
                <w:szCs w:val="21"/>
              </w:rPr>
              <w:t>50100</w:t>
            </w:r>
            <w:r w:rsidRPr="00A71D40">
              <w:rPr>
                <w:rFonts w:ascii="Consolas" w:eastAsia="Times New Roman" w:hAnsi="Consolas" w:cs="Times New Roman"/>
                <w:color w:val="000000"/>
                <w:sz w:val="21"/>
                <w:szCs w:val="21"/>
              </w:rPr>
              <w:t xml:space="preserve"> "MNB Bonus Card Tests"</w:t>
            </w:r>
          </w:p>
          <w:p w14:paraId="4DCCDE4E"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w:t>
            </w:r>
          </w:p>
          <w:p w14:paraId="477936D8"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Subtype = </w:t>
            </w:r>
            <w:proofErr w:type="gramStart"/>
            <w:r w:rsidRPr="00A71D40">
              <w:rPr>
                <w:rFonts w:ascii="Consolas" w:eastAsia="Times New Roman" w:hAnsi="Consolas" w:cs="Times New Roman"/>
                <w:color w:val="000000"/>
                <w:sz w:val="21"/>
                <w:szCs w:val="21"/>
              </w:rPr>
              <w:t>Test;</w:t>
            </w:r>
            <w:proofErr w:type="gramEnd"/>
          </w:p>
          <w:p w14:paraId="1039D483"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p>
          <w:p w14:paraId="159A697A"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AF00DB"/>
                <w:sz w:val="21"/>
                <w:szCs w:val="21"/>
              </w:rPr>
              <w:t>var</w:t>
            </w:r>
          </w:p>
          <w:p w14:paraId="5FCD3686"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proofErr w:type="spellStart"/>
            <w:r w:rsidRPr="00A71D40">
              <w:rPr>
                <w:rFonts w:ascii="Consolas" w:eastAsia="Times New Roman" w:hAnsi="Consolas" w:cs="Times New Roman"/>
                <w:color w:val="000000"/>
                <w:sz w:val="21"/>
                <w:szCs w:val="21"/>
              </w:rPr>
              <w:t>LibraryRandom</w:t>
            </w:r>
            <w:proofErr w:type="spellEnd"/>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0000FF"/>
                <w:sz w:val="21"/>
                <w:szCs w:val="21"/>
              </w:rPr>
              <w:t>Codeunit</w:t>
            </w:r>
            <w:r w:rsidRPr="00A71D40">
              <w:rPr>
                <w:rFonts w:ascii="Consolas" w:eastAsia="Times New Roman" w:hAnsi="Consolas" w:cs="Times New Roman"/>
                <w:color w:val="000000"/>
                <w:sz w:val="21"/>
                <w:szCs w:val="21"/>
              </w:rPr>
              <w:t xml:space="preserve"> "Library - Random</w:t>
            </w:r>
            <w:proofErr w:type="gramStart"/>
            <w:r w:rsidRPr="00A71D40">
              <w:rPr>
                <w:rFonts w:ascii="Consolas" w:eastAsia="Times New Roman" w:hAnsi="Consolas" w:cs="Times New Roman"/>
                <w:color w:val="000000"/>
                <w:sz w:val="21"/>
                <w:szCs w:val="21"/>
              </w:rPr>
              <w:t>";</w:t>
            </w:r>
            <w:proofErr w:type="gramEnd"/>
          </w:p>
          <w:p w14:paraId="5EB19E46"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proofErr w:type="spellStart"/>
            <w:r w:rsidRPr="00A71D40">
              <w:rPr>
                <w:rFonts w:ascii="Consolas" w:eastAsia="Times New Roman" w:hAnsi="Consolas" w:cs="Times New Roman"/>
                <w:color w:val="000000"/>
                <w:sz w:val="21"/>
                <w:szCs w:val="21"/>
              </w:rPr>
              <w:t>LibraryUtility</w:t>
            </w:r>
            <w:proofErr w:type="spellEnd"/>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0000FF"/>
                <w:sz w:val="21"/>
                <w:szCs w:val="21"/>
              </w:rPr>
              <w:t>Codeunit</w:t>
            </w:r>
            <w:r w:rsidRPr="00A71D40">
              <w:rPr>
                <w:rFonts w:ascii="Consolas" w:eastAsia="Times New Roman" w:hAnsi="Consolas" w:cs="Times New Roman"/>
                <w:color w:val="000000"/>
                <w:sz w:val="21"/>
                <w:szCs w:val="21"/>
              </w:rPr>
              <w:t xml:space="preserve"> "Library - Utility</w:t>
            </w:r>
            <w:proofErr w:type="gramStart"/>
            <w:r w:rsidRPr="00A71D40">
              <w:rPr>
                <w:rFonts w:ascii="Consolas" w:eastAsia="Times New Roman" w:hAnsi="Consolas" w:cs="Times New Roman"/>
                <w:color w:val="000000"/>
                <w:sz w:val="21"/>
                <w:szCs w:val="21"/>
              </w:rPr>
              <w:t>";</w:t>
            </w:r>
            <w:proofErr w:type="gramEnd"/>
          </w:p>
          <w:p w14:paraId="5F11DD56"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Assert: </w:t>
            </w:r>
            <w:r w:rsidRPr="00A71D40">
              <w:rPr>
                <w:rFonts w:ascii="Consolas" w:eastAsia="Times New Roman" w:hAnsi="Consolas" w:cs="Times New Roman"/>
                <w:color w:val="0000FF"/>
                <w:sz w:val="21"/>
                <w:szCs w:val="21"/>
              </w:rPr>
              <w:t>Codeunit</w:t>
            </w:r>
            <w:r w:rsidRPr="00A71D40">
              <w:rPr>
                <w:rFonts w:ascii="Consolas" w:eastAsia="Times New Roman" w:hAnsi="Consolas" w:cs="Times New Roman"/>
                <w:color w:val="000000"/>
                <w:sz w:val="21"/>
                <w:szCs w:val="21"/>
              </w:rPr>
              <w:t xml:space="preserve"> </w:t>
            </w:r>
            <w:proofErr w:type="gramStart"/>
            <w:r w:rsidRPr="00A71D40">
              <w:rPr>
                <w:rFonts w:ascii="Consolas" w:eastAsia="Times New Roman" w:hAnsi="Consolas" w:cs="Times New Roman"/>
                <w:color w:val="000000"/>
                <w:sz w:val="21"/>
                <w:szCs w:val="21"/>
              </w:rPr>
              <w:t>Assert;</w:t>
            </w:r>
            <w:proofErr w:type="gramEnd"/>
          </w:p>
          <w:p w14:paraId="4B651A63"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p>
          <w:p w14:paraId="00B22242"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[Test]</w:t>
            </w:r>
          </w:p>
          <w:p w14:paraId="4CD8ECBB"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AF00DB"/>
                <w:sz w:val="21"/>
                <w:szCs w:val="21"/>
              </w:rPr>
              <w:t>procedure</w:t>
            </w:r>
            <w:r w:rsidRPr="00A71D40">
              <w:rPr>
                <w:rFonts w:ascii="Consolas" w:eastAsia="Times New Roman" w:hAnsi="Consolas" w:cs="Times New Roman"/>
                <w:color w:val="000000"/>
                <w:sz w:val="21"/>
                <w:szCs w:val="21"/>
              </w:rPr>
              <w:t xml:space="preserve"> </w:t>
            </w:r>
            <w:proofErr w:type="spellStart"/>
            <w:proofErr w:type="gramStart"/>
            <w:r w:rsidRPr="00A71D40">
              <w:rPr>
                <w:rFonts w:ascii="Consolas" w:eastAsia="Times New Roman" w:hAnsi="Consolas" w:cs="Times New Roman"/>
                <w:color w:val="000000"/>
                <w:sz w:val="21"/>
                <w:szCs w:val="21"/>
              </w:rPr>
              <w:t>CheckIfNotPossibleToChangeStartingDateInReleasedStatus</w:t>
            </w:r>
            <w:proofErr w:type="spellEnd"/>
            <w:r w:rsidRPr="00A71D40">
              <w:rPr>
                <w:rFonts w:ascii="Consolas" w:eastAsia="Times New Roman" w:hAnsi="Consolas" w:cs="Times New Roman"/>
                <w:color w:val="0000FF"/>
                <w:sz w:val="21"/>
                <w:szCs w:val="21"/>
              </w:rPr>
              <w:t>(</w:t>
            </w:r>
            <w:proofErr w:type="gramEnd"/>
            <w:r w:rsidRPr="00A71D40">
              <w:rPr>
                <w:rFonts w:ascii="Consolas" w:eastAsia="Times New Roman" w:hAnsi="Consolas" w:cs="Times New Roman"/>
                <w:color w:val="0000FF"/>
                <w:sz w:val="21"/>
                <w:szCs w:val="21"/>
              </w:rPr>
              <w:t>)</w:t>
            </w:r>
          </w:p>
          <w:p w14:paraId="38FEA8F6"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AF00DB"/>
                <w:sz w:val="21"/>
                <w:szCs w:val="21"/>
              </w:rPr>
              <w:t>var</w:t>
            </w:r>
          </w:p>
          <w:p w14:paraId="1CA4C14F"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proofErr w:type="spellStart"/>
            <w:r w:rsidRPr="00A71D40">
              <w:rPr>
                <w:rFonts w:ascii="Consolas" w:eastAsia="Times New Roman" w:hAnsi="Consolas" w:cs="Times New Roman"/>
                <w:color w:val="000000"/>
                <w:sz w:val="21"/>
                <w:szCs w:val="21"/>
              </w:rPr>
              <w:t>BonusHeader</w:t>
            </w:r>
            <w:proofErr w:type="spellEnd"/>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0000FF"/>
                <w:sz w:val="21"/>
                <w:szCs w:val="21"/>
              </w:rPr>
              <w:t>Record</w:t>
            </w:r>
            <w:r w:rsidRPr="00A71D40">
              <w:rPr>
                <w:rFonts w:ascii="Consolas" w:eastAsia="Times New Roman" w:hAnsi="Consolas" w:cs="Times New Roman"/>
                <w:color w:val="000000"/>
                <w:sz w:val="21"/>
                <w:szCs w:val="21"/>
              </w:rPr>
              <w:t xml:space="preserve"> "MNB Bonus Header</w:t>
            </w:r>
            <w:proofErr w:type="gramStart"/>
            <w:r w:rsidRPr="00A71D40">
              <w:rPr>
                <w:rFonts w:ascii="Consolas" w:eastAsia="Times New Roman" w:hAnsi="Consolas" w:cs="Times New Roman"/>
                <w:color w:val="000000"/>
                <w:sz w:val="21"/>
                <w:szCs w:val="21"/>
              </w:rPr>
              <w:t>";</w:t>
            </w:r>
            <w:proofErr w:type="gramEnd"/>
          </w:p>
          <w:p w14:paraId="7798A24D"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proofErr w:type="spellStart"/>
            <w:r w:rsidRPr="00A71D40">
              <w:rPr>
                <w:rFonts w:ascii="Consolas" w:eastAsia="Times New Roman" w:hAnsi="Consolas" w:cs="Times New Roman"/>
                <w:color w:val="000000"/>
                <w:sz w:val="21"/>
                <w:szCs w:val="21"/>
              </w:rPr>
              <w:t>StatusCannotBeReleasedErr</w:t>
            </w:r>
            <w:proofErr w:type="spellEnd"/>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0000FF"/>
                <w:sz w:val="21"/>
                <w:szCs w:val="21"/>
              </w:rPr>
              <w:t>Label</w:t>
            </w:r>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A31515"/>
                <w:sz w:val="21"/>
                <w:szCs w:val="21"/>
              </w:rPr>
              <w:t>'Status cannot be Released</w:t>
            </w:r>
            <w:proofErr w:type="gramStart"/>
            <w:r w:rsidRPr="00A71D40">
              <w:rPr>
                <w:rFonts w:ascii="Consolas" w:eastAsia="Times New Roman" w:hAnsi="Consolas" w:cs="Times New Roman"/>
                <w:color w:val="A31515"/>
                <w:sz w:val="21"/>
                <w:szCs w:val="21"/>
              </w:rPr>
              <w:t>'</w:t>
            </w:r>
            <w:r w:rsidRPr="00A71D40">
              <w:rPr>
                <w:rFonts w:ascii="Consolas" w:eastAsia="Times New Roman" w:hAnsi="Consolas" w:cs="Times New Roman"/>
                <w:color w:val="000000"/>
                <w:sz w:val="21"/>
                <w:szCs w:val="21"/>
              </w:rPr>
              <w:t>;</w:t>
            </w:r>
            <w:proofErr w:type="gramEnd"/>
          </w:p>
          <w:p w14:paraId="3597636D"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AF00DB"/>
                <w:sz w:val="21"/>
                <w:szCs w:val="21"/>
              </w:rPr>
              <w:t>begin</w:t>
            </w:r>
          </w:p>
          <w:p w14:paraId="0BCE2564"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008000"/>
                <w:sz w:val="21"/>
                <w:szCs w:val="21"/>
              </w:rPr>
              <w:t xml:space="preserve">// [SCENARIO] Check If Not Possible </w:t>
            </w:r>
            <w:proofErr w:type="gramStart"/>
            <w:r w:rsidRPr="00A71D40">
              <w:rPr>
                <w:rFonts w:ascii="Consolas" w:eastAsia="Times New Roman" w:hAnsi="Consolas" w:cs="Times New Roman"/>
                <w:color w:val="008000"/>
                <w:sz w:val="21"/>
                <w:szCs w:val="21"/>
              </w:rPr>
              <w:t>To</w:t>
            </w:r>
            <w:proofErr w:type="gramEnd"/>
            <w:r w:rsidRPr="00A71D40">
              <w:rPr>
                <w:rFonts w:ascii="Consolas" w:eastAsia="Times New Roman" w:hAnsi="Consolas" w:cs="Times New Roman"/>
                <w:color w:val="008000"/>
                <w:sz w:val="21"/>
                <w:szCs w:val="21"/>
              </w:rPr>
              <w:t xml:space="preserve"> Change Starting Date In Released Status</w:t>
            </w:r>
          </w:p>
          <w:p w14:paraId="7E7D2A2B"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008000"/>
                <w:sz w:val="21"/>
                <w:szCs w:val="21"/>
              </w:rPr>
              <w:t xml:space="preserve">// [GIVEN] </w:t>
            </w:r>
            <w:proofErr w:type="spellStart"/>
            <w:r w:rsidRPr="00A71D40">
              <w:rPr>
                <w:rFonts w:ascii="Consolas" w:eastAsia="Times New Roman" w:hAnsi="Consolas" w:cs="Times New Roman"/>
                <w:color w:val="008000"/>
                <w:sz w:val="21"/>
                <w:szCs w:val="21"/>
              </w:rPr>
              <w:t>Bouns</w:t>
            </w:r>
            <w:proofErr w:type="spellEnd"/>
            <w:r w:rsidRPr="00A71D40">
              <w:rPr>
                <w:rFonts w:ascii="Consolas" w:eastAsia="Times New Roman" w:hAnsi="Consolas" w:cs="Times New Roman"/>
                <w:color w:val="008000"/>
                <w:sz w:val="21"/>
                <w:szCs w:val="21"/>
              </w:rPr>
              <w:t xml:space="preserve"> Header exists in status Released </w:t>
            </w:r>
          </w:p>
          <w:p w14:paraId="22C7A058"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proofErr w:type="spellStart"/>
            <w:r w:rsidRPr="00A71D40">
              <w:rPr>
                <w:rFonts w:ascii="Consolas" w:eastAsia="Times New Roman" w:hAnsi="Consolas" w:cs="Times New Roman"/>
                <w:color w:val="000000"/>
                <w:sz w:val="21"/>
                <w:szCs w:val="21"/>
              </w:rPr>
              <w:t>BonusHeader</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Init</w:t>
            </w:r>
            <w:proofErr w:type="spellEnd"/>
            <w:r w:rsidRPr="00A71D40">
              <w:rPr>
                <w:rFonts w:ascii="Consolas" w:eastAsia="Times New Roman" w:hAnsi="Consolas" w:cs="Times New Roman"/>
                <w:color w:val="0000FF"/>
                <w:sz w:val="21"/>
                <w:szCs w:val="21"/>
              </w:rPr>
              <w:t>(</w:t>
            </w:r>
            <w:proofErr w:type="gramStart"/>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w:t>
            </w:r>
            <w:proofErr w:type="gramEnd"/>
          </w:p>
          <w:p w14:paraId="5F5F1906"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proofErr w:type="spellStart"/>
            <w:r w:rsidRPr="00A71D40">
              <w:rPr>
                <w:rFonts w:ascii="Consolas" w:eastAsia="Times New Roman" w:hAnsi="Consolas" w:cs="Times New Roman"/>
                <w:color w:val="000000"/>
                <w:sz w:val="21"/>
                <w:szCs w:val="21"/>
              </w:rPr>
              <w:t>BonusHeader</w:t>
            </w:r>
            <w:proofErr w:type="spellEnd"/>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"No.</w:t>
            </w:r>
            <w:proofErr w:type="gramStart"/>
            <w:r w:rsidRPr="00A71D40">
              <w:rPr>
                <w:rFonts w:ascii="Consolas" w:eastAsia="Times New Roman" w:hAnsi="Consolas" w:cs="Times New Roman"/>
                <w:color w:val="000000"/>
                <w:sz w:val="21"/>
                <w:szCs w:val="21"/>
              </w:rPr>
              <w:t>"</w:t>
            </w:r>
            <w:r w:rsidRPr="00A71D40">
              <w:rPr>
                <w:rFonts w:ascii="Consolas" w:eastAsia="Times New Roman" w:hAnsi="Consolas" w:cs="Times New Roman"/>
                <w:color w:val="0000FF"/>
                <w:sz w:val="21"/>
                <w:szCs w:val="21"/>
              </w:rPr>
              <w:t xml:space="preserve"> :</w:t>
            </w:r>
            <w:proofErr w:type="gramEnd"/>
            <w:r w:rsidRPr="00A71D40">
              <w:rPr>
                <w:rFonts w:ascii="Consolas" w:eastAsia="Times New Roman" w:hAnsi="Consolas" w:cs="Times New Roman"/>
                <w:color w:val="0000FF"/>
                <w:sz w:val="21"/>
                <w:szCs w:val="21"/>
              </w:rPr>
              <w:t xml:space="preserve">= </w:t>
            </w:r>
            <w:proofErr w:type="spellStart"/>
            <w:r w:rsidRPr="00A71D40">
              <w:rPr>
                <w:rFonts w:ascii="Consolas" w:eastAsia="Times New Roman" w:hAnsi="Consolas" w:cs="Times New Roman"/>
                <w:color w:val="000000"/>
                <w:sz w:val="21"/>
                <w:szCs w:val="21"/>
              </w:rPr>
              <w:t>LibraryUtility</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GetGlobalNoSeriesCode</w:t>
            </w:r>
            <w:proofErr w:type="spellEnd"/>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w:t>
            </w:r>
          </w:p>
          <w:p w14:paraId="5E4FD8D7"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proofErr w:type="spellStart"/>
            <w:proofErr w:type="gramStart"/>
            <w:r w:rsidRPr="00A71D40">
              <w:rPr>
                <w:rFonts w:ascii="Consolas" w:eastAsia="Times New Roman" w:hAnsi="Consolas" w:cs="Times New Roman"/>
                <w:color w:val="000000"/>
                <w:sz w:val="21"/>
                <w:szCs w:val="21"/>
              </w:rPr>
              <w:t>BonusHeader</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Status</w:t>
            </w:r>
            <w:proofErr w:type="spellEnd"/>
            <w:r w:rsidRPr="00A71D40">
              <w:rPr>
                <w:rFonts w:ascii="Consolas" w:eastAsia="Times New Roman" w:hAnsi="Consolas" w:cs="Times New Roman"/>
                <w:color w:val="0000FF"/>
                <w:sz w:val="21"/>
                <w:szCs w:val="21"/>
              </w:rPr>
              <w:t xml:space="preserve"> :</w:t>
            </w:r>
            <w:proofErr w:type="gramEnd"/>
            <w:r w:rsidRPr="00A71D40">
              <w:rPr>
                <w:rFonts w:ascii="Consolas" w:eastAsia="Times New Roman" w:hAnsi="Consolas" w:cs="Times New Roman"/>
                <w:color w:val="0000FF"/>
                <w:sz w:val="21"/>
                <w:szCs w:val="21"/>
              </w:rPr>
              <w:t xml:space="preserve">= </w:t>
            </w:r>
            <w:proofErr w:type="spellStart"/>
            <w:r w:rsidRPr="00A71D40">
              <w:rPr>
                <w:rFonts w:ascii="Consolas" w:eastAsia="Times New Roman" w:hAnsi="Consolas" w:cs="Times New Roman"/>
                <w:color w:val="000000"/>
                <w:sz w:val="21"/>
                <w:szCs w:val="21"/>
              </w:rPr>
              <w:t>BonusHeader</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Status</w:t>
            </w:r>
            <w:proofErr w:type="spellEnd"/>
            <w:r w:rsidRPr="00A71D40">
              <w:rPr>
                <w:rFonts w:ascii="Consolas" w:eastAsia="Times New Roman" w:hAnsi="Consolas" w:cs="Times New Roman"/>
                <w:color w:val="000000"/>
                <w:sz w:val="21"/>
                <w:szCs w:val="21"/>
              </w:rPr>
              <w:t>::Released;</w:t>
            </w:r>
          </w:p>
          <w:p w14:paraId="383E8BE5"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lastRenderedPageBreak/>
              <w:t xml:space="preserve">        </w:t>
            </w:r>
            <w:proofErr w:type="spellStart"/>
            <w:r w:rsidRPr="00A71D40">
              <w:rPr>
                <w:rFonts w:ascii="Consolas" w:eastAsia="Times New Roman" w:hAnsi="Consolas" w:cs="Times New Roman"/>
                <w:color w:val="000000"/>
                <w:sz w:val="21"/>
                <w:szCs w:val="21"/>
              </w:rPr>
              <w:t>BonusHeader</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Insert</w:t>
            </w:r>
            <w:proofErr w:type="spellEnd"/>
            <w:r w:rsidRPr="00A71D40">
              <w:rPr>
                <w:rFonts w:ascii="Consolas" w:eastAsia="Times New Roman" w:hAnsi="Consolas" w:cs="Times New Roman"/>
                <w:color w:val="0000FF"/>
                <w:sz w:val="21"/>
                <w:szCs w:val="21"/>
              </w:rPr>
              <w:t>(</w:t>
            </w:r>
            <w:proofErr w:type="gramStart"/>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w:t>
            </w:r>
            <w:proofErr w:type="gramEnd"/>
          </w:p>
          <w:p w14:paraId="52899739"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008000"/>
                <w:sz w:val="21"/>
                <w:szCs w:val="21"/>
              </w:rPr>
              <w:t>// [WHEN] Validate the Starting Date directly in the code</w:t>
            </w:r>
          </w:p>
          <w:p w14:paraId="037B470B"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proofErr w:type="spellStart"/>
            <w:r w:rsidRPr="00A71D40">
              <w:rPr>
                <w:rFonts w:ascii="Consolas" w:eastAsia="Times New Roman" w:hAnsi="Consolas" w:cs="Times New Roman"/>
                <w:color w:val="AF00DB"/>
                <w:sz w:val="21"/>
                <w:szCs w:val="21"/>
              </w:rPr>
              <w:t>asserterror</w:t>
            </w:r>
            <w:proofErr w:type="spellEnd"/>
            <w:r w:rsidRPr="00A71D40">
              <w:rPr>
                <w:rFonts w:ascii="Consolas" w:eastAsia="Times New Roman" w:hAnsi="Consolas" w:cs="Times New Roman"/>
                <w:color w:val="000000"/>
                <w:sz w:val="21"/>
                <w:szCs w:val="21"/>
              </w:rPr>
              <w:t xml:space="preserve"> </w:t>
            </w:r>
            <w:proofErr w:type="spellStart"/>
            <w:r w:rsidRPr="00A71D40">
              <w:rPr>
                <w:rFonts w:ascii="Consolas" w:eastAsia="Times New Roman" w:hAnsi="Consolas" w:cs="Times New Roman"/>
                <w:color w:val="000000"/>
                <w:sz w:val="21"/>
                <w:szCs w:val="21"/>
              </w:rPr>
              <w:t>BonusHeader</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Validate</w:t>
            </w:r>
            <w:proofErr w:type="spellEnd"/>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 xml:space="preserve">"Starting Date", </w:t>
            </w:r>
            <w:proofErr w:type="spellStart"/>
            <w:r w:rsidRPr="00A71D40">
              <w:rPr>
                <w:rFonts w:ascii="Consolas" w:eastAsia="Times New Roman" w:hAnsi="Consolas" w:cs="Times New Roman"/>
                <w:color w:val="000000"/>
                <w:sz w:val="21"/>
                <w:szCs w:val="21"/>
              </w:rPr>
              <w:t>LibraryRandom</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RandDate</w:t>
            </w:r>
            <w:proofErr w:type="spellEnd"/>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98658"/>
                <w:sz w:val="21"/>
                <w:szCs w:val="21"/>
              </w:rPr>
              <w:t>10</w:t>
            </w:r>
            <w:r w:rsidRPr="00A71D40">
              <w:rPr>
                <w:rFonts w:ascii="Consolas" w:eastAsia="Times New Roman" w:hAnsi="Consolas" w:cs="Times New Roman"/>
                <w:color w:val="0000FF"/>
                <w:sz w:val="21"/>
                <w:szCs w:val="21"/>
              </w:rPr>
              <w:t>)</w:t>
            </w:r>
            <w:proofErr w:type="gramStart"/>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w:t>
            </w:r>
            <w:proofErr w:type="gramEnd"/>
          </w:p>
          <w:p w14:paraId="2B61229A" w14:textId="4DD138BA"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008000"/>
                <w:sz w:val="21"/>
                <w:szCs w:val="21"/>
              </w:rPr>
              <w:t xml:space="preserve">// [THEN] Error is shown that you cannot change the Starting Date in </w:t>
            </w:r>
            <w:r w:rsidR="0017097D">
              <w:rPr>
                <w:rFonts w:ascii="Consolas" w:eastAsia="Times New Roman" w:hAnsi="Consolas" w:cs="Times New Roman"/>
                <w:color w:val="008000"/>
                <w:sz w:val="21"/>
                <w:szCs w:val="21"/>
              </w:rPr>
              <w:t xml:space="preserve">the </w:t>
            </w:r>
            <w:r w:rsidRPr="00A71D40">
              <w:rPr>
                <w:rFonts w:ascii="Consolas" w:eastAsia="Times New Roman" w:hAnsi="Consolas" w:cs="Times New Roman"/>
                <w:color w:val="008000"/>
                <w:sz w:val="21"/>
                <w:szCs w:val="21"/>
              </w:rPr>
              <w:t xml:space="preserve">Released status </w:t>
            </w:r>
          </w:p>
          <w:p w14:paraId="48792ADD"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proofErr w:type="spellStart"/>
            <w:r w:rsidRPr="00A71D40">
              <w:rPr>
                <w:rFonts w:ascii="Consolas" w:eastAsia="Times New Roman" w:hAnsi="Consolas" w:cs="Times New Roman"/>
                <w:color w:val="000000"/>
                <w:sz w:val="21"/>
                <w:szCs w:val="21"/>
              </w:rPr>
              <w:t>Assert</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ExpectedError</w:t>
            </w:r>
            <w:proofErr w:type="spellEnd"/>
            <w:r w:rsidRPr="00A71D40">
              <w:rPr>
                <w:rFonts w:ascii="Consolas" w:eastAsia="Times New Roman" w:hAnsi="Consolas" w:cs="Times New Roman"/>
                <w:color w:val="0000FF"/>
                <w:sz w:val="21"/>
                <w:szCs w:val="21"/>
              </w:rPr>
              <w:t>(</w:t>
            </w:r>
            <w:proofErr w:type="spellStart"/>
            <w:r w:rsidRPr="00A71D40">
              <w:rPr>
                <w:rFonts w:ascii="Consolas" w:eastAsia="Times New Roman" w:hAnsi="Consolas" w:cs="Times New Roman"/>
                <w:color w:val="000000"/>
                <w:sz w:val="21"/>
                <w:szCs w:val="21"/>
              </w:rPr>
              <w:t>StatusCannotBeReleasedErr</w:t>
            </w:r>
            <w:proofErr w:type="spellEnd"/>
            <w:proofErr w:type="gramStart"/>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w:t>
            </w:r>
            <w:proofErr w:type="gramEnd"/>
          </w:p>
          <w:p w14:paraId="6B6E2D9C"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proofErr w:type="gramStart"/>
            <w:r w:rsidRPr="00A71D40">
              <w:rPr>
                <w:rFonts w:ascii="Consolas" w:eastAsia="Times New Roman" w:hAnsi="Consolas" w:cs="Times New Roman"/>
                <w:color w:val="AF00DB"/>
                <w:sz w:val="21"/>
                <w:szCs w:val="21"/>
              </w:rPr>
              <w:t>end</w:t>
            </w:r>
            <w:r w:rsidRPr="00A71D40">
              <w:rPr>
                <w:rFonts w:ascii="Consolas" w:eastAsia="Times New Roman" w:hAnsi="Consolas" w:cs="Times New Roman"/>
                <w:color w:val="000000"/>
                <w:sz w:val="21"/>
                <w:szCs w:val="21"/>
              </w:rPr>
              <w:t>;</w:t>
            </w:r>
            <w:proofErr w:type="gramEnd"/>
          </w:p>
          <w:p w14:paraId="7CD8A4E4"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w:t>
            </w:r>
          </w:p>
          <w:p w14:paraId="1E3BF659" w14:textId="2E95BFFC" w:rsidR="00BE10AF" w:rsidRPr="00912D7E" w:rsidRDefault="00BE10AF" w:rsidP="00A71D40">
            <w:pPr>
              <w:shd w:val="clear" w:color="auto" w:fill="FFFFFF"/>
              <w:spacing w:after="240" w:line="285" w:lineRule="atLeast"/>
              <w:jc w:val="left"/>
              <w:rPr>
                <w:rStyle w:val="Heading3Char"/>
                <w:rFonts w:ascii="Consolas" w:eastAsia="Times New Roman" w:hAnsi="Consolas" w:cs="Times New Roman"/>
                <w:smallCaps w:val="0"/>
                <w:color w:val="000000"/>
                <w:spacing w:val="0"/>
                <w:sz w:val="21"/>
                <w:szCs w:val="21"/>
              </w:rPr>
            </w:pPr>
          </w:p>
        </w:tc>
      </w:tr>
    </w:tbl>
    <w:p w14:paraId="6A9A8B3A" w14:textId="77777777" w:rsidR="00BE10AF" w:rsidRDefault="00BE10AF" w:rsidP="00BE10AF">
      <w:pPr>
        <w:spacing w:line="480" w:lineRule="auto"/>
        <w:jc w:val="left"/>
      </w:pPr>
    </w:p>
    <w:p w14:paraId="290313EA" w14:textId="2D1CC14C" w:rsidR="0011266D" w:rsidRDefault="00842220" w:rsidP="0011266D">
      <w:r w:rsidRPr="00842220">
        <w:rPr>
          <w:noProof/>
        </w:rPr>
        <w:drawing>
          <wp:inline distT="0" distB="0" distL="0" distR="0" wp14:anchorId="1E8DE8F5" wp14:editId="42CDEAC9">
            <wp:extent cx="5731510" cy="123825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238250"/>
                    </a:xfrm>
                    <a:prstGeom prst="rect">
                      <a:avLst/>
                    </a:prstGeom>
                  </pic:spPr>
                </pic:pic>
              </a:graphicData>
            </a:graphic>
          </wp:inline>
        </w:drawing>
      </w:r>
    </w:p>
    <w:p w14:paraId="43303FED" w14:textId="2D112D3B" w:rsidR="00A71D40" w:rsidRDefault="00A71D40" w:rsidP="0011266D"/>
    <w:p w14:paraId="4E0AF011" w14:textId="76C5DB3B" w:rsidR="00A71D40" w:rsidRDefault="00A71D40" w:rsidP="00A71D40">
      <w:pPr>
        <w:rPr>
          <w:i/>
          <w:sz w:val="20"/>
        </w:rPr>
      </w:pPr>
      <w:r>
        <w:rPr>
          <w:noProof/>
        </w:rPr>
        <w:drawing>
          <wp:inline distT="0" distB="0" distL="0" distR="0" wp14:anchorId="14A89AF7" wp14:editId="234DA097">
            <wp:extent cx="263525" cy="263525"/>
            <wp:effectExtent l="0" t="0" r="3175" b="3175"/>
            <wp:docPr id="208" name="Picture 20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94501D">
        <w:rPr>
          <w:rFonts w:ascii="Bahnschrift Condensed" w:eastAsiaTheme="majorEastAsia" w:hAnsi="Bahnschrift Condensed" w:cstheme="majorBidi"/>
          <w:smallCaps/>
          <w:spacing w:val="40"/>
          <w:sz w:val="32"/>
          <w:szCs w:val="26"/>
        </w:rPr>
        <w:cr/>
      </w:r>
      <w:r>
        <w:rPr>
          <w:i/>
          <w:sz w:val="20"/>
        </w:rPr>
        <w:t xml:space="preserve">Try to remove </w:t>
      </w:r>
      <w:proofErr w:type="spellStart"/>
      <w:r>
        <w:rPr>
          <w:i/>
          <w:sz w:val="20"/>
        </w:rPr>
        <w:t>asserterror</w:t>
      </w:r>
      <w:proofErr w:type="spellEnd"/>
      <w:r>
        <w:rPr>
          <w:i/>
          <w:sz w:val="20"/>
        </w:rPr>
        <w:t xml:space="preserve"> and see how it looks when an error </w:t>
      </w:r>
      <w:proofErr w:type="gramStart"/>
      <w:r>
        <w:rPr>
          <w:i/>
          <w:sz w:val="20"/>
        </w:rPr>
        <w:t>would occur</w:t>
      </w:r>
      <w:proofErr w:type="gramEnd"/>
      <w:r>
        <w:rPr>
          <w:i/>
          <w:sz w:val="20"/>
        </w:rPr>
        <w:t xml:space="preserve"> – your test should fail.</w:t>
      </w:r>
    </w:p>
    <w:p w14:paraId="07010AE0" w14:textId="77777777" w:rsidR="00A71D40" w:rsidRDefault="00A71D40" w:rsidP="0011266D"/>
    <w:p w14:paraId="0E52E2CA" w14:textId="5118107A" w:rsidR="0011266D" w:rsidRPr="00B16C43" w:rsidRDefault="0011266D" w:rsidP="0011266D">
      <w:pPr>
        <w:pStyle w:val="Heading2"/>
      </w:pPr>
      <w:r>
        <w:t xml:space="preserve">Checking field value with </w:t>
      </w:r>
      <w:proofErr w:type="gramStart"/>
      <w:r>
        <w:t>TestField(</w:t>
      </w:r>
      <w:proofErr w:type="gramEnd"/>
      <w:r>
        <w:t>)</w:t>
      </w:r>
    </w:p>
    <w:p w14:paraId="1D83C755" w14:textId="149E49B4" w:rsidR="0083025F" w:rsidRDefault="0083025F" w:rsidP="0083025F">
      <w:pPr>
        <w:spacing w:line="480" w:lineRule="auto"/>
      </w:pPr>
      <w:r>
        <w:t xml:space="preserve">You can check if the field has proper value and show an error with the if statement and with the error message. This allows you to show the custom error message. </w:t>
      </w:r>
    </w:p>
    <w:p w14:paraId="2C821F64" w14:textId="0CA5EEAF" w:rsidR="0083025F" w:rsidRDefault="0083025F" w:rsidP="0083025F">
      <w:pPr>
        <w:spacing w:line="480" w:lineRule="auto"/>
      </w:pPr>
      <w:r>
        <w:t xml:space="preserve">However, there is one method, that can do the same as custom code does. It is called </w:t>
      </w:r>
      <w:proofErr w:type="gramStart"/>
      <w:r w:rsidRPr="0083025F">
        <w:rPr>
          <w:b/>
        </w:rPr>
        <w:t>TestField(</w:t>
      </w:r>
      <w:proofErr w:type="gramEnd"/>
      <w:r w:rsidRPr="0083025F">
        <w:rPr>
          <w:b/>
        </w:rPr>
        <w:t>)</w:t>
      </w:r>
      <w:r>
        <w:t xml:space="preserve">. In the parameters of the method, you define the field which you </w:t>
      </w:r>
      <w:proofErr w:type="gramStart"/>
      <w:r>
        <w:t>testing</w:t>
      </w:r>
      <w:proofErr w:type="gramEnd"/>
      <w:r>
        <w:t xml:space="preserve"> and you can specify an expected value. If the value </w:t>
      </w:r>
      <w:proofErr w:type="gramStart"/>
      <w:r>
        <w:t>will be</w:t>
      </w:r>
      <w:proofErr w:type="gramEnd"/>
      <w:r>
        <w:t xml:space="preserve"> different, then the standard error will be shown.</w:t>
      </w:r>
    </w:p>
    <w:p w14:paraId="38DF055B" w14:textId="6A4389B8" w:rsidR="0083025F" w:rsidRDefault="0083025F" w:rsidP="0083025F">
      <w:pPr>
        <w:spacing w:line="480" w:lineRule="auto"/>
      </w:pPr>
      <w:r>
        <w:t>With this method, you can also test if the field has an empty value. Then in the method parameters, you specify only the field that you are testing.</w:t>
      </w:r>
    </w:p>
    <w:p w14:paraId="3365054B" w14:textId="138939FE" w:rsidR="0083025F" w:rsidRDefault="0083025F" w:rsidP="0083025F">
      <w:pPr>
        <w:rPr>
          <w:rFonts w:ascii="Bahnschrift Condensed" w:eastAsiaTheme="majorEastAsia" w:hAnsi="Bahnschrift Condensed" w:cstheme="majorBidi"/>
          <w:smallCaps/>
          <w:spacing w:val="40"/>
          <w:sz w:val="28"/>
          <w:szCs w:val="26"/>
        </w:rPr>
      </w:pPr>
      <w:r>
        <w:t>Examples you can find below.</w:t>
      </w:r>
      <w:r w:rsidRPr="0083025F">
        <w:rPr>
          <w:rFonts w:ascii="Bahnschrift Condensed" w:eastAsiaTheme="majorEastAsia" w:hAnsi="Bahnschrift Condensed" w:cstheme="majorBidi"/>
          <w:smallCaps/>
          <w:spacing w:val="40"/>
          <w:sz w:val="28"/>
          <w:szCs w:val="26"/>
        </w:rPr>
        <w:t xml:space="preserve"> </w:t>
      </w:r>
    </w:p>
    <w:tbl>
      <w:tblPr>
        <w:tblStyle w:val="TableGrid"/>
        <w:tblW w:w="0" w:type="auto"/>
        <w:tblInd w:w="360" w:type="dxa"/>
        <w:tblLook w:val="04A0" w:firstRow="1" w:lastRow="0" w:firstColumn="1" w:lastColumn="0" w:noHBand="0" w:noVBand="1"/>
      </w:tblPr>
      <w:tblGrid>
        <w:gridCol w:w="8636"/>
      </w:tblGrid>
      <w:tr w:rsidR="0083025F" w14:paraId="1DF31FD1" w14:textId="77777777" w:rsidTr="000B213F">
        <w:tc>
          <w:tcPr>
            <w:tcW w:w="8636" w:type="dxa"/>
            <w:tcBorders>
              <w:top w:val="double" w:sz="4" w:space="0" w:color="auto"/>
              <w:left w:val="double" w:sz="4" w:space="0" w:color="auto"/>
              <w:bottom w:val="double" w:sz="4" w:space="0" w:color="auto"/>
              <w:right w:val="double" w:sz="4" w:space="0" w:color="auto"/>
            </w:tcBorders>
          </w:tcPr>
          <w:p w14:paraId="4588EBC2" w14:textId="77777777" w:rsidR="0083025F" w:rsidRDefault="0083025F" w:rsidP="000B213F">
            <w:pPr>
              <w:shd w:val="clear" w:color="auto" w:fill="FFFFFF"/>
              <w:spacing w:line="285" w:lineRule="atLeast"/>
              <w:jc w:val="left"/>
              <w:rPr>
                <w:rFonts w:ascii="Consolas" w:eastAsia="Times New Roman" w:hAnsi="Consolas" w:cs="Times New Roman"/>
                <w:color w:val="000000"/>
                <w:sz w:val="21"/>
                <w:szCs w:val="21"/>
              </w:rPr>
            </w:pPr>
          </w:p>
          <w:p w14:paraId="12A7F3CC" w14:textId="77777777" w:rsidR="001E66DC" w:rsidRPr="001E66DC" w:rsidRDefault="001E66DC" w:rsidP="001E66DC">
            <w:pPr>
              <w:shd w:val="clear" w:color="auto" w:fill="FFFFFF"/>
              <w:spacing w:line="285" w:lineRule="atLeast"/>
              <w:jc w:val="left"/>
              <w:rPr>
                <w:rFonts w:ascii="Consolas" w:eastAsia="Times New Roman" w:hAnsi="Consolas" w:cs="Times New Roman"/>
                <w:color w:val="000000"/>
                <w:sz w:val="21"/>
                <w:szCs w:val="21"/>
              </w:rPr>
            </w:pPr>
            <w:proofErr w:type="spellStart"/>
            <w:r w:rsidRPr="001E66DC">
              <w:rPr>
                <w:rFonts w:ascii="Consolas" w:eastAsia="Times New Roman" w:hAnsi="Consolas" w:cs="Times New Roman"/>
                <w:color w:val="000000"/>
                <w:sz w:val="21"/>
                <w:szCs w:val="21"/>
              </w:rPr>
              <w:t>Customer</w:t>
            </w:r>
            <w:r w:rsidRPr="001E66DC">
              <w:rPr>
                <w:rFonts w:ascii="Consolas" w:eastAsia="Times New Roman" w:hAnsi="Consolas" w:cs="Times New Roman"/>
                <w:color w:val="0000FF"/>
                <w:sz w:val="21"/>
                <w:szCs w:val="21"/>
              </w:rPr>
              <w:t>.TestField</w:t>
            </w:r>
            <w:proofErr w:type="spellEnd"/>
            <w:r w:rsidRPr="001E66DC">
              <w:rPr>
                <w:rFonts w:ascii="Consolas" w:eastAsia="Times New Roman" w:hAnsi="Consolas" w:cs="Times New Roman"/>
                <w:color w:val="0000FF"/>
                <w:sz w:val="21"/>
                <w:szCs w:val="21"/>
              </w:rPr>
              <w:t>(</w:t>
            </w:r>
            <w:r w:rsidRPr="001E66DC">
              <w:rPr>
                <w:rFonts w:ascii="Consolas" w:eastAsia="Times New Roman" w:hAnsi="Consolas" w:cs="Times New Roman"/>
                <w:color w:val="000000"/>
                <w:sz w:val="21"/>
                <w:szCs w:val="21"/>
              </w:rPr>
              <w:t>Name</w:t>
            </w:r>
            <w:proofErr w:type="gramStart"/>
            <w:r w:rsidRPr="001E66DC">
              <w:rPr>
                <w:rFonts w:ascii="Consolas" w:eastAsia="Times New Roman" w:hAnsi="Consolas" w:cs="Times New Roman"/>
                <w:color w:val="0000FF"/>
                <w:sz w:val="21"/>
                <w:szCs w:val="21"/>
              </w:rPr>
              <w:t>)</w:t>
            </w:r>
            <w:r w:rsidRPr="001E66DC">
              <w:rPr>
                <w:rFonts w:ascii="Consolas" w:eastAsia="Times New Roman" w:hAnsi="Consolas" w:cs="Times New Roman"/>
                <w:color w:val="000000"/>
                <w:sz w:val="21"/>
                <w:szCs w:val="21"/>
              </w:rPr>
              <w:t>;</w:t>
            </w:r>
            <w:proofErr w:type="gramEnd"/>
          </w:p>
          <w:p w14:paraId="5040908E" w14:textId="77777777" w:rsidR="001E66DC" w:rsidRPr="001E66DC" w:rsidRDefault="001E66DC" w:rsidP="001E66DC">
            <w:pPr>
              <w:shd w:val="clear" w:color="auto" w:fill="FFFFFF"/>
              <w:spacing w:line="285" w:lineRule="atLeast"/>
              <w:jc w:val="left"/>
              <w:rPr>
                <w:rFonts w:ascii="Consolas" w:eastAsia="Times New Roman" w:hAnsi="Consolas" w:cs="Times New Roman"/>
                <w:color w:val="000000"/>
                <w:sz w:val="21"/>
                <w:szCs w:val="21"/>
              </w:rPr>
            </w:pPr>
          </w:p>
          <w:p w14:paraId="57F6814F" w14:textId="77777777" w:rsidR="001E66DC" w:rsidRPr="001E66DC" w:rsidRDefault="001E66DC" w:rsidP="001E66DC">
            <w:pPr>
              <w:shd w:val="clear" w:color="auto" w:fill="FFFFFF"/>
              <w:spacing w:line="285" w:lineRule="atLeast"/>
              <w:jc w:val="left"/>
              <w:rPr>
                <w:rFonts w:ascii="Consolas" w:eastAsia="Times New Roman" w:hAnsi="Consolas" w:cs="Times New Roman"/>
                <w:color w:val="000000"/>
                <w:sz w:val="21"/>
                <w:szCs w:val="21"/>
              </w:rPr>
            </w:pPr>
            <w:proofErr w:type="spellStart"/>
            <w:r w:rsidRPr="001E66DC">
              <w:rPr>
                <w:rFonts w:ascii="Consolas" w:eastAsia="Times New Roman" w:hAnsi="Consolas" w:cs="Times New Roman"/>
                <w:color w:val="000000"/>
                <w:sz w:val="21"/>
                <w:szCs w:val="21"/>
              </w:rPr>
              <w:t>Item</w:t>
            </w:r>
            <w:r w:rsidRPr="001E66DC">
              <w:rPr>
                <w:rFonts w:ascii="Consolas" w:eastAsia="Times New Roman" w:hAnsi="Consolas" w:cs="Times New Roman"/>
                <w:color w:val="0000FF"/>
                <w:sz w:val="21"/>
                <w:szCs w:val="21"/>
              </w:rPr>
              <w:t>.TestField</w:t>
            </w:r>
            <w:proofErr w:type="spellEnd"/>
            <w:r w:rsidRPr="001E66DC">
              <w:rPr>
                <w:rFonts w:ascii="Consolas" w:eastAsia="Times New Roman" w:hAnsi="Consolas" w:cs="Times New Roman"/>
                <w:color w:val="0000FF"/>
                <w:sz w:val="21"/>
                <w:szCs w:val="21"/>
              </w:rPr>
              <w:t>(</w:t>
            </w:r>
            <w:r w:rsidRPr="001E66DC">
              <w:rPr>
                <w:rFonts w:ascii="Consolas" w:eastAsia="Times New Roman" w:hAnsi="Consolas" w:cs="Times New Roman"/>
                <w:color w:val="000000"/>
                <w:sz w:val="21"/>
                <w:szCs w:val="21"/>
              </w:rPr>
              <w:t>Blocked, false</w:t>
            </w:r>
            <w:proofErr w:type="gramStart"/>
            <w:r w:rsidRPr="001E66DC">
              <w:rPr>
                <w:rFonts w:ascii="Consolas" w:eastAsia="Times New Roman" w:hAnsi="Consolas" w:cs="Times New Roman"/>
                <w:color w:val="0000FF"/>
                <w:sz w:val="21"/>
                <w:szCs w:val="21"/>
              </w:rPr>
              <w:t>)</w:t>
            </w:r>
            <w:r w:rsidRPr="001E66DC">
              <w:rPr>
                <w:rFonts w:ascii="Consolas" w:eastAsia="Times New Roman" w:hAnsi="Consolas" w:cs="Times New Roman"/>
                <w:color w:val="000000"/>
                <w:sz w:val="21"/>
                <w:szCs w:val="21"/>
              </w:rPr>
              <w:t>;</w:t>
            </w:r>
            <w:proofErr w:type="gramEnd"/>
          </w:p>
          <w:p w14:paraId="64940791" w14:textId="77777777" w:rsidR="0083025F" w:rsidRPr="00912D7E" w:rsidRDefault="0083025F" w:rsidP="000B213F">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13185C1C" w14:textId="77777777" w:rsidR="0083025F" w:rsidRDefault="0083025F" w:rsidP="0083025F">
      <w:pPr>
        <w:pStyle w:val="ListParagraph"/>
        <w:jc w:val="left"/>
      </w:pPr>
    </w:p>
    <w:p w14:paraId="5A3043F5" w14:textId="637D1464" w:rsidR="008C479A" w:rsidRPr="001A244F" w:rsidRDefault="008C479A" w:rsidP="008C479A">
      <w:pPr>
        <w:pStyle w:val="Heading2"/>
      </w:pPr>
      <w:r w:rsidRPr="00E016E8">
        <w:rPr>
          <w:rStyle w:val="BalloonTextChar"/>
          <w:noProof/>
        </w:rPr>
        <w:drawing>
          <wp:inline distT="0" distB="0" distL="0" distR="0" wp14:anchorId="1603DB2C" wp14:editId="2CFBE88C">
            <wp:extent cx="267618" cy="267618"/>
            <wp:effectExtent l="0" t="0" r="0" b="0"/>
            <wp:docPr id="201" name="Graphic 201"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w:t>
      </w:r>
      <w:r w:rsidR="00A71D40">
        <w:t>Check if Customer No. is filled value before release</w:t>
      </w:r>
    </w:p>
    <w:p w14:paraId="48262168" w14:textId="33DBF5D8" w:rsidR="008C479A" w:rsidRPr="003C6BE3" w:rsidRDefault="00A06A1F" w:rsidP="00A07A0D">
      <w:pPr>
        <w:spacing w:line="480" w:lineRule="auto"/>
      </w:pPr>
      <w:r>
        <w:t xml:space="preserve">It turns out that it is possible to release the bonus without </w:t>
      </w:r>
      <w:r w:rsidRPr="00A06A1F">
        <w:rPr>
          <w:b/>
        </w:rPr>
        <w:t>Customer No.</w:t>
      </w:r>
      <w:r>
        <w:t xml:space="preserve"> your system architect said that it should not happen. You need to write the test</w:t>
      </w:r>
      <w:r w:rsidR="00F15658">
        <w:t xml:space="preserve"> that checks it and blocks such possibility.</w:t>
      </w:r>
    </w:p>
    <w:p w14:paraId="79DC5DB5" w14:textId="4521AB39" w:rsidR="008C479A" w:rsidRDefault="00F15658" w:rsidP="004C6005">
      <w:pPr>
        <w:pStyle w:val="ListParagraph"/>
        <w:numPr>
          <w:ilvl w:val="0"/>
          <w:numId w:val="40"/>
        </w:numPr>
        <w:spacing w:line="480" w:lineRule="auto"/>
        <w:jc w:val="left"/>
      </w:pPr>
      <w:r>
        <w:t>Open</w:t>
      </w:r>
      <w:r w:rsidRPr="001E783C">
        <w:t xml:space="preserve"> </w:t>
      </w:r>
      <w:r>
        <w:t>the</w:t>
      </w:r>
      <w:r w:rsidRPr="001E783C">
        <w:t xml:space="preserve"> file </w:t>
      </w:r>
      <w:r w:rsidRPr="00771089">
        <w:rPr>
          <w:b/>
        </w:rPr>
        <w:t>BonusCardTests.Codeunit.al</w:t>
      </w:r>
      <w:r w:rsidRPr="001E783C">
        <w:t xml:space="preserve"> and create </w:t>
      </w:r>
      <w:r>
        <w:t xml:space="preserve">a </w:t>
      </w:r>
      <w:r w:rsidRPr="001E783C">
        <w:t xml:space="preserve">new </w:t>
      </w:r>
      <w:r w:rsidR="00F74A0F">
        <w:t xml:space="preserve">test procedure </w:t>
      </w:r>
      <w:r w:rsidR="00F74A0F" w:rsidRPr="00F74A0F">
        <w:t>"</w:t>
      </w:r>
      <w:r w:rsidR="00F74A0F">
        <w:t xml:space="preserve">Test </w:t>
      </w:r>
      <w:r w:rsidR="00C40067">
        <w:t>I</w:t>
      </w:r>
      <w:r w:rsidR="00F74A0F">
        <w:t xml:space="preserve">f Customer No. </w:t>
      </w:r>
      <w:r w:rsidR="006A2D2E">
        <w:t>H</w:t>
      </w:r>
      <w:r w:rsidR="00F74A0F">
        <w:t xml:space="preserve">ave </w:t>
      </w:r>
      <w:r w:rsidR="006A2D2E">
        <w:t>Value Before Release</w:t>
      </w:r>
      <w:r w:rsidR="00F74A0F" w:rsidRPr="00F74A0F">
        <w:t>"</w:t>
      </w:r>
      <w:r w:rsidR="00F74A0F">
        <w:t>.</w:t>
      </w:r>
      <w:r w:rsidR="00C40067">
        <w:t xml:space="preserve"> </w:t>
      </w:r>
    </w:p>
    <w:p w14:paraId="4D2299E2" w14:textId="77777777" w:rsidR="00C40067" w:rsidRPr="001E783C" w:rsidRDefault="00C40067" w:rsidP="004C6005">
      <w:pPr>
        <w:pStyle w:val="ListParagraph"/>
        <w:numPr>
          <w:ilvl w:val="0"/>
          <w:numId w:val="40"/>
        </w:numPr>
        <w:spacing w:line="480" w:lineRule="auto"/>
        <w:jc w:val="left"/>
      </w:pPr>
      <w:r w:rsidRPr="001E783C">
        <w:t xml:space="preserve">Add the same </w:t>
      </w:r>
      <w:r w:rsidRPr="00DB3156">
        <w:rPr>
          <w:b/>
        </w:rPr>
        <w:t>[SCENARIO]</w:t>
      </w:r>
      <w:r w:rsidRPr="001E783C">
        <w:t xml:space="preserve"> (with spaces)</w:t>
      </w:r>
    </w:p>
    <w:p w14:paraId="43765256" w14:textId="124B7EA4" w:rsidR="00C40067" w:rsidRPr="001E783C" w:rsidRDefault="00C40067" w:rsidP="004C6005">
      <w:pPr>
        <w:pStyle w:val="ListParagraph"/>
        <w:numPr>
          <w:ilvl w:val="0"/>
          <w:numId w:val="40"/>
        </w:numPr>
        <w:spacing w:line="480" w:lineRule="auto"/>
        <w:jc w:val="left"/>
      </w:pPr>
      <w:r>
        <w:t xml:space="preserve">Add </w:t>
      </w:r>
      <w:r w:rsidRPr="00DB3156">
        <w:rPr>
          <w:b/>
        </w:rPr>
        <w:t>[GIVEN]</w:t>
      </w:r>
      <w:r w:rsidRPr="001E783C">
        <w:t xml:space="preserve"> </w:t>
      </w:r>
      <w:r>
        <w:t>–</w:t>
      </w:r>
      <w:r w:rsidRPr="001E783C">
        <w:t xml:space="preserve"> </w:t>
      </w:r>
      <w:r>
        <w:t>"</w:t>
      </w:r>
      <w:proofErr w:type="spellStart"/>
      <w:r w:rsidRPr="001E783C">
        <w:t>Bouns</w:t>
      </w:r>
      <w:proofErr w:type="spellEnd"/>
      <w:r w:rsidRPr="001E783C">
        <w:t xml:space="preserve"> Header </w:t>
      </w:r>
      <w:r>
        <w:t>e</w:t>
      </w:r>
      <w:r w:rsidRPr="001E783C">
        <w:t xml:space="preserve">xists in status </w:t>
      </w:r>
      <w:r>
        <w:t>Open"</w:t>
      </w:r>
    </w:p>
    <w:p w14:paraId="466363C4" w14:textId="0E6B18AD" w:rsidR="00C40067" w:rsidRPr="001E783C" w:rsidRDefault="00C40067" w:rsidP="004C6005">
      <w:pPr>
        <w:pStyle w:val="ListParagraph"/>
        <w:numPr>
          <w:ilvl w:val="0"/>
          <w:numId w:val="40"/>
        </w:numPr>
        <w:spacing w:line="480" w:lineRule="auto"/>
        <w:jc w:val="left"/>
      </w:pPr>
      <w:r w:rsidRPr="001E783C">
        <w:t xml:space="preserve">In the section </w:t>
      </w:r>
      <w:r w:rsidRPr="00BB0921">
        <w:rPr>
          <w:b/>
        </w:rPr>
        <w:t>[GIVEN]</w:t>
      </w:r>
      <w:r w:rsidRPr="001E783C">
        <w:t xml:space="preserve">, </w:t>
      </w:r>
      <w:proofErr w:type="spellStart"/>
      <w:r w:rsidRPr="001E783C">
        <w:t>init</w:t>
      </w:r>
      <w:proofErr w:type="spellEnd"/>
      <w:r w:rsidRPr="001E783C">
        <w:t xml:space="preserve"> new </w:t>
      </w:r>
      <w:r w:rsidRPr="00BB0921">
        <w:rPr>
          <w:b/>
        </w:rPr>
        <w:t>MNB Bonus Header</w:t>
      </w:r>
      <w:r w:rsidRPr="00BB0921">
        <w:t>,</w:t>
      </w:r>
      <w:r w:rsidRPr="001E783C">
        <w:t xml:space="preserve"> assign value to the</w:t>
      </w:r>
      <w:r w:rsidR="00C658CE">
        <w:t xml:space="preserve"> </w:t>
      </w:r>
      <w:r w:rsidRPr="00DB3156">
        <w:rPr>
          <w:b/>
        </w:rPr>
        <w:t>No.</w:t>
      </w:r>
      <w:r w:rsidRPr="001E783C">
        <w:t xml:space="preserve"> field. For that use function </w:t>
      </w:r>
      <w:proofErr w:type="spellStart"/>
      <w:proofErr w:type="gramStart"/>
      <w:r w:rsidRPr="004C7299">
        <w:rPr>
          <w:b/>
        </w:rPr>
        <w:t>GetGlobalNoSeriesCode</w:t>
      </w:r>
      <w:proofErr w:type="spellEnd"/>
      <w:r w:rsidRPr="004C7299">
        <w:rPr>
          <w:b/>
        </w:rPr>
        <w:t>(</w:t>
      </w:r>
      <w:proofErr w:type="gramEnd"/>
      <w:r w:rsidRPr="004C7299">
        <w:rPr>
          <w:b/>
        </w:rPr>
        <w:t>)</w:t>
      </w:r>
      <w:r w:rsidRPr="001E783C">
        <w:t xml:space="preserve"> from </w:t>
      </w:r>
      <w:r w:rsidRPr="004C7299">
        <w:rPr>
          <w:b/>
        </w:rPr>
        <w:t>Library - Utility</w:t>
      </w:r>
      <w:r w:rsidRPr="001E783C">
        <w:t xml:space="preserve"> codeunit. Then assign a </w:t>
      </w:r>
      <w:r>
        <w:t>S</w:t>
      </w:r>
      <w:r w:rsidRPr="001E783C">
        <w:t xml:space="preserve">tatus to be </w:t>
      </w:r>
      <w:r>
        <w:rPr>
          <w:b/>
        </w:rPr>
        <w:t>Open</w:t>
      </w:r>
      <w:r w:rsidRPr="001E783C">
        <w:t xml:space="preserve"> and insert the record</w:t>
      </w:r>
      <w:r>
        <w:t xml:space="preserve"> (do not make validate and do not run triggers in the Insert method)</w:t>
      </w:r>
    </w:p>
    <w:p w14:paraId="5F9FDF9F" w14:textId="4DBB434B" w:rsidR="00C40067" w:rsidRPr="001E783C" w:rsidRDefault="00C40067" w:rsidP="004C6005">
      <w:pPr>
        <w:pStyle w:val="ListParagraph"/>
        <w:numPr>
          <w:ilvl w:val="0"/>
          <w:numId w:val="40"/>
        </w:numPr>
        <w:spacing w:line="480" w:lineRule="auto"/>
        <w:jc w:val="left"/>
      </w:pPr>
      <w:r w:rsidRPr="001E783C">
        <w:t xml:space="preserve">Add </w:t>
      </w:r>
      <w:r w:rsidRPr="000A41BC">
        <w:rPr>
          <w:b/>
        </w:rPr>
        <w:t>[WHEN]</w:t>
      </w:r>
      <w:r w:rsidRPr="001E783C">
        <w:t xml:space="preserve"> </w:t>
      </w:r>
      <w:proofErr w:type="gramStart"/>
      <w:r w:rsidRPr="001E783C">
        <w:t xml:space="preserve">-  </w:t>
      </w:r>
      <w:r>
        <w:t>"</w:t>
      </w:r>
      <w:proofErr w:type="gramEnd"/>
      <w:r>
        <w:t>Change status</w:t>
      </w:r>
      <w:r w:rsidR="00081E8C">
        <w:t xml:space="preserve"> to Released</w:t>
      </w:r>
      <w:r>
        <w:t>"</w:t>
      </w:r>
    </w:p>
    <w:p w14:paraId="1352B8D9" w14:textId="076A20BB" w:rsidR="00C40067" w:rsidRPr="001E783C" w:rsidRDefault="00C40067" w:rsidP="004C6005">
      <w:pPr>
        <w:pStyle w:val="ListParagraph"/>
        <w:numPr>
          <w:ilvl w:val="0"/>
          <w:numId w:val="40"/>
        </w:numPr>
        <w:spacing w:line="480" w:lineRule="auto"/>
        <w:jc w:val="left"/>
      </w:pPr>
      <w:r w:rsidRPr="001E783C">
        <w:t xml:space="preserve">In the </w:t>
      </w:r>
      <w:r w:rsidRPr="000A41BC">
        <w:rPr>
          <w:b/>
        </w:rPr>
        <w:t>[WHEN]</w:t>
      </w:r>
      <w:r w:rsidRPr="001E783C">
        <w:t xml:space="preserve"> section validate the </w:t>
      </w:r>
      <w:r w:rsidR="00081E8C">
        <w:rPr>
          <w:b/>
        </w:rPr>
        <w:t>Status</w:t>
      </w:r>
      <w:r w:rsidRPr="001E783C">
        <w:t xml:space="preserve"> field with a </w:t>
      </w:r>
      <w:r w:rsidR="00081E8C" w:rsidRPr="00081E8C">
        <w:rPr>
          <w:b/>
        </w:rPr>
        <w:t>Released</w:t>
      </w:r>
      <w:r w:rsidRPr="001E783C">
        <w:t xml:space="preserve"> value. Remember that in this place you expect the </w:t>
      </w:r>
      <w:proofErr w:type="gramStart"/>
      <w:r w:rsidRPr="001E783C">
        <w:t>error</w:t>
      </w:r>
      <w:proofErr w:type="gramEnd"/>
      <w:r w:rsidRPr="001E783C">
        <w:t xml:space="preserve"> so you need to put in the line </w:t>
      </w:r>
      <w:proofErr w:type="spellStart"/>
      <w:r w:rsidRPr="000A41BC">
        <w:rPr>
          <w:b/>
        </w:rPr>
        <w:t>asserterror</w:t>
      </w:r>
      <w:proofErr w:type="spellEnd"/>
    </w:p>
    <w:p w14:paraId="74052EC8" w14:textId="5AF7099A" w:rsidR="00081E8C" w:rsidRPr="001E783C" w:rsidRDefault="00081E8C" w:rsidP="004C6005">
      <w:pPr>
        <w:pStyle w:val="ListParagraph"/>
        <w:numPr>
          <w:ilvl w:val="0"/>
          <w:numId w:val="40"/>
        </w:numPr>
        <w:spacing w:line="480" w:lineRule="auto"/>
        <w:jc w:val="left"/>
      </w:pPr>
      <w:r w:rsidRPr="001E783C">
        <w:t xml:space="preserve">Add </w:t>
      </w:r>
      <w:r w:rsidRPr="007E2838">
        <w:rPr>
          <w:b/>
        </w:rPr>
        <w:t>[THEN]</w:t>
      </w:r>
      <w:r w:rsidRPr="001E783C">
        <w:t xml:space="preserve"> </w:t>
      </w:r>
      <w:proofErr w:type="gramStart"/>
      <w:r>
        <w:t>–</w:t>
      </w:r>
      <w:r w:rsidRPr="001E783C">
        <w:t xml:space="preserve">  </w:t>
      </w:r>
      <w:r>
        <w:t>"</w:t>
      </w:r>
      <w:proofErr w:type="gramEnd"/>
      <w:r w:rsidRPr="001E783C">
        <w:t xml:space="preserve">Error is shown that </w:t>
      </w:r>
      <w:r>
        <w:t>Customer No. does not have value"</w:t>
      </w:r>
    </w:p>
    <w:p w14:paraId="05E0AB1E" w14:textId="3D9E5DCB" w:rsidR="00081E8C" w:rsidRPr="001E783C" w:rsidRDefault="00081E8C" w:rsidP="004C6005">
      <w:pPr>
        <w:pStyle w:val="ListParagraph"/>
        <w:numPr>
          <w:ilvl w:val="0"/>
          <w:numId w:val="40"/>
        </w:numPr>
        <w:spacing w:line="480" w:lineRule="auto"/>
        <w:jc w:val="left"/>
      </w:pPr>
      <w:r w:rsidRPr="001E783C">
        <w:t xml:space="preserve">In the </w:t>
      </w:r>
      <w:r w:rsidRPr="007E2838">
        <w:rPr>
          <w:b/>
        </w:rPr>
        <w:t xml:space="preserve">[THEN] </w:t>
      </w:r>
      <w:r w:rsidRPr="001E783C">
        <w:t xml:space="preserve">section add function </w:t>
      </w:r>
      <w:proofErr w:type="spellStart"/>
      <w:proofErr w:type="gramStart"/>
      <w:r w:rsidRPr="007E2838">
        <w:rPr>
          <w:b/>
        </w:rPr>
        <w:t>ExpectedError</w:t>
      </w:r>
      <w:proofErr w:type="spellEnd"/>
      <w:r w:rsidRPr="007E2838">
        <w:rPr>
          <w:b/>
        </w:rPr>
        <w:t>(</w:t>
      </w:r>
      <w:proofErr w:type="gramEnd"/>
      <w:r w:rsidRPr="007E2838">
        <w:rPr>
          <w:b/>
        </w:rPr>
        <w:t>)</w:t>
      </w:r>
      <w:r w:rsidRPr="001E783C">
        <w:t xml:space="preserve"> from the </w:t>
      </w:r>
      <w:r w:rsidRPr="007E2838">
        <w:rPr>
          <w:b/>
        </w:rPr>
        <w:t>Assert</w:t>
      </w:r>
      <w:r w:rsidRPr="001E783C">
        <w:t xml:space="preserve"> codeunit. In the expected error add </w:t>
      </w:r>
      <w:r w:rsidR="009737D4">
        <w:t>'C</w:t>
      </w:r>
      <w:r w:rsidR="009737D4" w:rsidRPr="009737D4">
        <w:rPr>
          <w:i/>
        </w:rPr>
        <w:t>ustomer No. must have a value in Bonus: No.</w:t>
      </w:r>
      <w:r w:rsidR="009737D4">
        <w:rPr>
          <w:i/>
        </w:rPr>
        <w:t>'</w:t>
      </w:r>
    </w:p>
    <w:p w14:paraId="17114623" w14:textId="77777777" w:rsidR="00081E8C" w:rsidRPr="001E783C" w:rsidRDefault="00081E8C" w:rsidP="004C6005">
      <w:pPr>
        <w:pStyle w:val="ListParagraph"/>
        <w:numPr>
          <w:ilvl w:val="0"/>
          <w:numId w:val="40"/>
        </w:numPr>
        <w:spacing w:line="480" w:lineRule="auto"/>
        <w:jc w:val="left"/>
      </w:pPr>
      <w:r w:rsidRPr="001E783C">
        <w:t xml:space="preserve"> </w:t>
      </w:r>
      <w:r>
        <w:t xml:space="preserve">Publish the extension and open the </w:t>
      </w:r>
      <w:r w:rsidRPr="007E2838">
        <w:rPr>
          <w:b/>
        </w:rPr>
        <w:t>AL Test Tool</w:t>
      </w:r>
      <w:r>
        <w:t xml:space="preserve"> page</w:t>
      </w:r>
      <w:r w:rsidRPr="001E783C">
        <w:tab/>
      </w:r>
    </w:p>
    <w:p w14:paraId="0CBC74F3" w14:textId="51AF2CF7" w:rsidR="00081E8C" w:rsidRDefault="00081E8C" w:rsidP="004C6005">
      <w:pPr>
        <w:pStyle w:val="ListParagraph"/>
        <w:numPr>
          <w:ilvl w:val="0"/>
          <w:numId w:val="40"/>
        </w:numPr>
        <w:spacing w:line="480" w:lineRule="auto"/>
        <w:jc w:val="left"/>
      </w:pPr>
      <w:r>
        <w:t xml:space="preserve">Run Action </w:t>
      </w:r>
      <w:r w:rsidR="00475418">
        <w:rPr>
          <w:b/>
        </w:rPr>
        <w:t>Update Test Methods</w:t>
      </w:r>
      <w:r>
        <w:t xml:space="preserve"> </w:t>
      </w:r>
    </w:p>
    <w:p w14:paraId="34DF45A6" w14:textId="77777777" w:rsidR="00081E8C" w:rsidRDefault="00081E8C" w:rsidP="004C6005">
      <w:pPr>
        <w:pStyle w:val="ListParagraph"/>
        <w:numPr>
          <w:ilvl w:val="0"/>
          <w:numId w:val="40"/>
        </w:numPr>
        <w:spacing w:line="480" w:lineRule="auto"/>
        <w:jc w:val="left"/>
      </w:pPr>
      <w:r>
        <w:t xml:space="preserve">Run Action </w:t>
      </w:r>
      <w:r w:rsidRPr="00BD6847">
        <w:rPr>
          <w:b/>
        </w:rPr>
        <w:t xml:space="preserve">Run Tests </w:t>
      </w:r>
      <w:r>
        <w:t>and run all tests</w:t>
      </w:r>
    </w:p>
    <w:p w14:paraId="6CECA27D" w14:textId="1E7D8095" w:rsidR="00C40067" w:rsidRDefault="00C40067" w:rsidP="003942FF">
      <w:pPr>
        <w:pStyle w:val="ListParagraph"/>
        <w:spacing w:line="480" w:lineRule="auto"/>
        <w:jc w:val="left"/>
      </w:pPr>
    </w:p>
    <w:p w14:paraId="3F217667" w14:textId="43C10852" w:rsidR="003942FF" w:rsidRDefault="003942FF" w:rsidP="003942FF">
      <w:pPr>
        <w:rPr>
          <w:i/>
          <w:sz w:val="20"/>
        </w:rPr>
      </w:pPr>
      <w:r>
        <w:rPr>
          <w:noProof/>
        </w:rPr>
        <w:lastRenderedPageBreak/>
        <w:drawing>
          <wp:inline distT="0" distB="0" distL="0" distR="0" wp14:anchorId="01C82636" wp14:editId="766EA275">
            <wp:extent cx="263525" cy="263525"/>
            <wp:effectExtent l="0" t="0" r="3175" b="3175"/>
            <wp:docPr id="209" name="Picture 20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94501D">
        <w:rPr>
          <w:rFonts w:ascii="Bahnschrift Condensed" w:eastAsiaTheme="majorEastAsia" w:hAnsi="Bahnschrift Condensed" w:cstheme="majorBidi"/>
          <w:smallCaps/>
          <w:spacing w:val="40"/>
          <w:sz w:val="32"/>
          <w:szCs w:val="26"/>
        </w:rPr>
        <w:cr/>
      </w:r>
      <w:r>
        <w:rPr>
          <w:i/>
          <w:sz w:val="20"/>
        </w:rPr>
        <w:t>Of course, your test at this moment will fail. This is because no code tests if Customer Number is populated when releasing Bonus.</w:t>
      </w:r>
    </w:p>
    <w:p w14:paraId="5F690362" w14:textId="26459620" w:rsidR="00437556" w:rsidRDefault="00437556" w:rsidP="003942FF">
      <w:pPr>
        <w:rPr>
          <w:i/>
          <w:sz w:val="20"/>
        </w:rPr>
      </w:pPr>
      <w:r w:rsidRPr="00437556">
        <w:rPr>
          <w:i/>
          <w:noProof/>
          <w:sz w:val="20"/>
        </w:rPr>
        <w:drawing>
          <wp:inline distT="0" distB="0" distL="0" distR="0" wp14:anchorId="569D0DA9" wp14:editId="596E5379">
            <wp:extent cx="5731510" cy="109410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094105"/>
                    </a:xfrm>
                    <a:prstGeom prst="rect">
                      <a:avLst/>
                    </a:prstGeom>
                  </pic:spPr>
                </pic:pic>
              </a:graphicData>
            </a:graphic>
          </wp:inline>
        </w:drawing>
      </w:r>
    </w:p>
    <w:p w14:paraId="0E88C693" w14:textId="77777777" w:rsidR="00437556" w:rsidRPr="00BE10AF" w:rsidRDefault="00437556"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473A4267" wp14:editId="2112517F">
            <wp:extent cx="267618" cy="267618"/>
            <wp:effectExtent l="0" t="0" r="0" b="0"/>
            <wp:docPr id="211" name="Graphic 211"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437556" w14:paraId="2345C8EF" w14:textId="77777777" w:rsidTr="000B213F">
        <w:tc>
          <w:tcPr>
            <w:tcW w:w="8636" w:type="dxa"/>
            <w:tcBorders>
              <w:top w:val="double" w:sz="4" w:space="0" w:color="auto"/>
              <w:left w:val="double" w:sz="4" w:space="0" w:color="auto"/>
              <w:bottom w:val="double" w:sz="4" w:space="0" w:color="auto"/>
              <w:right w:val="double" w:sz="4" w:space="0" w:color="auto"/>
            </w:tcBorders>
          </w:tcPr>
          <w:p w14:paraId="30369E3D" w14:textId="77777777" w:rsidR="00437556" w:rsidRDefault="00437556" w:rsidP="000B213F">
            <w:pPr>
              <w:shd w:val="clear" w:color="auto" w:fill="FFFFFF"/>
              <w:spacing w:line="285" w:lineRule="atLeast"/>
              <w:jc w:val="left"/>
              <w:rPr>
                <w:rFonts w:ascii="Consolas" w:eastAsia="Times New Roman" w:hAnsi="Consolas" w:cs="Times New Roman"/>
                <w:color w:val="000000"/>
                <w:sz w:val="21"/>
                <w:szCs w:val="21"/>
              </w:rPr>
            </w:pPr>
          </w:p>
          <w:p w14:paraId="20BF654D" w14:textId="747F14CD"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sidRPr="00B33721">
              <w:rPr>
                <w:rFonts w:ascii="Consolas" w:eastAsia="Times New Roman" w:hAnsi="Consolas" w:cs="Times New Roman"/>
                <w:color w:val="000000"/>
                <w:sz w:val="21"/>
                <w:szCs w:val="21"/>
              </w:rPr>
              <w:t>[Test]</w:t>
            </w:r>
          </w:p>
          <w:p w14:paraId="699DFA5C" w14:textId="4A4E0238"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sidRPr="00B33721">
              <w:rPr>
                <w:rFonts w:ascii="Consolas" w:eastAsia="Times New Roman" w:hAnsi="Consolas" w:cs="Times New Roman"/>
                <w:color w:val="AF00DB"/>
                <w:sz w:val="21"/>
                <w:szCs w:val="21"/>
              </w:rPr>
              <w:t>procedure</w:t>
            </w:r>
            <w:r w:rsidRPr="00B33721">
              <w:rPr>
                <w:rFonts w:ascii="Consolas" w:eastAsia="Times New Roman" w:hAnsi="Consolas" w:cs="Times New Roman"/>
                <w:color w:val="000000"/>
                <w:sz w:val="21"/>
                <w:szCs w:val="21"/>
              </w:rPr>
              <w:t xml:space="preserve"> </w:t>
            </w:r>
            <w:proofErr w:type="gramStart"/>
            <w:r w:rsidRPr="00B33721">
              <w:rPr>
                <w:rFonts w:ascii="Consolas" w:eastAsia="Times New Roman" w:hAnsi="Consolas" w:cs="Times New Roman"/>
                <w:color w:val="000000"/>
                <w:sz w:val="21"/>
                <w:szCs w:val="21"/>
              </w:rPr>
              <w:t>TestIfCustomerNoHaveValueBeforeRelease</w:t>
            </w:r>
            <w:r w:rsidRPr="00B33721">
              <w:rPr>
                <w:rFonts w:ascii="Consolas" w:eastAsia="Times New Roman" w:hAnsi="Consolas" w:cs="Times New Roman"/>
                <w:color w:val="0000FF"/>
                <w:sz w:val="21"/>
                <w:szCs w:val="21"/>
              </w:rPr>
              <w:t>(</w:t>
            </w:r>
            <w:proofErr w:type="gramEnd"/>
            <w:r w:rsidRPr="00B33721">
              <w:rPr>
                <w:rFonts w:ascii="Consolas" w:eastAsia="Times New Roman" w:hAnsi="Consolas" w:cs="Times New Roman"/>
                <w:color w:val="0000FF"/>
                <w:sz w:val="21"/>
                <w:szCs w:val="21"/>
              </w:rPr>
              <w:t>)</w:t>
            </w:r>
          </w:p>
          <w:p w14:paraId="6C9A8EE2" w14:textId="2DB80107"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sidRPr="00B33721">
              <w:rPr>
                <w:rFonts w:ascii="Consolas" w:eastAsia="Times New Roman" w:hAnsi="Consolas" w:cs="Times New Roman"/>
                <w:color w:val="AF00DB"/>
                <w:sz w:val="21"/>
                <w:szCs w:val="21"/>
              </w:rPr>
              <w:t>var</w:t>
            </w:r>
          </w:p>
          <w:p w14:paraId="006870C9" w14:textId="070C257D"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sidRPr="00B33721">
              <w:rPr>
                <w:rFonts w:ascii="Consolas" w:eastAsia="Times New Roman" w:hAnsi="Consolas" w:cs="Times New Roman"/>
                <w:color w:val="000000"/>
                <w:sz w:val="21"/>
                <w:szCs w:val="21"/>
              </w:rPr>
              <w:t> </w:t>
            </w:r>
            <w:proofErr w:type="spellStart"/>
            <w:r w:rsidRPr="00B33721">
              <w:rPr>
                <w:rFonts w:ascii="Consolas" w:eastAsia="Times New Roman" w:hAnsi="Consolas" w:cs="Times New Roman"/>
                <w:color w:val="000000"/>
                <w:sz w:val="21"/>
                <w:szCs w:val="21"/>
              </w:rPr>
              <w:t>BonusHeader</w:t>
            </w:r>
            <w:proofErr w:type="spellEnd"/>
            <w:r w:rsidRPr="00B33721">
              <w:rPr>
                <w:rFonts w:ascii="Consolas" w:eastAsia="Times New Roman" w:hAnsi="Consolas" w:cs="Times New Roman"/>
                <w:color w:val="000000"/>
                <w:sz w:val="21"/>
                <w:szCs w:val="21"/>
              </w:rPr>
              <w:t xml:space="preserve">: </w:t>
            </w:r>
            <w:r w:rsidRPr="00B33721">
              <w:rPr>
                <w:rFonts w:ascii="Consolas" w:eastAsia="Times New Roman" w:hAnsi="Consolas" w:cs="Times New Roman"/>
                <w:color w:val="0000FF"/>
                <w:sz w:val="21"/>
                <w:szCs w:val="21"/>
              </w:rPr>
              <w:t>Record</w:t>
            </w:r>
            <w:r w:rsidRPr="00B33721">
              <w:rPr>
                <w:rFonts w:ascii="Consolas" w:eastAsia="Times New Roman" w:hAnsi="Consolas" w:cs="Times New Roman"/>
                <w:color w:val="000000"/>
                <w:sz w:val="21"/>
                <w:szCs w:val="21"/>
              </w:rPr>
              <w:t xml:space="preserve"> "MNB Bonus Header</w:t>
            </w:r>
            <w:proofErr w:type="gramStart"/>
            <w:r w:rsidRPr="00B33721">
              <w:rPr>
                <w:rFonts w:ascii="Consolas" w:eastAsia="Times New Roman" w:hAnsi="Consolas" w:cs="Times New Roman"/>
                <w:color w:val="000000"/>
                <w:sz w:val="21"/>
                <w:szCs w:val="21"/>
              </w:rPr>
              <w:t>";</w:t>
            </w:r>
            <w:proofErr w:type="gramEnd"/>
          </w:p>
          <w:p w14:paraId="68AC0B32" w14:textId="77777777" w:rsidR="00453889" w:rsidRPr="00453889" w:rsidRDefault="00B33721" w:rsidP="00453889">
            <w:pPr>
              <w:shd w:val="clear" w:color="auto" w:fill="FFFFFF"/>
              <w:spacing w:line="285" w:lineRule="atLeast"/>
              <w:jc w:val="left"/>
              <w:rPr>
                <w:rFonts w:ascii="Consolas" w:eastAsia="Times New Roman" w:hAnsi="Consolas" w:cs="Times New Roman"/>
                <w:color w:val="000000"/>
                <w:sz w:val="21"/>
                <w:szCs w:val="21"/>
              </w:rPr>
            </w:pPr>
            <w:r w:rsidRPr="00B33721">
              <w:rPr>
                <w:rFonts w:ascii="Consolas" w:eastAsia="Times New Roman" w:hAnsi="Consolas" w:cs="Times New Roman"/>
                <w:color w:val="000000"/>
                <w:sz w:val="21"/>
                <w:szCs w:val="21"/>
              </w:rPr>
              <w:t> </w:t>
            </w:r>
            <w:proofErr w:type="spellStart"/>
            <w:r w:rsidR="00453889" w:rsidRPr="00453889">
              <w:rPr>
                <w:rFonts w:ascii="Consolas" w:eastAsia="Times New Roman" w:hAnsi="Consolas" w:cs="Times New Roman"/>
                <w:color w:val="000000"/>
                <w:sz w:val="21"/>
                <w:szCs w:val="21"/>
              </w:rPr>
              <w:t>CustomerNoIsEmptyErr</w:t>
            </w:r>
            <w:proofErr w:type="spellEnd"/>
            <w:r w:rsidR="00453889" w:rsidRPr="00453889">
              <w:rPr>
                <w:rFonts w:ascii="Consolas" w:eastAsia="Times New Roman" w:hAnsi="Consolas" w:cs="Times New Roman"/>
                <w:color w:val="000000"/>
                <w:sz w:val="21"/>
                <w:szCs w:val="21"/>
              </w:rPr>
              <w:t xml:space="preserve">: </w:t>
            </w:r>
            <w:r w:rsidR="00453889" w:rsidRPr="00453889">
              <w:rPr>
                <w:rFonts w:ascii="Consolas" w:eastAsia="Times New Roman" w:hAnsi="Consolas" w:cs="Times New Roman"/>
                <w:color w:val="0000FF"/>
                <w:sz w:val="21"/>
                <w:szCs w:val="21"/>
              </w:rPr>
              <w:t>Label</w:t>
            </w:r>
            <w:r w:rsidR="00453889" w:rsidRPr="00453889">
              <w:rPr>
                <w:rFonts w:ascii="Consolas" w:eastAsia="Times New Roman" w:hAnsi="Consolas" w:cs="Times New Roman"/>
                <w:color w:val="000000"/>
                <w:sz w:val="21"/>
                <w:szCs w:val="21"/>
              </w:rPr>
              <w:t xml:space="preserve"> </w:t>
            </w:r>
            <w:r w:rsidR="00453889" w:rsidRPr="00453889">
              <w:rPr>
                <w:rFonts w:ascii="Consolas" w:eastAsia="Times New Roman" w:hAnsi="Consolas" w:cs="Times New Roman"/>
                <w:color w:val="A31515"/>
                <w:sz w:val="21"/>
                <w:szCs w:val="21"/>
              </w:rPr>
              <w:t>'Customer No. must have a value in Bonus: No.</w:t>
            </w:r>
            <w:proofErr w:type="gramStart"/>
            <w:r w:rsidR="00453889" w:rsidRPr="00453889">
              <w:rPr>
                <w:rFonts w:ascii="Consolas" w:eastAsia="Times New Roman" w:hAnsi="Consolas" w:cs="Times New Roman"/>
                <w:color w:val="A31515"/>
                <w:sz w:val="21"/>
                <w:szCs w:val="21"/>
              </w:rPr>
              <w:t>'</w:t>
            </w:r>
            <w:r w:rsidR="00453889" w:rsidRPr="00453889">
              <w:rPr>
                <w:rFonts w:ascii="Consolas" w:eastAsia="Times New Roman" w:hAnsi="Consolas" w:cs="Times New Roman"/>
                <w:color w:val="000000"/>
                <w:sz w:val="21"/>
                <w:szCs w:val="21"/>
              </w:rPr>
              <w:t>;</w:t>
            </w:r>
            <w:proofErr w:type="gramEnd"/>
          </w:p>
          <w:p w14:paraId="52FA0341" w14:textId="0A61E572"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sidRPr="00B33721">
              <w:rPr>
                <w:rFonts w:ascii="Consolas" w:eastAsia="Times New Roman" w:hAnsi="Consolas" w:cs="Times New Roman"/>
                <w:color w:val="AF00DB"/>
                <w:sz w:val="21"/>
                <w:szCs w:val="21"/>
              </w:rPr>
              <w:t>begin</w:t>
            </w:r>
          </w:p>
          <w:p w14:paraId="5C5BC5FA" w14:textId="7DCDAB0F"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w:t>
            </w:r>
            <w:r w:rsidRPr="00B33721">
              <w:rPr>
                <w:rFonts w:ascii="Consolas" w:eastAsia="Times New Roman" w:hAnsi="Consolas" w:cs="Times New Roman"/>
                <w:color w:val="008000"/>
                <w:sz w:val="21"/>
                <w:szCs w:val="21"/>
              </w:rPr>
              <w:t>// [SCENARIO] Test If Customer No. Have Value Before Release</w:t>
            </w:r>
          </w:p>
          <w:p w14:paraId="47C70134" w14:textId="62E6FF51"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w:t>
            </w:r>
            <w:r w:rsidRPr="00B33721">
              <w:rPr>
                <w:rFonts w:ascii="Consolas" w:eastAsia="Times New Roman" w:hAnsi="Consolas" w:cs="Times New Roman"/>
                <w:color w:val="008000"/>
                <w:sz w:val="21"/>
                <w:szCs w:val="21"/>
              </w:rPr>
              <w:t xml:space="preserve">// [GIVEN] </w:t>
            </w:r>
            <w:proofErr w:type="spellStart"/>
            <w:r w:rsidRPr="00B33721">
              <w:rPr>
                <w:rFonts w:ascii="Consolas" w:eastAsia="Times New Roman" w:hAnsi="Consolas" w:cs="Times New Roman"/>
                <w:color w:val="008000"/>
                <w:sz w:val="21"/>
                <w:szCs w:val="21"/>
              </w:rPr>
              <w:t>Bouns</w:t>
            </w:r>
            <w:proofErr w:type="spellEnd"/>
            <w:r w:rsidRPr="00B33721">
              <w:rPr>
                <w:rFonts w:ascii="Consolas" w:eastAsia="Times New Roman" w:hAnsi="Consolas" w:cs="Times New Roman"/>
                <w:color w:val="008000"/>
                <w:sz w:val="21"/>
                <w:szCs w:val="21"/>
              </w:rPr>
              <w:t xml:space="preserve"> Header exists in status Open </w:t>
            </w:r>
          </w:p>
          <w:p w14:paraId="38860B9F" w14:textId="1D8AA929"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spellStart"/>
            <w:r w:rsidRPr="00B33721">
              <w:rPr>
                <w:rFonts w:ascii="Consolas" w:eastAsia="Times New Roman" w:hAnsi="Consolas" w:cs="Times New Roman"/>
                <w:color w:val="000000"/>
                <w:sz w:val="21"/>
                <w:szCs w:val="21"/>
              </w:rPr>
              <w:t>BonusHeader</w:t>
            </w:r>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Init</w:t>
            </w:r>
            <w:proofErr w:type="spellEnd"/>
            <w:r w:rsidRPr="00B33721">
              <w:rPr>
                <w:rFonts w:ascii="Consolas" w:eastAsia="Times New Roman" w:hAnsi="Consolas" w:cs="Times New Roman"/>
                <w:color w:val="0000FF"/>
                <w:sz w:val="21"/>
                <w:szCs w:val="21"/>
              </w:rPr>
              <w:t>(</w:t>
            </w:r>
            <w:proofErr w:type="gramStart"/>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w:t>
            </w:r>
            <w:proofErr w:type="gramEnd"/>
          </w:p>
          <w:p w14:paraId="0978A38A" w14:textId="64E39477"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spellStart"/>
            <w:r w:rsidRPr="00B33721">
              <w:rPr>
                <w:rFonts w:ascii="Consolas" w:eastAsia="Times New Roman" w:hAnsi="Consolas" w:cs="Times New Roman"/>
                <w:color w:val="000000"/>
                <w:sz w:val="21"/>
                <w:szCs w:val="21"/>
              </w:rPr>
              <w:t>BonusHeader</w:t>
            </w:r>
            <w:proofErr w:type="spellEnd"/>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"No.</w:t>
            </w:r>
            <w:proofErr w:type="gramStart"/>
            <w:r w:rsidRPr="00B33721">
              <w:rPr>
                <w:rFonts w:ascii="Consolas" w:eastAsia="Times New Roman" w:hAnsi="Consolas" w:cs="Times New Roman"/>
                <w:color w:val="000000"/>
                <w:sz w:val="21"/>
                <w:szCs w:val="21"/>
              </w:rPr>
              <w:t>"</w:t>
            </w:r>
            <w:r w:rsidRPr="00B33721">
              <w:rPr>
                <w:rFonts w:ascii="Consolas" w:eastAsia="Times New Roman" w:hAnsi="Consolas" w:cs="Times New Roman"/>
                <w:color w:val="0000FF"/>
                <w:sz w:val="21"/>
                <w:szCs w:val="21"/>
              </w:rPr>
              <w:t xml:space="preserve"> :</w:t>
            </w:r>
            <w:proofErr w:type="gramEnd"/>
            <w:r w:rsidRPr="00B33721">
              <w:rPr>
                <w:rFonts w:ascii="Consolas" w:eastAsia="Times New Roman" w:hAnsi="Consolas" w:cs="Times New Roman"/>
                <w:color w:val="0000FF"/>
                <w:sz w:val="21"/>
                <w:szCs w:val="21"/>
              </w:rPr>
              <w:t xml:space="preserve">= </w:t>
            </w:r>
            <w:proofErr w:type="spellStart"/>
            <w:r w:rsidRPr="00B33721">
              <w:rPr>
                <w:rFonts w:ascii="Consolas" w:eastAsia="Times New Roman" w:hAnsi="Consolas" w:cs="Times New Roman"/>
                <w:color w:val="000000"/>
                <w:sz w:val="21"/>
                <w:szCs w:val="21"/>
              </w:rPr>
              <w:t>LibraryUtility</w:t>
            </w:r>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GetGlobalNoSeriesCode</w:t>
            </w:r>
            <w:proofErr w:type="spellEnd"/>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w:t>
            </w:r>
          </w:p>
          <w:p w14:paraId="74269143" w14:textId="2E5B1A96"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spellStart"/>
            <w:proofErr w:type="gramStart"/>
            <w:r w:rsidRPr="00B33721">
              <w:rPr>
                <w:rFonts w:ascii="Consolas" w:eastAsia="Times New Roman" w:hAnsi="Consolas" w:cs="Times New Roman"/>
                <w:color w:val="000000"/>
                <w:sz w:val="21"/>
                <w:szCs w:val="21"/>
              </w:rPr>
              <w:t>BonusHeader</w:t>
            </w:r>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Status</w:t>
            </w:r>
            <w:proofErr w:type="spellEnd"/>
            <w:r w:rsidRPr="00B33721">
              <w:rPr>
                <w:rFonts w:ascii="Consolas" w:eastAsia="Times New Roman" w:hAnsi="Consolas" w:cs="Times New Roman"/>
                <w:color w:val="0000FF"/>
                <w:sz w:val="21"/>
                <w:szCs w:val="21"/>
              </w:rPr>
              <w:t xml:space="preserve"> :</w:t>
            </w:r>
            <w:proofErr w:type="gramEnd"/>
            <w:r w:rsidRPr="00B33721">
              <w:rPr>
                <w:rFonts w:ascii="Consolas" w:eastAsia="Times New Roman" w:hAnsi="Consolas" w:cs="Times New Roman"/>
                <w:color w:val="0000FF"/>
                <w:sz w:val="21"/>
                <w:szCs w:val="21"/>
              </w:rPr>
              <w:t xml:space="preserve">= </w:t>
            </w:r>
            <w:proofErr w:type="spellStart"/>
            <w:r w:rsidRPr="00B33721">
              <w:rPr>
                <w:rFonts w:ascii="Consolas" w:eastAsia="Times New Roman" w:hAnsi="Consolas" w:cs="Times New Roman"/>
                <w:color w:val="000000"/>
                <w:sz w:val="21"/>
                <w:szCs w:val="21"/>
              </w:rPr>
              <w:t>BonusHeader</w:t>
            </w:r>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Status</w:t>
            </w:r>
            <w:proofErr w:type="spellEnd"/>
            <w:r w:rsidRPr="00B33721">
              <w:rPr>
                <w:rFonts w:ascii="Consolas" w:eastAsia="Times New Roman" w:hAnsi="Consolas" w:cs="Times New Roman"/>
                <w:color w:val="000000"/>
                <w:sz w:val="21"/>
                <w:szCs w:val="21"/>
              </w:rPr>
              <w:t>::Open;</w:t>
            </w:r>
          </w:p>
          <w:p w14:paraId="069FB705" w14:textId="40D05731"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spellStart"/>
            <w:r w:rsidRPr="00B33721">
              <w:rPr>
                <w:rFonts w:ascii="Consolas" w:eastAsia="Times New Roman" w:hAnsi="Consolas" w:cs="Times New Roman"/>
                <w:color w:val="000000"/>
                <w:sz w:val="21"/>
                <w:szCs w:val="21"/>
              </w:rPr>
              <w:t>BonusHeader</w:t>
            </w:r>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Insert</w:t>
            </w:r>
            <w:proofErr w:type="spellEnd"/>
            <w:r w:rsidRPr="00B33721">
              <w:rPr>
                <w:rFonts w:ascii="Consolas" w:eastAsia="Times New Roman" w:hAnsi="Consolas" w:cs="Times New Roman"/>
                <w:color w:val="0000FF"/>
                <w:sz w:val="21"/>
                <w:szCs w:val="21"/>
              </w:rPr>
              <w:t>(</w:t>
            </w:r>
            <w:proofErr w:type="gramStart"/>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w:t>
            </w:r>
            <w:proofErr w:type="gramEnd"/>
          </w:p>
          <w:p w14:paraId="383D0213" w14:textId="0E3CF97E"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w:t>
            </w:r>
            <w:r w:rsidRPr="00B33721">
              <w:rPr>
                <w:rFonts w:ascii="Consolas" w:eastAsia="Times New Roman" w:hAnsi="Consolas" w:cs="Times New Roman"/>
                <w:color w:val="008000"/>
                <w:sz w:val="21"/>
                <w:szCs w:val="21"/>
              </w:rPr>
              <w:t>// [WHEN] Change status to Released</w:t>
            </w:r>
          </w:p>
          <w:p w14:paraId="178562C7" w14:textId="218126F9"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AF00DB"/>
                <w:sz w:val="21"/>
                <w:szCs w:val="21"/>
              </w:rPr>
              <w:t xml:space="preserve">  </w:t>
            </w:r>
            <w:proofErr w:type="spellStart"/>
            <w:r w:rsidRPr="00B33721">
              <w:rPr>
                <w:rFonts w:ascii="Consolas" w:eastAsia="Times New Roman" w:hAnsi="Consolas" w:cs="Times New Roman"/>
                <w:color w:val="AF00DB"/>
                <w:sz w:val="21"/>
                <w:szCs w:val="21"/>
              </w:rPr>
              <w:t>asserterror</w:t>
            </w:r>
            <w:proofErr w:type="spellEnd"/>
            <w:r w:rsidRPr="00B33721">
              <w:rPr>
                <w:rFonts w:ascii="Consolas" w:eastAsia="Times New Roman" w:hAnsi="Consolas" w:cs="Times New Roman"/>
                <w:color w:val="000000"/>
                <w:sz w:val="21"/>
                <w:szCs w:val="21"/>
              </w:rPr>
              <w:t xml:space="preserve"> </w:t>
            </w:r>
            <w:proofErr w:type="spellStart"/>
            <w:r w:rsidRPr="00B33721">
              <w:rPr>
                <w:rFonts w:ascii="Consolas" w:eastAsia="Times New Roman" w:hAnsi="Consolas" w:cs="Times New Roman"/>
                <w:color w:val="000000"/>
                <w:sz w:val="21"/>
                <w:szCs w:val="21"/>
              </w:rPr>
              <w:t>BonusHeader</w:t>
            </w:r>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Validate</w:t>
            </w:r>
            <w:proofErr w:type="spellEnd"/>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 xml:space="preserve">Status, </w:t>
            </w:r>
            <w:proofErr w:type="spellStart"/>
            <w:proofErr w:type="gramStart"/>
            <w:r w:rsidRPr="00B33721">
              <w:rPr>
                <w:rFonts w:ascii="Consolas" w:eastAsia="Times New Roman" w:hAnsi="Consolas" w:cs="Times New Roman"/>
                <w:color w:val="000000"/>
                <w:sz w:val="21"/>
                <w:szCs w:val="21"/>
              </w:rPr>
              <w:t>BonusHeader</w:t>
            </w:r>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Status</w:t>
            </w:r>
            <w:proofErr w:type="spellEnd"/>
            <w:r w:rsidRPr="00B33721">
              <w:rPr>
                <w:rFonts w:ascii="Consolas" w:eastAsia="Times New Roman" w:hAnsi="Consolas" w:cs="Times New Roman"/>
                <w:color w:val="000000"/>
                <w:sz w:val="21"/>
                <w:szCs w:val="21"/>
              </w:rPr>
              <w:t>::</w:t>
            </w:r>
            <w:proofErr w:type="gramEnd"/>
            <w:r w:rsidRPr="00B33721">
              <w:rPr>
                <w:rFonts w:ascii="Consolas" w:eastAsia="Times New Roman" w:hAnsi="Consolas" w:cs="Times New Roman"/>
                <w:color w:val="000000"/>
                <w:sz w:val="21"/>
                <w:szCs w:val="21"/>
              </w:rPr>
              <w:t>Released</w:t>
            </w:r>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w:t>
            </w:r>
          </w:p>
          <w:p w14:paraId="732B37E5" w14:textId="607610D8"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w:t>
            </w:r>
            <w:r w:rsidR="004C6005" w:rsidRPr="004C6005">
              <w:rPr>
                <w:rFonts w:ascii="Consolas" w:eastAsia="Times New Roman" w:hAnsi="Consolas" w:cs="Times New Roman"/>
                <w:color w:val="008000"/>
                <w:sz w:val="21"/>
                <w:szCs w:val="21"/>
              </w:rPr>
              <w:t>// [THEN] Error is shown that Customer No. does not have value</w:t>
            </w:r>
          </w:p>
          <w:p w14:paraId="5C0C3098" w14:textId="20068EE7"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roofErr w:type="spellStart"/>
            <w:r w:rsidR="004C6005" w:rsidRPr="004C6005">
              <w:rPr>
                <w:rFonts w:ascii="Consolas" w:eastAsia="Times New Roman" w:hAnsi="Consolas" w:cs="Times New Roman"/>
                <w:color w:val="000000"/>
                <w:sz w:val="21"/>
                <w:szCs w:val="21"/>
              </w:rPr>
              <w:t>Assert</w:t>
            </w:r>
            <w:r w:rsidR="004C6005" w:rsidRPr="004C6005">
              <w:rPr>
                <w:rFonts w:ascii="Consolas" w:eastAsia="Times New Roman" w:hAnsi="Consolas" w:cs="Times New Roman"/>
                <w:color w:val="0000FF"/>
                <w:sz w:val="21"/>
                <w:szCs w:val="21"/>
              </w:rPr>
              <w:t>.</w:t>
            </w:r>
            <w:r w:rsidR="004C6005" w:rsidRPr="004C6005">
              <w:rPr>
                <w:rFonts w:ascii="Consolas" w:eastAsia="Times New Roman" w:hAnsi="Consolas" w:cs="Times New Roman"/>
                <w:color w:val="000000"/>
                <w:sz w:val="21"/>
                <w:szCs w:val="21"/>
              </w:rPr>
              <w:t>ExpectedError</w:t>
            </w:r>
            <w:proofErr w:type="spellEnd"/>
            <w:r w:rsidR="004C6005" w:rsidRPr="004C6005">
              <w:rPr>
                <w:rFonts w:ascii="Consolas" w:eastAsia="Times New Roman" w:hAnsi="Consolas" w:cs="Times New Roman"/>
                <w:color w:val="0000FF"/>
                <w:sz w:val="21"/>
                <w:szCs w:val="21"/>
              </w:rPr>
              <w:t>(</w:t>
            </w:r>
            <w:proofErr w:type="spellStart"/>
            <w:r w:rsidR="004C6005" w:rsidRPr="004C6005">
              <w:rPr>
                <w:rFonts w:ascii="Consolas" w:eastAsia="Times New Roman" w:hAnsi="Consolas" w:cs="Times New Roman"/>
                <w:color w:val="000000"/>
                <w:sz w:val="21"/>
                <w:szCs w:val="21"/>
              </w:rPr>
              <w:t>CustomerNoIsEmptyErr</w:t>
            </w:r>
            <w:proofErr w:type="spellEnd"/>
            <w:proofErr w:type="gramStart"/>
            <w:r w:rsidR="004C6005" w:rsidRPr="004C6005">
              <w:rPr>
                <w:rFonts w:ascii="Consolas" w:eastAsia="Times New Roman" w:hAnsi="Consolas" w:cs="Times New Roman"/>
                <w:color w:val="0000FF"/>
                <w:sz w:val="21"/>
                <w:szCs w:val="21"/>
              </w:rPr>
              <w:t>)</w:t>
            </w:r>
            <w:r w:rsidR="004C6005" w:rsidRPr="004C6005">
              <w:rPr>
                <w:rFonts w:ascii="Consolas" w:eastAsia="Times New Roman" w:hAnsi="Consolas" w:cs="Times New Roman"/>
                <w:color w:val="000000"/>
                <w:sz w:val="21"/>
                <w:szCs w:val="21"/>
              </w:rPr>
              <w:t>;</w:t>
            </w:r>
            <w:proofErr w:type="gramEnd"/>
          </w:p>
          <w:p w14:paraId="5AB12058" w14:textId="66904280"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proofErr w:type="gramStart"/>
            <w:r w:rsidRPr="00B33721">
              <w:rPr>
                <w:rFonts w:ascii="Consolas" w:eastAsia="Times New Roman" w:hAnsi="Consolas" w:cs="Times New Roman"/>
                <w:color w:val="AF00DB"/>
                <w:sz w:val="21"/>
                <w:szCs w:val="21"/>
              </w:rPr>
              <w:t>end</w:t>
            </w:r>
            <w:r w:rsidRPr="00B33721">
              <w:rPr>
                <w:rFonts w:ascii="Consolas" w:eastAsia="Times New Roman" w:hAnsi="Consolas" w:cs="Times New Roman"/>
                <w:color w:val="000000"/>
                <w:sz w:val="21"/>
                <w:szCs w:val="21"/>
              </w:rPr>
              <w:t>;</w:t>
            </w:r>
            <w:proofErr w:type="gramEnd"/>
          </w:p>
          <w:p w14:paraId="1B4AE527" w14:textId="77777777" w:rsidR="00437556" w:rsidRPr="00912D7E" w:rsidRDefault="00437556" w:rsidP="000B213F">
            <w:pPr>
              <w:shd w:val="clear" w:color="auto" w:fill="FFFFFF"/>
              <w:spacing w:after="240" w:line="285" w:lineRule="atLeast"/>
              <w:jc w:val="left"/>
              <w:rPr>
                <w:rStyle w:val="Heading3Char"/>
                <w:rFonts w:ascii="Consolas" w:eastAsia="Times New Roman" w:hAnsi="Consolas" w:cs="Times New Roman"/>
                <w:smallCaps w:val="0"/>
                <w:color w:val="000000"/>
                <w:spacing w:val="0"/>
                <w:sz w:val="21"/>
                <w:szCs w:val="21"/>
              </w:rPr>
            </w:pPr>
          </w:p>
        </w:tc>
      </w:tr>
    </w:tbl>
    <w:p w14:paraId="78BFC506" w14:textId="0807BF82" w:rsidR="00CC5DFF" w:rsidRDefault="00CC5DFF" w:rsidP="0083025F">
      <w:pPr>
        <w:spacing w:line="480" w:lineRule="auto"/>
      </w:pPr>
    </w:p>
    <w:p w14:paraId="63191300" w14:textId="5AFE1DFD" w:rsidR="00B33721" w:rsidRDefault="00B33721" w:rsidP="004C6005">
      <w:pPr>
        <w:pStyle w:val="ListParagraph"/>
        <w:numPr>
          <w:ilvl w:val="0"/>
          <w:numId w:val="40"/>
        </w:numPr>
      </w:pPr>
      <w:r>
        <w:t xml:space="preserve">Open file </w:t>
      </w:r>
      <w:r>
        <w:rPr>
          <w:b/>
        </w:rPr>
        <w:t>BonusHeader</w:t>
      </w:r>
      <w:r w:rsidRPr="00D55CEC">
        <w:rPr>
          <w:b/>
        </w:rPr>
        <w:t>.Table.al</w:t>
      </w:r>
      <w:r>
        <w:t xml:space="preserve"> and add new triggers </w:t>
      </w:r>
      <w:proofErr w:type="spellStart"/>
      <w:proofErr w:type="gramStart"/>
      <w:r>
        <w:rPr>
          <w:b/>
        </w:rPr>
        <w:t>OnValidate</w:t>
      </w:r>
      <w:proofErr w:type="spellEnd"/>
      <w:r w:rsidRPr="00B20BDE">
        <w:rPr>
          <w:b/>
        </w:rPr>
        <w:t>(</w:t>
      </w:r>
      <w:proofErr w:type="gramEnd"/>
      <w:r w:rsidRPr="00B20BDE">
        <w:rPr>
          <w:b/>
        </w:rPr>
        <w:t>)</w:t>
      </w:r>
      <w:r>
        <w:rPr>
          <w:b/>
        </w:rPr>
        <w:t xml:space="preserve"> </w:t>
      </w:r>
      <w:r>
        <w:t xml:space="preserve">for </w:t>
      </w:r>
      <w:r w:rsidRPr="004E178B">
        <w:rPr>
          <w:b/>
        </w:rPr>
        <w:t>Status</w:t>
      </w:r>
      <w:r>
        <w:t xml:space="preserve"> field</w:t>
      </w:r>
    </w:p>
    <w:p w14:paraId="61D15870" w14:textId="257A41AB" w:rsidR="004E178B" w:rsidRDefault="004E178B" w:rsidP="004C6005">
      <w:pPr>
        <w:pStyle w:val="ListParagraph"/>
        <w:numPr>
          <w:ilvl w:val="0"/>
          <w:numId w:val="40"/>
        </w:numPr>
      </w:pPr>
      <w:r>
        <w:t xml:space="preserve">Create a new local procedure </w:t>
      </w:r>
      <w:proofErr w:type="spellStart"/>
      <w:proofErr w:type="gramStart"/>
      <w:r w:rsidRPr="004E178B">
        <w:rPr>
          <w:b/>
        </w:rPr>
        <w:t>TestOnRelease</w:t>
      </w:r>
      <w:proofErr w:type="spellEnd"/>
      <w:r w:rsidRPr="004E178B">
        <w:rPr>
          <w:b/>
        </w:rPr>
        <w:t>(</w:t>
      </w:r>
      <w:proofErr w:type="gramEnd"/>
      <w:r w:rsidRPr="004E178B">
        <w:rPr>
          <w:b/>
        </w:rPr>
        <w:t>)</w:t>
      </w:r>
      <w:r>
        <w:t xml:space="preserve"> and add it to the </w:t>
      </w:r>
      <w:r w:rsidRPr="004E178B">
        <w:rPr>
          <w:b/>
        </w:rPr>
        <w:t>Status</w:t>
      </w:r>
      <w:r>
        <w:t xml:space="preserve"> field trigger</w:t>
      </w:r>
    </w:p>
    <w:p w14:paraId="5E360A4C" w14:textId="3339797D" w:rsidR="004E178B" w:rsidRDefault="004E178B" w:rsidP="004C6005">
      <w:pPr>
        <w:pStyle w:val="ListParagraph"/>
        <w:numPr>
          <w:ilvl w:val="0"/>
          <w:numId w:val="40"/>
        </w:numPr>
      </w:pPr>
      <w:r>
        <w:t>In the</w:t>
      </w:r>
      <w:r w:rsidR="009B1EB4">
        <w:t xml:space="preserve"> procedure check if the </w:t>
      </w:r>
      <w:proofErr w:type="gramStart"/>
      <w:r w:rsidR="009B1EB4">
        <w:t>current status</w:t>
      </w:r>
      <w:proofErr w:type="gramEnd"/>
      <w:r w:rsidR="009B1EB4">
        <w:t xml:space="preserve"> is Released and if not exit the procedure</w:t>
      </w:r>
    </w:p>
    <w:p w14:paraId="3EF6866E" w14:textId="4EA783FE" w:rsidR="009B1EB4" w:rsidRPr="009737D4" w:rsidRDefault="009B1EB4" w:rsidP="004C6005">
      <w:pPr>
        <w:pStyle w:val="ListParagraph"/>
        <w:numPr>
          <w:ilvl w:val="0"/>
          <w:numId w:val="40"/>
        </w:numPr>
      </w:pPr>
      <w:r>
        <w:t xml:space="preserve">If </w:t>
      </w:r>
      <w:r w:rsidR="00873A0C">
        <w:t xml:space="preserve">the </w:t>
      </w:r>
      <w:r>
        <w:t xml:space="preserve">status is Released test </w:t>
      </w:r>
      <w:r w:rsidR="00873A0C">
        <w:t>if the</w:t>
      </w:r>
      <w:r w:rsidR="00C658CE">
        <w:t xml:space="preserve"> field</w:t>
      </w:r>
      <w:r w:rsidR="00873A0C">
        <w:t xml:space="preserve"> </w:t>
      </w:r>
      <w:r w:rsidR="00873A0C" w:rsidRPr="00873A0C">
        <w:rPr>
          <w:b/>
        </w:rPr>
        <w:t>Customer No.</w:t>
      </w:r>
      <w:r w:rsidR="00C658CE">
        <w:t xml:space="preserve"> </w:t>
      </w:r>
      <w:r w:rsidR="00873A0C">
        <w:t xml:space="preserve">does have any value. Use for that </w:t>
      </w:r>
      <w:proofErr w:type="gramStart"/>
      <w:r w:rsidR="00873A0C" w:rsidRPr="00873A0C">
        <w:rPr>
          <w:b/>
        </w:rPr>
        <w:t>TestField(</w:t>
      </w:r>
      <w:proofErr w:type="gramEnd"/>
      <w:r w:rsidR="00873A0C" w:rsidRPr="00873A0C">
        <w:rPr>
          <w:b/>
        </w:rPr>
        <w:t>)</w:t>
      </w:r>
    </w:p>
    <w:p w14:paraId="7EE2A42A" w14:textId="17B5B290" w:rsidR="009737D4" w:rsidRPr="009737D4" w:rsidRDefault="009737D4" w:rsidP="004C6005">
      <w:pPr>
        <w:pStyle w:val="ListParagraph"/>
        <w:numPr>
          <w:ilvl w:val="0"/>
          <w:numId w:val="40"/>
        </w:numPr>
      </w:pPr>
      <w:r w:rsidRPr="009737D4">
        <w:t xml:space="preserve">Publish the changes and try to run </w:t>
      </w:r>
      <w:r>
        <w:t xml:space="preserve">the </w:t>
      </w:r>
      <w:r w:rsidRPr="009737D4">
        <w:t>test one more time</w:t>
      </w:r>
    </w:p>
    <w:p w14:paraId="40783B60" w14:textId="77777777" w:rsidR="009737D4" w:rsidRPr="00BF710D" w:rsidRDefault="009737D4" w:rsidP="00C658CE">
      <w:pPr>
        <w:rPr>
          <w:rFonts w:ascii="Bahnschrift Condensed" w:eastAsiaTheme="majorEastAsia" w:hAnsi="Bahnschrift Condensed" w:cstheme="majorBidi"/>
          <w:smallCaps/>
          <w:spacing w:val="40"/>
          <w:sz w:val="28"/>
          <w:szCs w:val="26"/>
        </w:rPr>
      </w:pPr>
      <w:r w:rsidRPr="00E016E8">
        <w:rPr>
          <w:rStyle w:val="BalloonTextChar"/>
          <w:noProof/>
        </w:rPr>
        <w:lastRenderedPageBreak/>
        <w:drawing>
          <wp:inline distT="0" distB="0" distL="0" distR="0" wp14:anchorId="650BE1E0" wp14:editId="13E5364E">
            <wp:extent cx="267618" cy="267618"/>
            <wp:effectExtent l="0" t="0" r="0" b="0"/>
            <wp:docPr id="213" name="Graphic 213"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9737D4" w14:paraId="7B4018FF" w14:textId="77777777" w:rsidTr="000B213F">
        <w:tc>
          <w:tcPr>
            <w:tcW w:w="8636" w:type="dxa"/>
            <w:tcBorders>
              <w:top w:val="double" w:sz="4" w:space="0" w:color="auto"/>
              <w:left w:val="double" w:sz="4" w:space="0" w:color="auto"/>
              <w:bottom w:val="double" w:sz="4" w:space="0" w:color="auto"/>
              <w:right w:val="double" w:sz="4" w:space="0" w:color="auto"/>
            </w:tcBorders>
          </w:tcPr>
          <w:p w14:paraId="5F8AA14C" w14:textId="77777777" w:rsidR="009737D4" w:rsidRDefault="009737D4" w:rsidP="000B213F">
            <w:pPr>
              <w:shd w:val="clear" w:color="auto" w:fill="FFFFFF"/>
              <w:spacing w:line="285" w:lineRule="atLeast"/>
              <w:jc w:val="left"/>
              <w:rPr>
                <w:rFonts w:ascii="Consolas" w:eastAsia="Times New Roman" w:hAnsi="Consolas" w:cs="Times New Roman"/>
                <w:color w:val="000000"/>
                <w:sz w:val="21"/>
                <w:szCs w:val="21"/>
              </w:rPr>
            </w:pPr>
          </w:p>
          <w:p w14:paraId="52BADF76" w14:textId="77777777" w:rsidR="00BF710D" w:rsidRPr="00BF710D" w:rsidRDefault="00BF710D" w:rsidP="00BF710D">
            <w:pPr>
              <w:shd w:val="clear" w:color="auto" w:fill="FFFFFF"/>
              <w:spacing w:line="285" w:lineRule="atLeast"/>
              <w:jc w:val="left"/>
              <w:rPr>
                <w:rFonts w:ascii="Consolas" w:eastAsia="Times New Roman" w:hAnsi="Consolas" w:cs="Times New Roman"/>
                <w:color w:val="000000"/>
                <w:sz w:val="21"/>
                <w:szCs w:val="21"/>
              </w:rPr>
            </w:pPr>
            <w:proofErr w:type="gramStart"/>
            <w:r w:rsidRPr="00BF710D">
              <w:rPr>
                <w:rFonts w:ascii="Consolas" w:eastAsia="Times New Roman" w:hAnsi="Consolas" w:cs="Times New Roman"/>
                <w:color w:val="0000FF"/>
                <w:sz w:val="21"/>
                <w:szCs w:val="21"/>
              </w:rPr>
              <w:t>field(</w:t>
            </w:r>
            <w:proofErr w:type="gramEnd"/>
            <w:r w:rsidRPr="00BF710D">
              <w:rPr>
                <w:rFonts w:ascii="Consolas" w:eastAsia="Times New Roman" w:hAnsi="Consolas" w:cs="Times New Roman"/>
                <w:color w:val="098658"/>
                <w:sz w:val="21"/>
                <w:szCs w:val="21"/>
              </w:rPr>
              <w:t>5</w:t>
            </w:r>
            <w:r w:rsidRPr="00BF710D">
              <w:rPr>
                <w:rFonts w:ascii="Consolas" w:eastAsia="Times New Roman" w:hAnsi="Consolas" w:cs="Times New Roman"/>
                <w:color w:val="000000"/>
                <w:sz w:val="21"/>
                <w:szCs w:val="21"/>
              </w:rPr>
              <w:t xml:space="preserve">; Status; </w:t>
            </w:r>
            <w:r w:rsidRPr="00BF710D">
              <w:rPr>
                <w:rFonts w:ascii="Consolas" w:eastAsia="Times New Roman" w:hAnsi="Consolas" w:cs="Times New Roman"/>
                <w:color w:val="0000FF"/>
                <w:sz w:val="21"/>
                <w:szCs w:val="21"/>
              </w:rPr>
              <w:t>Enum</w:t>
            </w:r>
            <w:r w:rsidRPr="00BF710D">
              <w:rPr>
                <w:rFonts w:ascii="Consolas" w:eastAsia="Times New Roman" w:hAnsi="Consolas" w:cs="Times New Roman"/>
                <w:color w:val="000000"/>
                <w:sz w:val="21"/>
                <w:szCs w:val="21"/>
              </w:rPr>
              <w:t xml:space="preserve"> "MNB Bonus Header Status"</w:t>
            </w:r>
            <w:r w:rsidRPr="00BF710D">
              <w:rPr>
                <w:rFonts w:ascii="Consolas" w:eastAsia="Times New Roman" w:hAnsi="Consolas" w:cs="Times New Roman"/>
                <w:color w:val="0000FF"/>
                <w:sz w:val="21"/>
                <w:szCs w:val="21"/>
              </w:rPr>
              <w:t>)</w:t>
            </w:r>
          </w:p>
          <w:p w14:paraId="661B9A9D" w14:textId="2775A56B" w:rsidR="00BF710D" w:rsidRPr="00BF710D" w:rsidRDefault="00BF710D" w:rsidP="00BF710D">
            <w:pPr>
              <w:shd w:val="clear" w:color="auto" w:fill="FFFFFF"/>
              <w:spacing w:line="285" w:lineRule="atLeast"/>
              <w:jc w:val="left"/>
              <w:rPr>
                <w:rFonts w:ascii="Consolas" w:eastAsia="Times New Roman" w:hAnsi="Consolas" w:cs="Times New Roman"/>
                <w:color w:val="000000"/>
                <w:sz w:val="21"/>
                <w:szCs w:val="21"/>
              </w:rPr>
            </w:pPr>
            <w:r w:rsidRPr="00BF710D">
              <w:rPr>
                <w:rFonts w:ascii="Consolas" w:eastAsia="Times New Roman" w:hAnsi="Consolas" w:cs="Times New Roman"/>
                <w:color w:val="000000"/>
                <w:sz w:val="21"/>
                <w:szCs w:val="21"/>
              </w:rPr>
              <w:t>{</w:t>
            </w:r>
          </w:p>
          <w:p w14:paraId="4C0776B1" w14:textId="6757C9D1" w:rsidR="00BF710D" w:rsidRPr="00BF710D" w:rsidRDefault="00BF710D" w:rsidP="00BF710D">
            <w:pPr>
              <w:shd w:val="clear" w:color="auto" w:fill="FFFFFF"/>
              <w:spacing w:line="285" w:lineRule="atLeast"/>
              <w:jc w:val="left"/>
              <w:rPr>
                <w:rFonts w:ascii="Consolas" w:eastAsia="Times New Roman" w:hAnsi="Consolas" w:cs="Times New Roman"/>
                <w:color w:val="000000"/>
                <w:sz w:val="21"/>
                <w:szCs w:val="21"/>
              </w:rPr>
            </w:pPr>
            <w:r w:rsidRPr="00BF710D">
              <w:rPr>
                <w:rFonts w:ascii="Consolas" w:eastAsia="Times New Roman" w:hAnsi="Consolas" w:cs="Times New Roman"/>
                <w:color w:val="000000"/>
                <w:sz w:val="21"/>
                <w:szCs w:val="21"/>
              </w:rPr>
              <w:t>   </w:t>
            </w:r>
            <w:r w:rsidRPr="00BF710D">
              <w:rPr>
                <w:rFonts w:ascii="Consolas" w:eastAsia="Times New Roman" w:hAnsi="Consolas" w:cs="Times New Roman"/>
                <w:color w:val="0000FF"/>
                <w:sz w:val="21"/>
                <w:szCs w:val="21"/>
              </w:rPr>
              <w:t>DataClassification</w:t>
            </w:r>
            <w:r w:rsidRPr="00BF710D">
              <w:rPr>
                <w:rFonts w:ascii="Consolas" w:eastAsia="Times New Roman" w:hAnsi="Consolas" w:cs="Times New Roman"/>
                <w:color w:val="000000"/>
                <w:sz w:val="21"/>
                <w:szCs w:val="21"/>
              </w:rPr>
              <w:t xml:space="preserve"> = </w:t>
            </w:r>
            <w:proofErr w:type="gramStart"/>
            <w:r w:rsidRPr="00BF710D">
              <w:rPr>
                <w:rFonts w:ascii="Consolas" w:eastAsia="Times New Roman" w:hAnsi="Consolas" w:cs="Times New Roman"/>
                <w:color w:val="000000"/>
                <w:sz w:val="21"/>
                <w:szCs w:val="21"/>
              </w:rPr>
              <w:t>CustomerContent;</w:t>
            </w:r>
            <w:proofErr w:type="gramEnd"/>
          </w:p>
          <w:p w14:paraId="55612F3A" w14:textId="2DE64FDD" w:rsidR="00BF710D" w:rsidRPr="00BF710D" w:rsidRDefault="00BF710D" w:rsidP="00BF710D">
            <w:pPr>
              <w:shd w:val="clear" w:color="auto" w:fill="FFFFFF"/>
              <w:spacing w:line="285" w:lineRule="atLeast"/>
              <w:jc w:val="left"/>
              <w:rPr>
                <w:rFonts w:ascii="Consolas" w:eastAsia="Times New Roman" w:hAnsi="Consolas" w:cs="Times New Roman"/>
                <w:color w:val="000000"/>
                <w:sz w:val="21"/>
                <w:szCs w:val="21"/>
              </w:rPr>
            </w:pPr>
            <w:r w:rsidRPr="00BF710D">
              <w:rPr>
                <w:rFonts w:ascii="Consolas" w:eastAsia="Times New Roman" w:hAnsi="Consolas" w:cs="Times New Roman"/>
                <w:color w:val="000000"/>
                <w:sz w:val="21"/>
                <w:szCs w:val="21"/>
              </w:rPr>
              <w:t xml:space="preserve">   Caption = </w:t>
            </w:r>
            <w:r w:rsidRPr="00BF710D">
              <w:rPr>
                <w:rFonts w:ascii="Consolas" w:eastAsia="Times New Roman" w:hAnsi="Consolas" w:cs="Times New Roman"/>
                <w:color w:val="A31515"/>
                <w:sz w:val="21"/>
                <w:szCs w:val="21"/>
              </w:rPr>
              <w:t>'Status</w:t>
            </w:r>
            <w:proofErr w:type="gramStart"/>
            <w:r w:rsidRPr="00BF710D">
              <w:rPr>
                <w:rFonts w:ascii="Consolas" w:eastAsia="Times New Roman" w:hAnsi="Consolas" w:cs="Times New Roman"/>
                <w:color w:val="A31515"/>
                <w:sz w:val="21"/>
                <w:szCs w:val="21"/>
              </w:rPr>
              <w:t>'</w:t>
            </w:r>
            <w:r w:rsidRPr="00BF710D">
              <w:rPr>
                <w:rFonts w:ascii="Consolas" w:eastAsia="Times New Roman" w:hAnsi="Consolas" w:cs="Times New Roman"/>
                <w:color w:val="000000"/>
                <w:sz w:val="21"/>
                <w:szCs w:val="21"/>
              </w:rPr>
              <w:t>;</w:t>
            </w:r>
            <w:proofErr w:type="gramEnd"/>
          </w:p>
          <w:p w14:paraId="0C5DB67D" w14:textId="77928B34" w:rsidR="00BF710D" w:rsidRPr="00BF710D" w:rsidRDefault="00BF710D" w:rsidP="00BF710D">
            <w:pPr>
              <w:shd w:val="clear" w:color="auto" w:fill="FFFFFF"/>
              <w:spacing w:line="285" w:lineRule="atLeast"/>
              <w:jc w:val="left"/>
              <w:rPr>
                <w:rFonts w:ascii="Consolas" w:eastAsia="Times New Roman" w:hAnsi="Consolas" w:cs="Times New Roman"/>
                <w:color w:val="000000"/>
                <w:sz w:val="21"/>
                <w:szCs w:val="21"/>
              </w:rPr>
            </w:pPr>
            <w:r w:rsidRPr="00BF710D">
              <w:rPr>
                <w:rFonts w:ascii="Consolas" w:eastAsia="Times New Roman" w:hAnsi="Consolas" w:cs="Times New Roman"/>
                <w:color w:val="000000"/>
                <w:sz w:val="21"/>
                <w:szCs w:val="21"/>
              </w:rPr>
              <w:t>   </w:t>
            </w:r>
            <w:r w:rsidRPr="00BF710D">
              <w:rPr>
                <w:rFonts w:ascii="Consolas" w:eastAsia="Times New Roman" w:hAnsi="Consolas" w:cs="Times New Roman"/>
                <w:color w:val="AF00DB"/>
                <w:sz w:val="21"/>
                <w:szCs w:val="21"/>
              </w:rPr>
              <w:t>trigger</w:t>
            </w:r>
            <w:r w:rsidRPr="00BF710D">
              <w:rPr>
                <w:rFonts w:ascii="Consolas" w:eastAsia="Times New Roman" w:hAnsi="Consolas" w:cs="Times New Roman"/>
                <w:color w:val="000000"/>
                <w:sz w:val="21"/>
                <w:szCs w:val="21"/>
              </w:rPr>
              <w:t xml:space="preserve"> </w:t>
            </w:r>
            <w:proofErr w:type="spellStart"/>
            <w:proofErr w:type="gramStart"/>
            <w:r w:rsidRPr="00BF710D">
              <w:rPr>
                <w:rFonts w:ascii="Consolas" w:eastAsia="Times New Roman" w:hAnsi="Consolas" w:cs="Times New Roman"/>
                <w:color w:val="000000"/>
                <w:sz w:val="21"/>
                <w:szCs w:val="21"/>
              </w:rPr>
              <w:t>OnValidate</w:t>
            </w:r>
            <w:proofErr w:type="spellEnd"/>
            <w:r w:rsidRPr="00BF710D">
              <w:rPr>
                <w:rFonts w:ascii="Consolas" w:eastAsia="Times New Roman" w:hAnsi="Consolas" w:cs="Times New Roman"/>
                <w:color w:val="0000FF"/>
                <w:sz w:val="21"/>
                <w:szCs w:val="21"/>
              </w:rPr>
              <w:t>(</w:t>
            </w:r>
            <w:proofErr w:type="gramEnd"/>
            <w:r w:rsidRPr="00BF710D">
              <w:rPr>
                <w:rFonts w:ascii="Consolas" w:eastAsia="Times New Roman" w:hAnsi="Consolas" w:cs="Times New Roman"/>
                <w:color w:val="0000FF"/>
                <w:sz w:val="21"/>
                <w:szCs w:val="21"/>
              </w:rPr>
              <w:t>)</w:t>
            </w:r>
          </w:p>
          <w:p w14:paraId="022E9AE7" w14:textId="4BF33364" w:rsidR="00BF710D" w:rsidRPr="00BF710D" w:rsidRDefault="00BF710D" w:rsidP="00BF710D">
            <w:pPr>
              <w:shd w:val="clear" w:color="auto" w:fill="FFFFFF"/>
              <w:spacing w:line="285" w:lineRule="atLeast"/>
              <w:jc w:val="left"/>
              <w:rPr>
                <w:rFonts w:ascii="Consolas" w:eastAsia="Times New Roman" w:hAnsi="Consolas" w:cs="Times New Roman"/>
                <w:color w:val="000000"/>
                <w:sz w:val="21"/>
                <w:szCs w:val="21"/>
              </w:rPr>
            </w:pPr>
            <w:r w:rsidRPr="00BF710D">
              <w:rPr>
                <w:rFonts w:ascii="Consolas" w:eastAsia="Times New Roman" w:hAnsi="Consolas" w:cs="Times New Roman"/>
                <w:color w:val="000000"/>
                <w:sz w:val="21"/>
                <w:szCs w:val="21"/>
              </w:rPr>
              <w:t>   </w:t>
            </w:r>
            <w:r w:rsidRPr="00BF710D">
              <w:rPr>
                <w:rFonts w:ascii="Consolas" w:eastAsia="Times New Roman" w:hAnsi="Consolas" w:cs="Times New Roman"/>
                <w:color w:val="AF00DB"/>
                <w:sz w:val="21"/>
                <w:szCs w:val="21"/>
              </w:rPr>
              <w:t>begin</w:t>
            </w:r>
          </w:p>
          <w:p w14:paraId="50F939F4" w14:textId="2E4580A2" w:rsidR="00BF710D" w:rsidRPr="00BF710D" w:rsidRDefault="00BF710D" w:rsidP="00BF710D">
            <w:pPr>
              <w:shd w:val="clear" w:color="auto" w:fill="FFFFFF"/>
              <w:spacing w:line="285" w:lineRule="atLeast"/>
              <w:jc w:val="left"/>
              <w:rPr>
                <w:rFonts w:ascii="Consolas" w:eastAsia="Times New Roman" w:hAnsi="Consolas" w:cs="Times New Roman"/>
                <w:color w:val="000000"/>
                <w:sz w:val="21"/>
                <w:szCs w:val="21"/>
              </w:rPr>
            </w:pPr>
            <w:r w:rsidRPr="00BF710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proofErr w:type="gramStart"/>
            <w:r w:rsidRPr="00BF710D">
              <w:rPr>
                <w:rFonts w:ascii="Consolas" w:eastAsia="Times New Roman" w:hAnsi="Consolas" w:cs="Times New Roman"/>
                <w:color w:val="000000"/>
                <w:sz w:val="21"/>
                <w:szCs w:val="21"/>
              </w:rPr>
              <w:t>TestOnRelease</w:t>
            </w:r>
            <w:proofErr w:type="spellEnd"/>
            <w:r w:rsidRPr="00BF710D">
              <w:rPr>
                <w:rFonts w:ascii="Consolas" w:eastAsia="Times New Roman" w:hAnsi="Consolas" w:cs="Times New Roman"/>
                <w:color w:val="0000FF"/>
                <w:sz w:val="21"/>
                <w:szCs w:val="21"/>
              </w:rPr>
              <w:t>(</w:t>
            </w:r>
            <w:proofErr w:type="gramEnd"/>
            <w:r w:rsidRPr="00BF710D">
              <w:rPr>
                <w:rFonts w:ascii="Consolas" w:eastAsia="Times New Roman" w:hAnsi="Consolas" w:cs="Times New Roman"/>
                <w:color w:val="0000FF"/>
                <w:sz w:val="21"/>
                <w:szCs w:val="21"/>
              </w:rPr>
              <w:t>)</w:t>
            </w:r>
            <w:r w:rsidRPr="00BF710D">
              <w:rPr>
                <w:rFonts w:ascii="Consolas" w:eastAsia="Times New Roman" w:hAnsi="Consolas" w:cs="Times New Roman"/>
                <w:color w:val="000000"/>
                <w:sz w:val="21"/>
                <w:szCs w:val="21"/>
              </w:rPr>
              <w:t>;</w:t>
            </w:r>
          </w:p>
          <w:p w14:paraId="04311BAA" w14:textId="3B648B7D" w:rsidR="00BF710D" w:rsidRPr="00BF710D" w:rsidRDefault="00BF710D" w:rsidP="00BF710D">
            <w:pPr>
              <w:shd w:val="clear" w:color="auto" w:fill="FFFFFF"/>
              <w:spacing w:line="285" w:lineRule="atLeast"/>
              <w:jc w:val="left"/>
              <w:rPr>
                <w:rFonts w:ascii="Consolas" w:eastAsia="Times New Roman" w:hAnsi="Consolas" w:cs="Times New Roman"/>
                <w:color w:val="000000"/>
                <w:sz w:val="21"/>
                <w:szCs w:val="21"/>
              </w:rPr>
            </w:pPr>
            <w:r w:rsidRPr="00BF710D">
              <w:rPr>
                <w:rFonts w:ascii="Consolas" w:eastAsia="Times New Roman" w:hAnsi="Consolas" w:cs="Times New Roman"/>
                <w:color w:val="000000"/>
                <w:sz w:val="21"/>
                <w:szCs w:val="21"/>
              </w:rPr>
              <w:t>   </w:t>
            </w:r>
            <w:proofErr w:type="gramStart"/>
            <w:r w:rsidRPr="00BF710D">
              <w:rPr>
                <w:rFonts w:ascii="Consolas" w:eastAsia="Times New Roman" w:hAnsi="Consolas" w:cs="Times New Roman"/>
                <w:color w:val="AF00DB"/>
                <w:sz w:val="21"/>
                <w:szCs w:val="21"/>
              </w:rPr>
              <w:t>end</w:t>
            </w:r>
            <w:r w:rsidRPr="00BF710D">
              <w:rPr>
                <w:rFonts w:ascii="Consolas" w:eastAsia="Times New Roman" w:hAnsi="Consolas" w:cs="Times New Roman"/>
                <w:color w:val="000000"/>
                <w:sz w:val="21"/>
                <w:szCs w:val="21"/>
              </w:rPr>
              <w:t>;</w:t>
            </w:r>
            <w:proofErr w:type="gramEnd"/>
          </w:p>
          <w:p w14:paraId="6AFF00F4" w14:textId="1B47FC93" w:rsidR="00BF710D" w:rsidRPr="00BF710D" w:rsidRDefault="00BF710D" w:rsidP="00BF710D">
            <w:pPr>
              <w:shd w:val="clear" w:color="auto" w:fill="FFFFFF"/>
              <w:spacing w:line="285" w:lineRule="atLeast"/>
              <w:jc w:val="left"/>
              <w:rPr>
                <w:rFonts w:ascii="Consolas" w:eastAsia="Times New Roman" w:hAnsi="Consolas" w:cs="Times New Roman"/>
                <w:color w:val="000000"/>
                <w:sz w:val="21"/>
                <w:szCs w:val="21"/>
              </w:rPr>
            </w:pPr>
            <w:r w:rsidRPr="00BF710D">
              <w:rPr>
                <w:rFonts w:ascii="Consolas" w:eastAsia="Times New Roman" w:hAnsi="Consolas" w:cs="Times New Roman"/>
                <w:color w:val="000000"/>
                <w:sz w:val="21"/>
                <w:szCs w:val="21"/>
              </w:rPr>
              <w:t>}</w:t>
            </w:r>
          </w:p>
          <w:p w14:paraId="2254E6A4" w14:textId="77777777" w:rsidR="009737D4" w:rsidRDefault="00F10CE9" w:rsidP="000B213F">
            <w:pPr>
              <w:shd w:val="clear" w:color="auto" w:fill="FFFFFF"/>
              <w:spacing w:after="240" w:line="285" w:lineRule="atLeast"/>
              <w:jc w:val="left"/>
              <w:rPr>
                <w:rStyle w:val="Heading3Char"/>
                <w:rFonts w:ascii="Consolas" w:eastAsia="Times New Roman" w:hAnsi="Consolas" w:cs="Times New Roman"/>
                <w:color w:val="000000"/>
                <w:sz w:val="21"/>
                <w:szCs w:val="21"/>
              </w:rPr>
            </w:pPr>
            <w:r>
              <w:rPr>
                <w:rStyle w:val="Heading3Char"/>
                <w:rFonts w:ascii="Consolas" w:eastAsia="Times New Roman" w:hAnsi="Consolas" w:cs="Times New Roman"/>
                <w:smallCaps w:val="0"/>
                <w:color w:val="000000"/>
                <w:spacing w:val="0"/>
                <w:sz w:val="21"/>
                <w:szCs w:val="21"/>
              </w:rPr>
              <w:t>…</w:t>
            </w:r>
          </w:p>
          <w:p w14:paraId="01B22775" w14:textId="77777777" w:rsidR="00F10CE9" w:rsidRPr="00F10CE9" w:rsidRDefault="00F10CE9" w:rsidP="00F10CE9">
            <w:pPr>
              <w:shd w:val="clear" w:color="auto" w:fill="FFFFFF"/>
              <w:spacing w:line="285" w:lineRule="atLeast"/>
              <w:jc w:val="left"/>
              <w:rPr>
                <w:rFonts w:ascii="Consolas" w:eastAsia="Times New Roman" w:hAnsi="Consolas" w:cs="Times New Roman"/>
                <w:color w:val="000000"/>
                <w:sz w:val="21"/>
                <w:szCs w:val="21"/>
              </w:rPr>
            </w:pPr>
            <w:r w:rsidRPr="00F10CE9">
              <w:rPr>
                <w:rFonts w:ascii="Consolas" w:eastAsia="Times New Roman" w:hAnsi="Consolas" w:cs="Times New Roman"/>
                <w:color w:val="AF00DB"/>
                <w:sz w:val="21"/>
                <w:szCs w:val="21"/>
              </w:rPr>
              <w:t>local</w:t>
            </w:r>
            <w:r w:rsidRPr="00F10CE9">
              <w:rPr>
                <w:rFonts w:ascii="Consolas" w:eastAsia="Times New Roman" w:hAnsi="Consolas" w:cs="Times New Roman"/>
                <w:color w:val="000000"/>
                <w:sz w:val="21"/>
                <w:szCs w:val="21"/>
              </w:rPr>
              <w:t xml:space="preserve"> </w:t>
            </w:r>
            <w:r w:rsidRPr="00F10CE9">
              <w:rPr>
                <w:rFonts w:ascii="Consolas" w:eastAsia="Times New Roman" w:hAnsi="Consolas" w:cs="Times New Roman"/>
                <w:color w:val="AF00DB"/>
                <w:sz w:val="21"/>
                <w:szCs w:val="21"/>
              </w:rPr>
              <w:t>procedure</w:t>
            </w:r>
            <w:r w:rsidRPr="00F10CE9">
              <w:rPr>
                <w:rFonts w:ascii="Consolas" w:eastAsia="Times New Roman" w:hAnsi="Consolas" w:cs="Times New Roman"/>
                <w:color w:val="000000"/>
                <w:sz w:val="21"/>
                <w:szCs w:val="21"/>
              </w:rPr>
              <w:t xml:space="preserve"> </w:t>
            </w:r>
            <w:proofErr w:type="spellStart"/>
            <w:proofErr w:type="gramStart"/>
            <w:r w:rsidRPr="00F10CE9">
              <w:rPr>
                <w:rFonts w:ascii="Consolas" w:eastAsia="Times New Roman" w:hAnsi="Consolas" w:cs="Times New Roman"/>
                <w:color w:val="000000"/>
                <w:sz w:val="21"/>
                <w:szCs w:val="21"/>
              </w:rPr>
              <w:t>TestOnRelease</w:t>
            </w:r>
            <w:proofErr w:type="spellEnd"/>
            <w:r w:rsidRPr="00F10CE9">
              <w:rPr>
                <w:rFonts w:ascii="Consolas" w:eastAsia="Times New Roman" w:hAnsi="Consolas" w:cs="Times New Roman"/>
                <w:color w:val="0000FF"/>
                <w:sz w:val="21"/>
                <w:szCs w:val="21"/>
              </w:rPr>
              <w:t>(</w:t>
            </w:r>
            <w:proofErr w:type="gramEnd"/>
            <w:r w:rsidRPr="00F10CE9">
              <w:rPr>
                <w:rFonts w:ascii="Consolas" w:eastAsia="Times New Roman" w:hAnsi="Consolas" w:cs="Times New Roman"/>
                <w:color w:val="0000FF"/>
                <w:sz w:val="21"/>
                <w:szCs w:val="21"/>
              </w:rPr>
              <w:t>)</w:t>
            </w:r>
          </w:p>
          <w:p w14:paraId="2AA062EF" w14:textId="77777777" w:rsidR="00F10CE9" w:rsidRPr="00F10CE9" w:rsidRDefault="00F10CE9" w:rsidP="00F10CE9">
            <w:pPr>
              <w:shd w:val="clear" w:color="auto" w:fill="FFFFFF"/>
              <w:spacing w:line="285" w:lineRule="atLeast"/>
              <w:jc w:val="left"/>
              <w:rPr>
                <w:rFonts w:ascii="Consolas" w:eastAsia="Times New Roman" w:hAnsi="Consolas" w:cs="Times New Roman"/>
                <w:color w:val="000000"/>
                <w:sz w:val="21"/>
                <w:szCs w:val="21"/>
              </w:rPr>
            </w:pPr>
            <w:r w:rsidRPr="00F10CE9">
              <w:rPr>
                <w:rFonts w:ascii="Consolas" w:eastAsia="Times New Roman" w:hAnsi="Consolas" w:cs="Times New Roman"/>
                <w:color w:val="000000"/>
                <w:sz w:val="21"/>
                <w:szCs w:val="21"/>
              </w:rPr>
              <w:t xml:space="preserve">    </w:t>
            </w:r>
            <w:r w:rsidRPr="00F10CE9">
              <w:rPr>
                <w:rFonts w:ascii="Consolas" w:eastAsia="Times New Roman" w:hAnsi="Consolas" w:cs="Times New Roman"/>
                <w:color w:val="AF00DB"/>
                <w:sz w:val="21"/>
                <w:szCs w:val="21"/>
              </w:rPr>
              <w:t>begin</w:t>
            </w:r>
          </w:p>
          <w:p w14:paraId="660043D7" w14:textId="77777777" w:rsidR="00F10CE9" w:rsidRPr="00F10CE9" w:rsidRDefault="00F10CE9" w:rsidP="00F10CE9">
            <w:pPr>
              <w:shd w:val="clear" w:color="auto" w:fill="FFFFFF"/>
              <w:spacing w:line="285" w:lineRule="atLeast"/>
              <w:jc w:val="left"/>
              <w:rPr>
                <w:rFonts w:ascii="Consolas" w:eastAsia="Times New Roman" w:hAnsi="Consolas" w:cs="Times New Roman"/>
                <w:color w:val="000000"/>
                <w:sz w:val="21"/>
                <w:szCs w:val="21"/>
              </w:rPr>
            </w:pPr>
            <w:r w:rsidRPr="00F10CE9">
              <w:rPr>
                <w:rFonts w:ascii="Consolas" w:eastAsia="Times New Roman" w:hAnsi="Consolas" w:cs="Times New Roman"/>
                <w:color w:val="000000"/>
                <w:sz w:val="21"/>
                <w:szCs w:val="21"/>
              </w:rPr>
              <w:t xml:space="preserve">        </w:t>
            </w:r>
            <w:r w:rsidRPr="00F10CE9">
              <w:rPr>
                <w:rFonts w:ascii="Consolas" w:eastAsia="Times New Roman" w:hAnsi="Consolas" w:cs="Times New Roman"/>
                <w:color w:val="AF00DB"/>
                <w:sz w:val="21"/>
                <w:szCs w:val="21"/>
              </w:rPr>
              <w:t>if</w:t>
            </w:r>
            <w:r w:rsidRPr="00F10CE9">
              <w:rPr>
                <w:rFonts w:ascii="Consolas" w:eastAsia="Times New Roman" w:hAnsi="Consolas" w:cs="Times New Roman"/>
                <w:color w:val="000000"/>
                <w:sz w:val="21"/>
                <w:szCs w:val="21"/>
              </w:rPr>
              <w:t xml:space="preserve"> Status &lt;&gt; </w:t>
            </w:r>
            <w:proofErr w:type="gramStart"/>
            <w:r w:rsidRPr="00F10CE9">
              <w:rPr>
                <w:rFonts w:ascii="Consolas" w:eastAsia="Times New Roman" w:hAnsi="Consolas" w:cs="Times New Roman"/>
                <w:color w:val="000000"/>
                <w:sz w:val="21"/>
                <w:szCs w:val="21"/>
              </w:rPr>
              <w:t>Status::</w:t>
            </w:r>
            <w:proofErr w:type="gramEnd"/>
            <w:r w:rsidRPr="00F10CE9">
              <w:rPr>
                <w:rFonts w:ascii="Consolas" w:eastAsia="Times New Roman" w:hAnsi="Consolas" w:cs="Times New Roman"/>
                <w:color w:val="000000"/>
                <w:sz w:val="21"/>
                <w:szCs w:val="21"/>
              </w:rPr>
              <w:t xml:space="preserve">Released </w:t>
            </w:r>
            <w:r w:rsidRPr="00F10CE9">
              <w:rPr>
                <w:rFonts w:ascii="Consolas" w:eastAsia="Times New Roman" w:hAnsi="Consolas" w:cs="Times New Roman"/>
                <w:color w:val="AF00DB"/>
                <w:sz w:val="21"/>
                <w:szCs w:val="21"/>
              </w:rPr>
              <w:t>then</w:t>
            </w:r>
          </w:p>
          <w:p w14:paraId="333777DB" w14:textId="77777777" w:rsidR="00F10CE9" w:rsidRPr="00F10CE9" w:rsidRDefault="00F10CE9" w:rsidP="00F10CE9">
            <w:pPr>
              <w:shd w:val="clear" w:color="auto" w:fill="FFFFFF"/>
              <w:spacing w:line="285" w:lineRule="atLeast"/>
              <w:jc w:val="left"/>
              <w:rPr>
                <w:rFonts w:ascii="Consolas" w:eastAsia="Times New Roman" w:hAnsi="Consolas" w:cs="Times New Roman"/>
                <w:color w:val="000000"/>
                <w:sz w:val="21"/>
                <w:szCs w:val="21"/>
              </w:rPr>
            </w:pPr>
            <w:r w:rsidRPr="00F10CE9">
              <w:rPr>
                <w:rFonts w:ascii="Consolas" w:eastAsia="Times New Roman" w:hAnsi="Consolas" w:cs="Times New Roman"/>
                <w:color w:val="000000"/>
                <w:sz w:val="21"/>
                <w:szCs w:val="21"/>
              </w:rPr>
              <w:t xml:space="preserve">            </w:t>
            </w:r>
            <w:proofErr w:type="gramStart"/>
            <w:r w:rsidRPr="00F10CE9">
              <w:rPr>
                <w:rFonts w:ascii="Consolas" w:eastAsia="Times New Roman" w:hAnsi="Consolas" w:cs="Times New Roman"/>
                <w:color w:val="AF00DB"/>
                <w:sz w:val="21"/>
                <w:szCs w:val="21"/>
              </w:rPr>
              <w:t>exit</w:t>
            </w:r>
            <w:r w:rsidRPr="00F10CE9">
              <w:rPr>
                <w:rFonts w:ascii="Consolas" w:eastAsia="Times New Roman" w:hAnsi="Consolas" w:cs="Times New Roman"/>
                <w:color w:val="000000"/>
                <w:sz w:val="21"/>
                <w:szCs w:val="21"/>
              </w:rPr>
              <w:t>;</w:t>
            </w:r>
            <w:proofErr w:type="gramEnd"/>
          </w:p>
          <w:p w14:paraId="71FDE3D9" w14:textId="77777777" w:rsidR="00F10CE9" w:rsidRPr="00F10CE9" w:rsidRDefault="00F10CE9" w:rsidP="00F10CE9">
            <w:pPr>
              <w:shd w:val="clear" w:color="auto" w:fill="FFFFFF"/>
              <w:spacing w:line="285" w:lineRule="atLeast"/>
              <w:jc w:val="left"/>
              <w:rPr>
                <w:rFonts w:ascii="Consolas" w:eastAsia="Times New Roman" w:hAnsi="Consolas" w:cs="Times New Roman"/>
                <w:color w:val="000000"/>
                <w:sz w:val="21"/>
                <w:szCs w:val="21"/>
              </w:rPr>
            </w:pPr>
            <w:r w:rsidRPr="00F10CE9">
              <w:rPr>
                <w:rFonts w:ascii="Consolas" w:eastAsia="Times New Roman" w:hAnsi="Consolas" w:cs="Times New Roman"/>
                <w:color w:val="000000"/>
                <w:sz w:val="21"/>
                <w:szCs w:val="21"/>
              </w:rPr>
              <w:t xml:space="preserve">        </w:t>
            </w:r>
            <w:proofErr w:type="gramStart"/>
            <w:r w:rsidRPr="00F10CE9">
              <w:rPr>
                <w:rFonts w:ascii="Consolas" w:eastAsia="Times New Roman" w:hAnsi="Consolas" w:cs="Times New Roman"/>
                <w:color w:val="0000FF"/>
                <w:sz w:val="21"/>
                <w:szCs w:val="21"/>
              </w:rPr>
              <w:t>TestField(</w:t>
            </w:r>
            <w:proofErr w:type="gramEnd"/>
            <w:r w:rsidRPr="00F10CE9">
              <w:rPr>
                <w:rFonts w:ascii="Consolas" w:eastAsia="Times New Roman" w:hAnsi="Consolas" w:cs="Times New Roman"/>
                <w:color w:val="000000"/>
                <w:sz w:val="21"/>
                <w:szCs w:val="21"/>
              </w:rPr>
              <w:t>"Customer No."</w:t>
            </w:r>
            <w:r w:rsidRPr="00F10CE9">
              <w:rPr>
                <w:rFonts w:ascii="Consolas" w:eastAsia="Times New Roman" w:hAnsi="Consolas" w:cs="Times New Roman"/>
                <w:color w:val="0000FF"/>
                <w:sz w:val="21"/>
                <w:szCs w:val="21"/>
              </w:rPr>
              <w:t>)</w:t>
            </w:r>
            <w:r w:rsidRPr="00F10CE9">
              <w:rPr>
                <w:rFonts w:ascii="Consolas" w:eastAsia="Times New Roman" w:hAnsi="Consolas" w:cs="Times New Roman"/>
                <w:color w:val="000000"/>
                <w:sz w:val="21"/>
                <w:szCs w:val="21"/>
              </w:rPr>
              <w:t>;</w:t>
            </w:r>
          </w:p>
          <w:p w14:paraId="341AED20" w14:textId="77777777" w:rsidR="00F10CE9" w:rsidRPr="00F10CE9" w:rsidRDefault="00F10CE9" w:rsidP="00F10CE9">
            <w:pPr>
              <w:shd w:val="clear" w:color="auto" w:fill="FFFFFF"/>
              <w:spacing w:line="285" w:lineRule="atLeast"/>
              <w:jc w:val="left"/>
              <w:rPr>
                <w:rFonts w:ascii="Consolas" w:eastAsia="Times New Roman" w:hAnsi="Consolas" w:cs="Times New Roman"/>
                <w:color w:val="000000"/>
                <w:sz w:val="21"/>
                <w:szCs w:val="21"/>
              </w:rPr>
            </w:pPr>
            <w:r w:rsidRPr="00F10CE9">
              <w:rPr>
                <w:rFonts w:ascii="Consolas" w:eastAsia="Times New Roman" w:hAnsi="Consolas" w:cs="Times New Roman"/>
                <w:color w:val="000000"/>
                <w:sz w:val="21"/>
                <w:szCs w:val="21"/>
              </w:rPr>
              <w:t xml:space="preserve">    </w:t>
            </w:r>
            <w:proofErr w:type="gramStart"/>
            <w:r w:rsidRPr="00F10CE9">
              <w:rPr>
                <w:rFonts w:ascii="Consolas" w:eastAsia="Times New Roman" w:hAnsi="Consolas" w:cs="Times New Roman"/>
                <w:color w:val="AF00DB"/>
                <w:sz w:val="21"/>
                <w:szCs w:val="21"/>
              </w:rPr>
              <w:t>end</w:t>
            </w:r>
            <w:r w:rsidRPr="00F10CE9">
              <w:rPr>
                <w:rFonts w:ascii="Consolas" w:eastAsia="Times New Roman" w:hAnsi="Consolas" w:cs="Times New Roman"/>
                <w:color w:val="000000"/>
                <w:sz w:val="21"/>
                <w:szCs w:val="21"/>
              </w:rPr>
              <w:t>;</w:t>
            </w:r>
            <w:proofErr w:type="gramEnd"/>
          </w:p>
          <w:p w14:paraId="521E9B7E" w14:textId="66B3FF45" w:rsidR="00F10CE9" w:rsidRPr="00912D7E" w:rsidRDefault="00F10CE9" w:rsidP="000B213F">
            <w:pPr>
              <w:shd w:val="clear" w:color="auto" w:fill="FFFFFF"/>
              <w:spacing w:after="240" w:line="285" w:lineRule="atLeast"/>
              <w:jc w:val="left"/>
              <w:rPr>
                <w:rStyle w:val="Heading3Char"/>
                <w:rFonts w:ascii="Consolas" w:eastAsia="Times New Roman" w:hAnsi="Consolas" w:cs="Times New Roman"/>
                <w:smallCaps w:val="0"/>
                <w:color w:val="000000"/>
                <w:spacing w:val="0"/>
                <w:sz w:val="21"/>
                <w:szCs w:val="21"/>
              </w:rPr>
            </w:pPr>
          </w:p>
        </w:tc>
      </w:tr>
    </w:tbl>
    <w:p w14:paraId="2C4A9EF7" w14:textId="77777777" w:rsidR="00B33721" w:rsidRDefault="00B33721" w:rsidP="0083025F">
      <w:pPr>
        <w:spacing w:line="480" w:lineRule="auto"/>
      </w:pPr>
    </w:p>
    <w:p w14:paraId="2175CAF3" w14:textId="25FAC794" w:rsidR="00B33721" w:rsidRDefault="000B28B7" w:rsidP="0083025F">
      <w:pPr>
        <w:spacing w:line="480" w:lineRule="auto"/>
      </w:pPr>
      <w:r w:rsidRPr="000B28B7">
        <w:rPr>
          <w:noProof/>
        </w:rPr>
        <w:drawing>
          <wp:inline distT="0" distB="0" distL="0" distR="0" wp14:anchorId="3280E780" wp14:editId="3D60BC51">
            <wp:extent cx="5731510" cy="135382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353820"/>
                    </a:xfrm>
                    <a:prstGeom prst="rect">
                      <a:avLst/>
                    </a:prstGeom>
                  </pic:spPr>
                </pic:pic>
              </a:graphicData>
            </a:graphic>
          </wp:inline>
        </w:drawing>
      </w:r>
    </w:p>
    <w:p w14:paraId="19A4B6E3" w14:textId="19250648" w:rsidR="001543EF" w:rsidRDefault="001543EF" w:rsidP="001543EF">
      <w:pPr>
        <w:rPr>
          <w:i/>
          <w:sz w:val="20"/>
        </w:rPr>
      </w:pPr>
      <w:r>
        <w:rPr>
          <w:noProof/>
        </w:rPr>
        <w:drawing>
          <wp:inline distT="0" distB="0" distL="0" distR="0" wp14:anchorId="5F08F256" wp14:editId="7545BF35">
            <wp:extent cx="263525" cy="263525"/>
            <wp:effectExtent l="0" t="0" r="3175" b="3175"/>
            <wp:docPr id="215" name="Picture 21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94501D">
        <w:rPr>
          <w:rFonts w:ascii="Bahnschrift Condensed" w:eastAsiaTheme="majorEastAsia" w:hAnsi="Bahnschrift Condensed" w:cstheme="majorBidi"/>
          <w:smallCaps/>
          <w:spacing w:val="40"/>
          <w:sz w:val="32"/>
          <w:szCs w:val="26"/>
        </w:rPr>
        <w:cr/>
      </w:r>
      <w:r>
        <w:rPr>
          <w:i/>
          <w:sz w:val="20"/>
        </w:rPr>
        <w:t xml:space="preserve">You can try yourself and write similar tests for Starting Date, Ending Dat. Also, you can try to write code and test </w:t>
      </w:r>
      <w:proofErr w:type="gramStart"/>
      <w:r>
        <w:rPr>
          <w:i/>
          <w:sz w:val="20"/>
        </w:rPr>
        <w:t>to that</w:t>
      </w:r>
      <w:proofErr w:type="gramEnd"/>
      <w:r>
        <w:rPr>
          <w:i/>
          <w:sz w:val="20"/>
        </w:rPr>
        <w:t xml:space="preserve"> check if there is any line on the bonus before the release of </w:t>
      </w:r>
      <w:r w:rsidR="00722E49">
        <w:rPr>
          <w:i/>
          <w:sz w:val="20"/>
        </w:rPr>
        <w:t xml:space="preserve">the </w:t>
      </w:r>
      <w:r>
        <w:rPr>
          <w:i/>
          <w:sz w:val="20"/>
        </w:rPr>
        <w:t>bonus.</w:t>
      </w:r>
    </w:p>
    <w:p w14:paraId="7AE83CFB" w14:textId="77777777" w:rsidR="00311825" w:rsidRDefault="00311825" w:rsidP="00311825">
      <w:bookmarkStart w:id="10" w:name="_Hlk109635442"/>
    </w:p>
    <w:p w14:paraId="3A7860EB" w14:textId="77777777" w:rsidR="00311825" w:rsidRPr="001A244F" w:rsidRDefault="00311825" w:rsidP="00311825">
      <w:pPr>
        <w:pStyle w:val="Heading2"/>
      </w:pPr>
      <w:r>
        <w:t>Chapter summary</w:t>
      </w:r>
    </w:p>
    <w:p w14:paraId="0D2D53F2" w14:textId="0AF1B248" w:rsidR="008B39CA" w:rsidRDefault="008B39CA" w:rsidP="008B39CA">
      <w:pPr>
        <w:pStyle w:val="ListParagraph"/>
        <w:numPr>
          <w:ilvl w:val="0"/>
          <w:numId w:val="1"/>
        </w:numPr>
        <w:spacing w:line="480" w:lineRule="auto"/>
        <w:jc w:val="left"/>
      </w:pPr>
      <w:r>
        <w:t>In this chapter, you understood how to develop automated tests.</w:t>
      </w:r>
    </w:p>
    <w:p w14:paraId="7C798C6C" w14:textId="77777777" w:rsidR="008B39CA" w:rsidRDefault="008B39CA" w:rsidP="008B39CA">
      <w:pPr>
        <w:pStyle w:val="ListParagraph"/>
        <w:numPr>
          <w:ilvl w:val="0"/>
          <w:numId w:val="1"/>
        </w:numPr>
        <w:spacing w:line="480" w:lineRule="auto"/>
        <w:jc w:val="left"/>
      </w:pPr>
      <w:r>
        <w:t xml:space="preserve">You know how to use </w:t>
      </w:r>
      <w:proofErr w:type="gramStart"/>
      <w:r>
        <w:t>TestField(</w:t>
      </w:r>
      <w:proofErr w:type="gramEnd"/>
      <w:r>
        <w:t xml:space="preserve">) method. </w:t>
      </w:r>
    </w:p>
    <w:p w14:paraId="0E82BD3C" w14:textId="579A9958" w:rsidR="00311825" w:rsidRDefault="008B39CA" w:rsidP="008B39CA">
      <w:pPr>
        <w:pStyle w:val="ListParagraph"/>
        <w:numPr>
          <w:ilvl w:val="0"/>
          <w:numId w:val="1"/>
        </w:numPr>
        <w:spacing w:line="480" w:lineRule="auto"/>
        <w:jc w:val="left"/>
      </w:pPr>
      <w:r>
        <w:t>You added the code to check if the field has value before releas</w:t>
      </w:r>
      <w:r w:rsidR="00E2240B">
        <w:t>ing</w:t>
      </w:r>
      <w:r>
        <w:t xml:space="preserve"> the bonus. </w:t>
      </w:r>
      <w:r w:rsidR="00311825">
        <w:br w:type="page"/>
      </w:r>
    </w:p>
    <w:p w14:paraId="48A25FF8" w14:textId="66EBD33A" w:rsidR="00311825" w:rsidRPr="00B05E94" w:rsidRDefault="00311825" w:rsidP="00311825">
      <w:pPr>
        <w:pStyle w:val="Heading2"/>
        <w:jc w:val="center"/>
        <w:rPr>
          <w:b/>
          <w:sz w:val="96"/>
        </w:rPr>
      </w:pPr>
      <w:r w:rsidRPr="00B05E94">
        <w:rPr>
          <w:b/>
          <w:sz w:val="96"/>
        </w:rPr>
        <w:lastRenderedPageBreak/>
        <w:t xml:space="preserve">chapter </w:t>
      </w:r>
      <w:r w:rsidR="00E2240B">
        <w:rPr>
          <w:b/>
          <w:sz w:val="96"/>
        </w:rPr>
        <w:t>9</w:t>
      </w:r>
    </w:p>
    <w:p w14:paraId="18487747" w14:textId="04B6A596" w:rsidR="00311825" w:rsidRDefault="00E2240B" w:rsidP="00311825">
      <w:pPr>
        <w:pStyle w:val="Heading1"/>
        <w:jc w:val="center"/>
        <w:rPr>
          <w:sz w:val="56"/>
        </w:rPr>
      </w:pPr>
      <w:bookmarkStart w:id="11" w:name="_Toc109652592"/>
      <w:r>
        <w:rPr>
          <w:sz w:val="56"/>
        </w:rPr>
        <w:t>Reports and Reports Layout (Word, Excel)</w:t>
      </w:r>
      <w:bookmarkEnd w:id="11"/>
    </w:p>
    <w:p w14:paraId="2F148B87" w14:textId="77777777" w:rsidR="00311825" w:rsidRDefault="00311825" w:rsidP="00311825"/>
    <w:p w14:paraId="42397E61" w14:textId="77777777" w:rsidR="00311825" w:rsidRDefault="00311825" w:rsidP="00311825"/>
    <w:p w14:paraId="32B21BE4" w14:textId="77777777" w:rsidR="00311825" w:rsidRDefault="00311825" w:rsidP="00311825"/>
    <w:p w14:paraId="75E4CCB2" w14:textId="77777777" w:rsidR="00311825" w:rsidRDefault="00311825" w:rsidP="00311825"/>
    <w:p w14:paraId="658DC4D1" w14:textId="77777777" w:rsidR="00311825" w:rsidRDefault="00311825" w:rsidP="00311825"/>
    <w:p w14:paraId="0AC48562" w14:textId="77777777" w:rsidR="00311825" w:rsidRDefault="00311825" w:rsidP="00311825"/>
    <w:p w14:paraId="303DB2F4" w14:textId="77777777" w:rsidR="00311825" w:rsidRDefault="00311825" w:rsidP="00311825"/>
    <w:p w14:paraId="4A0716E1" w14:textId="77777777" w:rsidR="00311825" w:rsidRDefault="00311825" w:rsidP="00311825"/>
    <w:p w14:paraId="0D058038" w14:textId="77777777" w:rsidR="00311825" w:rsidRDefault="00311825" w:rsidP="00311825"/>
    <w:p w14:paraId="2714ACF3" w14:textId="77777777" w:rsidR="00311825" w:rsidRDefault="00311825" w:rsidP="00311825"/>
    <w:p w14:paraId="5F3BC07D" w14:textId="77777777" w:rsidR="00311825" w:rsidRDefault="00311825" w:rsidP="00311825">
      <w:pPr>
        <w:pStyle w:val="Heading2"/>
        <w:rPr>
          <w:b/>
        </w:rPr>
      </w:pPr>
      <w:r w:rsidRPr="00B05E94">
        <w:rPr>
          <w:b/>
        </w:rPr>
        <w:t>Objectives</w:t>
      </w:r>
    </w:p>
    <w:p w14:paraId="4C569BE2" w14:textId="0C0924C1" w:rsidR="00311825" w:rsidRDefault="00DE74E0" w:rsidP="00DE74E0">
      <w:pPr>
        <w:spacing w:line="480" w:lineRule="auto"/>
        <w:jc w:val="left"/>
      </w:pPr>
      <w:r w:rsidRPr="00DE74E0">
        <w:t xml:space="preserve">In this chapter, you will get </w:t>
      </w:r>
      <w:r>
        <w:t xml:space="preserve">an </w:t>
      </w:r>
      <w:r w:rsidRPr="00DE74E0">
        <w:t xml:space="preserve">overview </w:t>
      </w:r>
      <w:r>
        <w:t xml:space="preserve">of </w:t>
      </w:r>
      <w:r w:rsidRPr="00DE74E0">
        <w:t>how to develop the reports in Word</w:t>
      </w:r>
      <w:r>
        <w:t xml:space="preserve"> and Excel</w:t>
      </w:r>
      <w:r w:rsidRPr="00DE74E0">
        <w:t xml:space="preserve">.  The objectives are: </w:t>
      </w:r>
      <w:r w:rsidR="00311825">
        <w:t>Understand why you need to write automated tests</w:t>
      </w:r>
    </w:p>
    <w:p w14:paraId="011B30D2" w14:textId="49774E47" w:rsidR="003D69CA" w:rsidRDefault="003D69CA" w:rsidP="003D69CA">
      <w:pPr>
        <w:pStyle w:val="ListParagraph"/>
        <w:numPr>
          <w:ilvl w:val="0"/>
          <w:numId w:val="4"/>
        </w:numPr>
        <w:spacing w:line="480" w:lineRule="auto"/>
        <w:jc w:val="left"/>
      </w:pPr>
      <w:r>
        <w:t>Get information on how to create a report object</w:t>
      </w:r>
    </w:p>
    <w:p w14:paraId="0B2C9B2B" w14:textId="2860FAD1" w:rsidR="003D69CA" w:rsidRDefault="003D69CA" w:rsidP="003D69CA">
      <w:pPr>
        <w:pStyle w:val="ListParagraph"/>
        <w:numPr>
          <w:ilvl w:val="0"/>
          <w:numId w:val="4"/>
        </w:numPr>
        <w:spacing w:line="480" w:lineRule="auto"/>
        <w:jc w:val="left"/>
      </w:pPr>
      <w:r>
        <w:t>Get familiar with Word layout report</w:t>
      </w:r>
    </w:p>
    <w:p w14:paraId="2B82DED2" w14:textId="5B1C3BC3" w:rsidR="003D69CA" w:rsidRDefault="003D69CA" w:rsidP="003D69CA">
      <w:pPr>
        <w:pStyle w:val="ListParagraph"/>
        <w:numPr>
          <w:ilvl w:val="0"/>
          <w:numId w:val="4"/>
        </w:numPr>
        <w:spacing w:line="480" w:lineRule="auto"/>
        <w:jc w:val="left"/>
      </w:pPr>
      <w:r>
        <w:t>Get familiar with Excel layout report</w:t>
      </w:r>
    </w:p>
    <w:p w14:paraId="31A6FD33" w14:textId="2D229A1E" w:rsidR="00311825" w:rsidRDefault="003D69CA" w:rsidP="003D69CA">
      <w:pPr>
        <w:pStyle w:val="ListParagraph"/>
        <w:numPr>
          <w:ilvl w:val="0"/>
          <w:numId w:val="4"/>
        </w:numPr>
        <w:spacing w:line="480" w:lineRule="auto"/>
        <w:jc w:val="left"/>
      </w:pPr>
      <w:r>
        <w:t>Develop a report showing the bonus entries</w:t>
      </w:r>
    </w:p>
    <w:p w14:paraId="113CCE2D" w14:textId="47709D2D" w:rsidR="00311825" w:rsidRPr="001A244F" w:rsidRDefault="00A22CCA" w:rsidP="00311825">
      <w:pPr>
        <w:pStyle w:val="Heading2"/>
      </w:pPr>
      <w:r>
        <w:lastRenderedPageBreak/>
        <w:t>Reports</w:t>
      </w:r>
      <w:r w:rsidR="00311825">
        <w:t xml:space="preserve"> overview</w:t>
      </w:r>
    </w:p>
    <w:p w14:paraId="078744F1" w14:textId="635C613C" w:rsidR="00A22CCA" w:rsidRDefault="00A22CCA" w:rsidP="00A22CCA">
      <w:pPr>
        <w:spacing w:line="480" w:lineRule="auto"/>
      </w:pPr>
      <w:r>
        <w:t xml:space="preserve">A report is an object where you can present data from multiple tables. Business Central reports are </w:t>
      </w:r>
      <w:bookmarkEnd w:id="10"/>
      <w:r>
        <w:t xml:space="preserve">used to show the data in a custom way (for example the </w:t>
      </w:r>
      <w:r w:rsidRPr="00A22CCA">
        <w:rPr>
          <w:b/>
        </w:rPr>
        <w:t>Top 10 Customers</w:t>
      </w:r>
      <w:r>
        <w:t xml:space="preserve"> report), but also to print documents (for example </w:t>
      </w:r>
      <w:r w:rsidRPr="00A22CCA">
        <w:rPr>
          <w:b/>
        </w:rPr>
        <w:t>Sales Invoice</w:t>
      </w:r>
      <w:r>
        <w:t xml:space="preserve">). </w:t>
      </w:r>
    </w:p>
    <w:p w14:paraId="3EF2DB4D" w14:textId="422035DE" w:rsidR="00A22CCA" w:rsidRDefault="00A22CCA" w:rsidP="00A22CCA">
      <w:pPr>
        <w:spacing w:line="480" w:lineRule="auto"/>
      </w:pPr>
      <w:r>
        <w:t xml:space="preserve">When developing the </w:t>
      </w:r>
      <w:proofErr w:type="gramStart"/>
      <w:r>
        <w:t>report</w:t>
      </w:r>
      <w:proofErr w:type="gramEnd"/>
      <w:r>
        <w:t xml:space="preserve"> you can choose if the layout of the report is based on Word, Excel, or RDLC template. In this chapter, you will get familiar with how to build the report using Microsoft Word and Microsoft Excel. However, the structure of the report is the same for all types of layouts – they are different in presenting the data.</w:t>
      </w:r>
    </w:p>
    <w:p w14:paraId="2BE68BF7" w14:textId="3AF19BF6" w:rsidR="00A22CCA" w:rsidRDefault="00A22CCA" w:rsidP="00A22CCA">
      <w:pPr>
        <w:spacing w:line="480" w:lineRule="auto"/>
      </w:pPr>
      <w:r>
        <w:t>Without additional development, the user can see the preview of the report on the screen, print it, or send it to one of the formats: PDF, XML, Word, or Excel.</w:t>
      </w:r>
    </w:p>
    <w:p w14:paraId="41CA8014" w14:textId="38EC16D4" w:rsidR="00A22CCA" w:rsidRDefault="00A22CCA" w:rsidP="00A22CCA">
      <w:pPr>
        <w:spacing w:line="480" w:lineRule="auto"/>
      </w:pPr>
      <w:r>
        <w:t xml:space="preserve">There is also a special type of report which does not have got the layout but only processes the data in the background. For example, </w:t>
      </w:r>
      <w:r w:rsidRPr="00A22CCA">
        <w:rPr>
          <w:b/>
        </w:rPr>
        <w:t>Calculate Depreciation</w:t>
      </w:r>
      <w:r>
        <w:t xml:space="preserve">.  </w:t>
      </w:r>
    </w:p>
    <w:p w14:paraId="70D24623" w14:textId="1DBFBD7D" w:rsidR="00A22CCA" w:rsidRDefault="00A22CCA" w:rsidP="00A22CCA">
      <w:pPr>
        <w:spacing w:line="480" w:lineRule="auto"/>
      </w:pPr>
      <w:r>
        <w:t>A report in AL language contains:</w:t>
      </w:r>
    </w:p>
    <w:p w14:paraId="4DD992B1" w14:textId="0E4FA223" w:rsidR="00A22CCA" w:rsidRDefault="00A22CCA" w:rsidP="00A22CCA">
      <w:pPr>
        <w:pStyle w:val="ListParagraph"/>
        <w:numPr>
          <w:ilvl w:val="0"/>
          <w:numId w:val="4"/>
        </w:numPr>
        <w:spacing w:line="480" w:lineRule="auto"/>
        <w:jc w:val="left"/>
      </w:pPr>
      <w:r>
        <w:t>Report properties</w:t>
      </w:r>
    </w:p>
    <w:p w14:paraId="2EDD7262" w14:textId="02AD628F" w:rsidR="00A22CCA" w:rsidRDefault="00A22CCA" w:rsidP="00A22CCA">
      <w:pPr>
        <w:pStyle w:val="ListParagraph"/>
        <w:numPr>
          <w:ilvl w:val="0"/>
          <w:numId w:val="4"/>
        </w:numPr>
        <w:spacing w:line="480" w:lineRule="auto"/>
        <w:jc w:val="left"/>
      </w:pPr>
      <w:proofErr w:type="spellStart"/>
      <w:r>
        <w:t>Dataitems</w:t>
      </w:r>
      <w:proofErr w:type="spellEnd"/>
      <w:r>
        <w:t xml:space="preserve"> with columns</w:t>
      </w:r>
    </w:p>
    <w:p w14:paraId="0079EA87" w14:textId="40CE174F" w:rsidR="00A22CCA" w:rsidRDefault="00A22CCA" w:rsidP="00A22CCA">
      <w:pPr>
        <w:pStyle w:val="ListParagraph"/>
        <w:numPr>
          <w:ilvl w:val="0"/>
          <w:numId w:val="4"/>
        </w:numPr>
        <w:spacing w:line="480" w:lineRule="auto"/>
        <w:jc w:val="left"/>
      </w:pPr>
      <w:r>
        <w:t>Report triggers</w:t>
      </w:r>
    </w:p>
    <w:p w14:paraId="6026F71C" w14:textId="4BD70367" w:rsidR="00A22CCA" w:rsidRDefault="00A22CCA" w:rsidP="00A22CCA">
      <w:pPr>
        <w:pStyle w:val="ListParagraph"/>
        <w:numPr>
          <w:ilvl w:val="0"/>
          <w:numId w:val="4"/>
        </w:numPr>
        <w:spacing w:line="480" w:lineRule="auto"/>
        <w:jc w:val="left"/>
      </w:pPr>
      <w:r>
        <w:t>Global variables</w:t>
      </w:r>
    </w:p>
    <w:p w14:paraId="08690825" w14:textId="3419A166" w:rsidR="00A22CCA" w:rsidRDefault="00A22CCA" w:rsidP="00A22CCA">
      <w:pPr>
        <w:pStyle w:val="ListParagraph"/>
        <w:numPr>
          <w:ilvl w:val="0"/>
          <w:numId w:val="4"/>
        </w:numPr>
        <w:spacing w:line="480" w:lineRule="auto"/>
        <w:jc w:val="left"/>
      </w:pPr>
      <w:r>
        <w:t>Request page</w:t>
      </w:r>
    </w:p>
    <w:p w14:paraId="406A3441" w14:textId="77777777" w:rsidR="00A22CCA" w:rsidRDefault="00A22CCA" w:rsidP="000B64AF">
      <w:pPr>
        <w:pStyle w:val="Heading2"/>
      </w:pPr>
      <w:r>
        <w:t>Report properties</w:t>
      </w:r>
    </w:p>
    <w:p w14:paraId="45638006" w14:textId="77777777" w:rsidR="00A22CCA" w:rsidRDefault="00A22CCA" w:rsidP="00A22CCA">
      <w:pPr>
        <w:spacing w:line="480" w:lineRule="auto"/>
      </w:pPr>
      <w:r>
        <w:t xml:space="preserve">The report properties are added </w:t>
      </w:r>
      <w:proofErr w:type="gramStart"/>
      <w:r>
        <w:t>for</w:t>
      </w:r>
      <w:proofErr w:type="gramEnd"/>
      <w:r>
        <w:t xml:space="preserve"> the whole object. Below you can find the properties which you will need to know when starting development for the AL language.</w:t>
      </w:r>
    </w:p>
    <w:tbl>
      <w:tblPr>
        <w:tblStyle w:val="ListTable1Light"/>
        <w:tblW w:w="7942" w:type="dxa"/>
        <w:tblInd w:w="1096" w:type="dxa"/>
        <w:tblLook w:val="04A0" w:firstRow="1" w:lastRow="0" w:firstColumn="1" w:lastColumn="0" w:noHBand="0" w:noVBand="1"/>
      </w:tblPr>
      <w:tblGrid>
        <w:gridCol w:w="3030"/>
        <w:gridCol w:w="4912"/>
      </w:tblGrid>
      <w:tr w:rsidR="000B64AF" w14:paraId="7D355E59" w14:textId="77777777" w:rsidTr="000B213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Borders>
              <w:bottom w:val="none" w:sz="0" w:space="0" w:color="auto"/>
            </w:tcBorders>
          </w:tcPr>
          <w:p w14:paraId="0F17DBEC" w14:textId="77777777" w:rsidR="000B64AF" w:rsidRPr="00E7089C" w:rsidRDefault="000B64AF" w:rsidP="000B213F">
            <w:pPr>
              <w:pStyle w:val="ListParagraph"/>
              <w:ind w:left="0"/>
              <w:jc w:val="left"/>
              <w:rPr>
                <w:sz w:val="20"/>
              </w:rPr>
            </w:pPr>
            <w:proofErr w:type="spellStart"/>
            <w:r w:rsidRPr="00E7089C">
              <w:rPr>
                <w:sz w:val="20"/>
              </w:rPr>
              <w:t>ApplicationArea</w:t>
            </w:r>
            <w:proofErr w:type="spellEnd"/>
          </w:p>
        </w:tc>
        <w:tc>
          <w:tcPr>
            <w:tcW w:w="4912" w:type="dxa"/>
            <w:tcBorders>
              <w:bottom w:val="none" w:sz="0" w:space="0" w:color="auto"/>
            </w:tcBorders>
          </w:tcPr>
          <w:p w14:paraId="215CB917" w14:textId="6567701C" w:rsidR="000B64AF" w:rsidRPr="00E7089C" w:rsidRDefault="000B64AF" w:rsidP="000B213F">
            <w:pPr>
              <w:pStyle w:val="ListParagraph"/>
              <w:ind w:left="0"/>
              <w:jc w:val="left"/>
              <w:cnfStyle w:val="100000000000" w:firstRow="1" w:lastRow="0" w:firstColumn="0" w:lastColumn="0" w:oddVBand="0" w:evenVBand="0" w:oddHBand="0" w:evenHBand="0" w:firstRowFirstColumn="0" w:firstRowLastColumn="0" w:lastRowFirstColumn="0" w:lastRowLastColumn="0"/>
              <w:rPr>
                <w:b w:val="0"/>
                <w:sz w:val="20"/>
              </w:rPr>
            </w:pPr>
            <w:r w:rsidRPr="00E7089C">
              <w:rPr>
                <w:b w:val="0"/>
                <w:sz w:val="20"/>
              </w:rPr>
              <w:t xml:space="preserve">This property is mandatory. It says in which area of the system </w:t>
            </w:r>
            <w:r w:rsidR="001E4C70">
              <w:rPr>
                <w:b w:val="0"/>
                <w:sz w:val="20"/>
              </w:rPr>
              <w:t>report</w:t>
            </w:r>
            <w:r w:rsidRPr="00E7089C">
              <w:rPr>
                <w:b w:val="0"/>
                <w:sz w:val="20"/>
              </w:rPr>
              <w:t xml:space="preserve"> will be visible.</w:t>
            </w:r>
          </w:p>
        </w:tc>
      </w:tr>
      <w:tr w:rsidR="000B64AF" w14:paraId="6BC30329"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037188FA" w14:textId="77777777" w:rsidR="000B64AF" w:rsidRPr="00F812AD" w:rsidRDefault="000B64AF" w:rsidP="000B213F">
            <w:pPr>
              <w:pStyle w:val="ListParagraph"/>
              <w:ind w:left="0"/>
              <w:jc w:val="left"/>
              <w:rPr>
                <w:sz w:val="20"/>
              </w:rPr>
            </w:pPr>
            <w:r w:rsidRPr="00F812AD">
              <w:rPr>
                <w:sz w:val="20"/>
              </w:rPr>
              <w:t>Caption</w:t>
            </w:r>
          </w:p>
        </w:tc>
        <w:tc>
          <w:tcPr>
            <w:tcW w:w="4912" w:type="dxa"/>
          </w:tcPr>
          <w:p w14:paraId="35A0900D" w14:textId="358E2337" w:rsidR="000B64AF" w:rsidRPr="000F772E" w:rsidRDefault="000B64AF" w:rsidP="000B213F">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737854">
              <w:rPr>
                <w:sz w:val="20"/>
              </w:rPr>
              <w:t xml:space="preserve">Caption for the </w:t>
            </w:r>
            <w:r w:rsidR="001E4C70">
              <w:rPr>
                <w:sz w:val="20"/>
              </w:rPr>
              <w:t>report</w:t>
            </w:r>
            <w:r w:rsidRPr="00737854">
              <w:rPr>
                <w:sz w:val="20"/>
              </w:rPr>
              <w:t>. It should not contain the prefix or suffix.</w:t>
            </w:r>
          </w:p>
        </w:tc>
      </w:tr>
      <w:tr w:rsidR="000B64AF" w14:paraId="4BF1F58C"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335D1DD4" w14:textId="700DC218" w:rsidR="000B64AF" w:rsidRPr="00F812AD" w:rsidRDefault="00047B78" w:rsidP="000B213F">
            <w:pPr>
              <w:pStyle w:val="ListParagraph"/>
              <w:ind w:left="0"/>
              <w:jc w:val="left"/>
              <w:rPr>
                <w:sz w:val="20"/>
              </w:rPr>
            </w:pPr>
            <w:proofErr w:type="spellStart"/>
            <w:r w:rsidRPr="00047B78">
              <w:rPr>
                <w:sz w:val="20"/>
              </w:rPr>
              <w:lastRenderedPageBreak/>
              <w:t>DefaultLayout</w:t>
            </w:r>
            <w:proofErr w:type="spellEnd"/>
          </w:p>
        </w:tc>
        <w:tc>
          <w:tcPr>
            <w:tcW w:w="4912" w:type="dxa"/>
          </w:tcPr>
          <w:p w14:paraId="164E1114" w14:textId="0FE4E062" w:rsidR="000B64AF" w:rsidRPr="00737854" w:rsidRDefault="00047B78" w:rsidP="000B213F">
            <w:pPr>
              <w:pStyle w:val="ListParagraph"/>
              <w:ind w:left="0"/>
              <w:cnfStyle w:val="000000000000" w:firstRow="0" w:lastRow="0" w:firstColumn="0" w:lastColumn="0" w:oddVBand="0" w:evenVBand="0" w:oddHBand="0" w:evenHBand="0" w:firstRowFirstColumn="0" w:firstRowLastColumn="0" w:lastRowFirstColumn="0" w:lastRowLastColumn="0"/>
              <w:rPr>
                <w:sz w:val="20"/>
              </w:rPr>
            </w:pPr>
            <w:r w:rsidRPr="00047B78">
              <w:rPr>
                <w:sz w:val="20"/>
              </w:rPr>
              <w:t>With this property</w:t>
            </w:r>
            <w:r w:rsidR="00FC6ACA">
              <w:rPr>
                <w:sz w:val="20"/>
              </w:rPr>
              <w:t>,</w:t>
            </w:r>
            <w:r w:rsidRPr="00047B78">
              <w:rPr>
                <w:sz w:val="20"/>
              </w:rPr>
              <w:t xml:space="preserve"> you can decide i</w:t>
            </w:r>
            <w:r w:rsidR="00FC6ACA">
              <w:rPr>
                <w:sz w:val="20"/>
              </w:rPr>
              <w:t>f</w:t>
            </w:r>
            <w:r w:rsidRPr="00047B78">
              <w:rPr>
                <w:sz w:val="20"/>
              </w:rPr>
              <w:t xml:space="preserve"> the report has got Word</w:t>
            </w:r>
            <w:r w:rsidR="00FC6ACA">
              <w:rPr>
                <w:sz w:val="20"/>
              </w:rPr>
              <w:t>, Excel,</w:t>
            </w:r>
            <w:r w:rsidRPr="00047B78">
              <w:rPr>
                <w:sz w:val="20"/>
              </w:rPr>
              <w:t xml:space="preserve"> or RDLC layout</w:t>
            </w:r>
            <w:r w:rsidR="000B64AF" w:rsidRPr="00A8219D">
              <w:rPr>
                <w:sz w:val="20"/>
              </w:rPr>
              <w:t>.</w:t>
            </w:r>
          </w:p>
        </w:tc>
      </w:tr>
      <w:tr w:rsidR="000B64AF" w14:paraId="5A0C3551"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0B1AC4E8" w14:textId="77777777" w:rsidR="00D92F0E" w:rsidRPr="00D92F0E" w:rsidRDefault="00D92F0E" w:rsidP="00D92F0E">
            <w:pPr>
              <w:jc w:val="left"/>
              <w:rPr>
                <w:sz w:val="20"/>
              </w:rPr>
            </w:pPr>
            <w:proofErr w:type="spellStart"/>
            <w:r w:rsidRPr="00D92F0E">
              <w:rPr>
                <w:sz w:val="20"/>
              </w:rPr>
              <w:t>RDLCLayout</w:t>
            </w:r>
            <w:proofErr w:type="spellEnd"/>
            <w:r w:rsidRPr="00D92F0E">
              <w:rPr>
                <w:sz w:val="20"/>
              </w:rPr>
              <w:t>,</w:t>
            </w:r>
          </w:p>
          <w:p w14:paraId="354040CC" w14:textId="77777777" w:rsidR="000B64AF" w:rsidRDefault="00D92F0E" w:rsidP="00D92F0E">
            <w:pPr>
              <w:pStyle w:val="ListParagraph"/>
              <w:ind w:left="0"/>
              <w:jc w:val="left"/>
              <w:rPr>
                <w:b w:val="0"/>
                <w:bCs w:val="0"/>
                <w:sz w:val="20"/>
              </w:rPr>
            </w:pPr>
            <w:proofErr w:type="spellStart"/>
            <w:r w:rsidRPr="00D92F0E">
              <w:rPr>
                <w:sz w:val="20"/>
              </w:rPr>
              <w:t>WordLayout</w:t>
            </w:r>
            <w:proofErr w:type="spellEnd"/>
            <w:r>
              <w:rPr>
                <w:sz w:val="20"/>
              </w:rPr>
              <w:t>,</w:t>
            </w:r>
          </w:p>
          <w:p w14:paraId="1C65C810" w14:textId="0A263E4F" w:rsidR="00D92F0E" w:rsidRPr="0026685E" w:rsidRDefault="00D92F0E" w:rsidP="00D92F0E">
            <w:pPr>
              <w:pStyle w:val="ListParagraph"/>
              <w:ind w:left="0"/>
              <w:jc w:val="left"/>
              <w:rPr>
                <w:sz w:val="20"/>
              </w:rPr>
            </w:pPr>
            <w:proofErr w:type="spellStart"/>
            <w:r>
              <w:rPr>
                <w:sz w:val="20"/>
              </w:rPr>
              <w:t>ExcelLayout</w:t>
            </w:r>
            <w:proofErr w:type="spellEnd"/>
          </w:p>
        </w:tc>
        <w:tc>
          <w:tcPr>
            <w:tcW w:w="4912" w:type="dxa"/>
          </w:tcPr>
          <w:p w14:paraId="07B8DD3E" w14:textId="09992450" w:rsidR="000B64AF" w:rsidRPr="00F812AD" w:rsidRDefault="00F80BB5" w:rsidP="000B213F">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F80BB5">
              <w:rPr>
                <w:sz w:val="20"/>
              </w:rPr>
              <w:t xml:space="preserve">In one of </w:t>
            </w:r>
            <w:r>
              <w:rPr>
                <w:sz w:val="20"/>
              </w:rPr>
              <w:t>those</w:t>
            </w:r>
            <w:r w:rsidRPr="00F80BB5">
              <w:rPr>
                <w:sz w:val="20"/>
              </w:rPr>
              <w:t xml:space="preserve"> propert</w:t>
            </w:r>
            <w:r>
              <w:rPr>
                <w:sz w:val="20"/>
              </w:rPr>
              <w:t>ies</w:t>
            </w:r>
            <w:r w:rsidRPr="00F80BB5">
              <w:rPr>
                <w:sz w:val="20"/>
              </w:rPr>
              <w:t xml:space="preserve"> (depends on </w:t>
            </w:r>
            <w:r>
              <w:rPr>
                <w:sz w:val="20"/>
              </w:rPr>
              <w:t xml:space="preserve">the </w:t>
            </w:r>
            <w:proofErr w:type="spellStart"/>
            <w:r w:rsidRPr="00F80BB5">
              <w:rPr>
                <w:b/>
                <w:sz w:val="20"/>
              </w:rPr>
              <w:t>DefaultLayout</w:t>
            </w:r>
            <w:proofErr w:type="spellEnd"/>
            <w:r w:rsidRPr="00F80BB5">
              <w:rPr>
                <w:sz w:val="20"/>
              </w:rPr>
              <w:t xml:space="preserve"> property) you need to specify the file</w:t>
            </w:r>
            <w:r>
              <w:rPr>
                <w:sz w:val="20"/>
              </w:rPr>
              <w:t xml:space="preserve"> path in your extension</w:t>
            </w:r>
            <w:r w:rsidRPr="00F80BB5">
              <w:rPr>
                <w:sz w:val="20"/>
              </w:rPr>
              <w:t xml:space="preserve"> </w:t>
            </w:r>
            <w:r>
              <w:rPr>
                <w:sz w:val="20"/>
              </w:rPr>
              <w:t>where</w:t>
            </w:r>
            <w:r w:rsidRPr="00F80BB5">
              <w:rPr>
                <w:sz w:val="20"/>
              </w:rPr>
              <w:t xml:space="preserve"> the layout</w:t>
            </w:r>
            <w:r>
              <w:rPr>
                <w:sz w:val="20"/>
              </w:rPr>
              <w:t xml:space="preserve"> file is located</w:t>
            </w:r>
            <w:r w:rsidRPr="00F80BB5">
              <w:rPr>
                <w:sz w:val="20"/>
              </w:rPr>
              <w:t>.</w:t>
            </w:r>
          </w:p>
        </w:tc>
      </w:tr>
      <w:tr w:rsidR="000B64AF" w14:paraId="2A88AEC0"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21663B32" w14:textId="1AB9CA2E" w:rsidR="000B64AF" w:rsidRDefault="00A17740" w:rsidP="000B213F">
            <w:pPr>
              <w:pStyle w:val="ListParagraph"/>
              <w:ind w:left="0"/>
              <w:jc w:val="left"/>
              <w:rPr>
                <w:sz w:val="20"/>
              </w:rPr>
            </w:pPr>
            <w:proofErr w:type="spellStart"/>
            <w:r w:rsidRPr="00A17740">
              <w:rPr>
                <w:sz w:val="20"/>
              </w:rPr>
              <w:t>UsageCategory</w:t>
            </w:r>
            <w:proofErr w:type="spellEnd"/>
          </w:p>
        </w:tc>
        <w:tc>
          <w:tcPr>
            <w:tcW w:w="4912" w:type="dxa"/>
          </w:tcPr>
          <w:p w14:paraId="69F9ADAD" w14:textId="25480AA7" w:rsidR="000B64AF" w:rsidRPr="00C352C2" w:rsidRDefault="00A17740" w:rsidP="000B213F">
            <w:pPr>
              <w:pStyle w:val="ListParagraph"/>
              <w:ind w:left="0"/>
              <w:cnfStyle w:val="000000000000" w:firstRow="0" w:lastRow="0" w:firstColumn="0" w:lastColumn="0" w:oddVBand="0" w:evenVBand="0" w:oddHBand="0" w:evenHBand="0" w:firstRowFirstColumn="0" w:firstRowLastColumn="0" w:lastRowFirstColumn="0" w:lastRowLastColumn="0"/>
              <w:rPr>
                <w:sz w:val="20"/>
              </w:rPr>
            </w:pPr>
            <w:r w:rsidRPr="00A17740">
              <w:rPr>
                <w:sz w:val="20"/>
              </w:rPr>
              <w:t xml:space="preserve">If the report should be visible from Tell Me functionality, this property is mandatory. Additionally, you will need to fill the </w:t>
            </w:r>
            <w:proofErr w:type="spellStart"/>
            <w:r w:rsidRPr="00A17740">
              <w:rPr>
                <w:b/>
                <w:sz w:val="20"/>
              </w:rPr>
              <w:t>ApplicationArea</w:t>
            </w:r>
            <w:proofErr w:type="spellEnd"/>
            <w:r w:rsidRPr="00A17740">
              <w:rPr>
                <w:sz w:val="20"/>
              </w:rPr>
              <w:t xml:space="preserve"> property if you want that report will be seen in the Tell Me. </w:t>
            </w:r>
          </w:p>
        </w:tc>
      </w:tr>
      <w:tr w:rsidR="000B64AF" w14:paraId="5C94D2CB"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58A4BA9D" w14:textId="7EAE0688" w:rsidR="000B64AF" w:rsidRPr="004E3F7B" w:rsidRDefault="00C13150" w:rsidP="000B213F">
            <w:pPr>
              <w:pStyle w:val="ListParagraph"/>
              <w:ind w:left="0"/>
              <w:rPr>
                <w:sz w:val="20"/>
              </w:rPr>
            </w:pPr>
            <w:proofErr w:type="spellStart"/>
            <w:r w:rsidRPr="00C13150">
              <w:rPr>
                <w:sz w:val="20"/>
              </w:rPr>
              <w:t>ProcessingOnly</w:t>
            </w:r>
            <w:proofErr w:type="spellEnd"/>
          </w:p>
        </w:tc>
        <w:tc>
          <w:tcPr>
            <w:tcW w:w="4912" w:type="dxa"/>
          </w:tcPr>
          <w:p w14:paraId="42980216" w14:textId="08313B06" w:rsidR="000B64AF" w:rsidRPr="004E3F7B" w:rsidRDefault="00C13150" w:rsidP="000B213F">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C13150">
              <w:rPr>
                <w:sz w:val="20"/>
              </w:rPr>
              <w:t>With this property, you can decide if the report shows any layout or only proces</w:t>
            </w:r>
            <w:r>
              <w:rPr>
                <w:sz w:val="20"/>
              </w:rPr>
              <w:t>se</w:t>
            </w:r>
            <w:r w:rsidRPr="00C13150">
              <w:rPr>
                <w:sz w:val="20"/>
              </w:rPr>
              <w:t>s the data.</w:t>
            </w:r>
          </w:p>
        </w:tc>
      </w:tr>
    </w:tbl>
    <w:p w14:paraId="34D69FC7" w14:textId="77777777" w:rsidR="00A17740" w:rsidRDefault="00A17740" w:rsidP="00A17740"/>
    <w:p w14:paraId="01BE1306" w14:textId="77777777" w:rsidR="007228DF" w:rsidRDefault="007228DF" w:rsidP="007228DF">
      <w:pPr>
        <w:pStyle w:val="Heading2"/>
      </w:pPr>
      <w:proofErr w:type="spellStart"/>
      <w:r>
        <w:t>Dataitems</w:t>
      </w:r>
      <w:proofErr w:type="spellEnd"/>
      <w:r>
        <w:t xml:space="preserve"> and columns</w:t>
      </w:r>
    </w:p>
    <w:p w14:paraId="73EC8500" w14:textId="0E0BCA8B" w:rsidR="007228DF" w:rsidRDefault="007228DF" w:rsidP="007228DF">
      <w:pPr>
        <w:spacing w:line="480" w:lineRule="auto"/>
      </w:pPr>
      <w:r>
        <w:t xml:space="preserve">In the dataset of the report, you can define the </w:t>
      </w:r>
      <w:proofErr w:type="spellStart"/>
      <w:r w:rsidRPr="007228DF">
        <w:rPr>
          <w:b/>
        </w:rPr>
        <w:t>dataitems</w:t>
      </w:r>
      <w:proofErr w:type="spellEnd"/>
      <w:r>
        <w:t xml:space="preserve">. </w:t>
      </w:r>
      <w:proofErr w:type="gramStart"/>
      <w:r>
        <w:t>Each of</w:t>
      </w:r>
      <w:proofErr w:type="gramEnd"/>
      <w:r>
        <w:t xml:space="preserve"> </w:t>
      </w:r>
      <w:proofErr w:type="spellStart"/>
      <w:r>
        <w:t>dataitem</w:t>
      </w:r>
      <w:proofErr w:type="spellEnd"/>
      <w:r>
        <w:t xml:space="preserve"> represents the set of records from the table. Inside the </w:t>
      </w:r>
      <w:proofErr w:type="spellStart"/>
      <w:r w:rsidRPr="007228DF">
        <w:rPr>
          <w:b/>
        </w:rPr>
        <w:t>dataitem</w:t>
      </w:r>
      <w:proofErr w:type="spellEnd"/>
      <w:r>
        <w:t xml:space="preserve">, you can specify columns or other </w:t>
      </w:r>
      <w:proofErr w:type="spellStart"/>
      <w:r w:rsidRPr="007228DF">
        <w:rPr>
          <w:b/>
        </w:rPr>
        <w:t>dataitem</w:t>
      </w:r>
      <w:proofErr w:type="spellEnd"/>
      <w:r>
        <w:rPr>
          <w:b/>
        </w:rPr>
        <w:t xml:space="preserve"> </w:t>
      </w:r>
      <w:r>
        <w:t xml:space="preserve">(nested </w:t>
      </w:r>
      <w:proofErr w:type="spellStart"/>
      <w:r>
        <w:t>dataitem</w:t>
      </w:r>
      <w:proofErr w:type="spellEnd"/>
      <w:r>
        <w:t xml:space="preserve"> for example to show lines of the document).</w:t>
      </w:r>
    </w:p>
    <w:p w14:paraId="0B8682D0" w14:textId="595835DA" w:rsidR="007228DF" w:rsidRDefault="007228DF" w:rsidP="007228DF">
      <w:pPr>
        <w:spacing w:line="480" w:lineRule="auto"/>
      </w:pPr>
      <w:r>
        <w:t xml:space="preserve">The columns in the </w:t>
      </w:r>
      <w:proofErr w:type="spellStart"/>
      <w:r w:rsidRPr="007228DF">
        <w:rPr>
          <w:b/>
        </w:rPr>
        <w:t>dataitem</w:t>
      </w:r>
      <w:proofErr w:type="spellEnd"/>
      <w:r>
        <w:t xml:space="preserve"> represent the fields from the table. You can also put in the columns the variables which you define as </w:t>
      </w:r>
      <w:proofErr w:type="spellStart"/>
      <w:r>
        <w:t>globals</w:t>
      </w:r>
      <w:proofErr w:type="spellEnd"/>
      <w:r>
        <w:t xml:space="preserve">. </w:t>
      </w:r>
    </w:p>
    <w:p w14:paraId="42552195" w14:textId="13E3695C" w:rsidR="007228DF" w:rsidRDefault="007228DF" w:rsidP="007228DF">
      <w:pPr>
        <w:spacing w:line="480" w:lineRule="auto"/>
      </w:pPr>
      <w:r>
        <w:t xml:space="preserve">If you specify the </w:t>
      </w:r>
      <w:proofErr w:type="spellStart"/>
      <w:r w:rsidRPr="007228DF">
        <w:rPr>
          <w:b/>
        </w:rPr>
        <w:t>dateitem</w:t>
      </w:r>
      <w:proofErr w:type="spellEnd"/>
      <w:r>
        <w:t xml:space="preserve"> in </w:t>
      </w:r>
      <w:r w:rsidR="00BF6BC4">
        <w:t>an</w:t>
      </w:r>
      <w:r>
        <w:t xml:space="preserve">other </w:t>
      </w:r>
      <w:proofErr w:type="spellStart"/>
      <w:r>
        <w:t>dataitem</w:t>
      </w:r>
      <w:proofErr w:type="spellEnd"/>
      <w:r>
        <w:t xml:space="preserve">, the report will run it for all records which are defined in the </w:t>
      </w:r>
      <w:r w:rsidRPr="00BF6BC4">
        <w:rPr>
          <w:b/>
        </w:rPr>
        <w:t>dataset</w:t>
      </w:r>
      <w:r>
        <w:t xml:space="preserve">. To link to </w:t>
      </w:r>
      <w:proofErr w:type="spellStart"/>
      <w:r>
        <w:t>dataitems</w:t>
      </w:r>
      <w:proofErr w:type="spellEnd"/>
      <w:r>
        <w:t xml:space="preserve"> you need to set the property </w:t>
      </w:r>
      <w:proofErr w:type="spellStart"/>
      <w:r w:rsidRPr="00BF6BC4">
        <w:rPr>
          <w:b/>
        </w:rPr>
        <w:t>DataItemLink</w:t>
      </w:r>
      <w:proofErr w:type="spellEnd"/>
      <w:r>
        <w:t xml:space="preserve"> where you specify how the two </w:t>
      </w:r>
      <w:proofErr w:type="spellStart"/>
      <w:r>
        <w:t>dataitems</w:t>
      </w:r>
      <w:proofErr w:type="spellEnd"/>
      <w:r>
        <w:t xml:space="preserve"> are connected. For example, you can use it to show for the </w:t>
      </w:r>
      <w:r w:rsidRPr="00BF6BC4">
        <w:rPr>
          <w:b/>
        </w:rPr>
        <w:t>Sales Header</w:t>
      </w:r>
      <w:r>
        <w:t xml:space="preserve"> only </w:t>
      </w:r>
      <w:r w:rsidRPr="00BF6BC4">
        <w:rPr>
          <w:b/>
        </w:rPr>
        <w:t>Sales Lines</w:t>
      </w:r>
      <w:r>
        <w:t xml:space="preserve"> where </w:t>
      </w:r>
      <w:r w:rsidRPr="00BF6BC4">
        <w:rPr>
          <w:b/>
        </w:rPr>
        <w:t>Document No.</w:t>
      </w:r>
      <w:r>
        <w:t xml:space="preserve"> is the same as </w:t>
      </w:r>
      <w:r w:rsidRPr="00BF6BC4">
        <w:rPr>
          <w:b/>
        </w:rPr>
        <w:t>No.</w:t>
      </w:r>
      <w:r>
        <w:t xml:space="preserve"> in the header.</w:t>
      </w:r>
    </w:p>
    <w:p w14:paraId="20C75215" w14:textId="0F44F728" w:rsidR="001543EF" w:rsidRDefault="007228DF" w:rsidP="007228DF">
      <w:pPr>
        <w:spacing w:line="480" w:lineRule="auto"/>
      </w:pPr>
      <w:r>
        <w:t xml:space="preserve">In the table below you can find other useful properties for the </w:t>
      </w:r>
      <w:proofErr w:type="spellStart"/>
      <w:proofErr w:type="gramStart"/>
      <w:r>
        <w:t>dataitems</w:t>
      </w:r>
      <w:proofErr w:type="spellEnd"/>
      <w:proofErr w:type="gramEnd"/>
      <w:r>
        <w:t>.</w:t>
      </w:r>
    </w:p>
    <w:tbl>
      <w:tblPr>
        <w:tblStyle w:val="ListTable1Light"/>
        <w:tblW w:w="7942" w:type="dxa"/>
        <w:tblInd w:w="1096" w:type="dxa"/>
        <w:tblLook w:val="04A0" w:firstRow="1" w:lastRow="0" w:firstColumn="1" w:lastColumn="0" w:noHBand="0" w:noVBand="1"/>
      </w:tblPr>
      <w:tblGrid>
        <w:gridCol w:w="3030"/>
        <w:gridCol w:w="4912"/>
      </w:tblGrid>
      <w:tr w:rsidR="00557897" w14:paraId="04EDCE02" w14:textId="77777777" w:rsidTr="000B213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Borders>
              <w:bottom w:val="none" w:sz="0" w:space="0" w:color="auto"/>
            </w:tcBorders>
          </w:tcPr>
          <w:p w14:paraId="6B624DC1" w14:textId="4FD242DB" w:rsidR="00557897" w:rsidRPr="00E7089C" w:rsidRDefault="00850F97" w:rsidP="000B213F">
            <w:pPr>
              <w:pStyle w:val="ListParagraph"/>
              <w:ind w:left="0"/>
              <w:jc w:val="left"/>
              <w:rPr>
                <w:sz w:val="20"/>
              </w:rPr>
            </w:pPr>
            <w:proofErr w:type="spellStart"/>
            <w:r w:rsidRPr="00850F97">
              <w:rPr>
                <w:sz w:val="20"/>
              </w:rPr>
              <w:t>RequestFilterFields</w:t>
            </w:r>
            <w:proofErr w:type="spellEnd"/>
          </w:p>
        </w:tc>
        <w:tc>
          <w:tcPr>
            <w:tcW w:w="4912" w:type="dxa"/>
            <w:tcBorders>
              <w:bottom w:val="none" w:sz="0" w:space="0" w:color="auto"/>
            </w:tcBorders>
          </w:tcPr>
          <w:p w14:paraId="354DCE3D" w14:textId="69C2F11D" w:rsidR="00557897" w:rsidRPr="00E7089C" w:rsidRDefault="00850F97" w:rsidP="000B213F">
            <w:pPr>
              <w:pStyle w:val="ListParagraph"/>
              <w:ind w:left="0"/>
              <w:jc w:val="left"/>
              <w:cnfStyle w:val="100000000000" w:firstRow="1" w:lastRow="0" w:firstColumn="0" w:lastColumn="0" w:oddVBand="0" w:evenVBand="0" w:oddHBand="0" w:evenHBand="0" w:firstRowFirstColumn="0" w:firstRowLastColumn="0" w:lastRowFirstColumn="0" w:lastRowLastColumn="0"/>
              <w:rPr>
                <w:b w:val="0"/>
                <w:sz w:val="20"/>
              </w:rPr>
            </w:pPr>
            <w:r w:rsidRPr="00850F97">
              <w:rPr>
                <w:b w:val="0"/>
                <w:sz w:val="20"/>
              </w:rPr>
              <w:t>You can define the fields in which the user can define the filters. The fields are shown on the request page when open</w:t>
            </w:r>
            <w:r>
              <w:rPr>
                <w:b w:val="0"/>
                <w:sz w:val="20"/>
              </w:rPr>
              <w:t>ing</w:t>
            </w:r>
            <w:r w:rsidRPr="00850F97">
              <w:rPr>
                <w:b w:val="0"/>
                <w:sz w:val="20"/>
              </w:rPr>
              <w:t xml:space="preserve"> the report.</w:t>
            </w:r>
          </w:p>
        </w:tc>
      </w:tr>
      <w:tr w:rsidR="00557897" w14:paraId="70994F60"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3204E005" w14:textId="67F12297" w:rsidR="00557897" w:rsidRPr="00F812AD" w:rsidRDefault="00850F97" w:rsidP="000B213F">
            <w:pPr>
              <w:pStyle w:val="ListParagraph"/>
              <w:ind w:left="0"/>
              <w:jc w:val="left"/>
              <w:rPr>
                <w:sz w:val="20"/>
              </w:rPr>
            </w:pPr>
            <w:proofErr w:type="spellStart"/>
            <w:r w:rsidRPr="00850F97">
              <w:rPr>
                <w:sz w:val="20"/>
              </w:rPr>
              <w:t>DataItemTableView</w:t>
            </w:r>
            <w:proofErr w:type="spellEnd"/>
          </w:p>
        </w:tc>
        <w:tc>
          <w:tcPr>
            <w:tcW w:w="4912" w:type="dxa"/>
          </w:tcPr>
          <w:p w14:paraId="0012E9A0" w14:textId="214369CA" w:rsidR="00557897" w:rsidRPr="000F772E" w:rsidRDefault="0031500C" w:rsidP="000B213F">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31500C">
              <w:rPr>
                <w:sz w:val="20"/>
              </w:rPr>
              <w:t xml:space="preserve">You can define what sorting and filters are set to the </w:t>
            </w:r>
            <w:proofErr w:type="spellStart"/>
            <w:r w:rsidRPr="0031500C">
              <w:rPr>
                <w:sz w:val="20"/>
              </w:rPr>
              <w:t>dataitem</w:t>
            </w:r>
            <w:proofErr w:type="spellEnd"/>
            <w:r w:rsidRPr="0031500C">
              <w:rPr>
                <w:sz w:val="20"/>
              </w:rPr>
              <w:t xml:space="preserve">. If you define </w:t>
            </w:r>
            <w:proofErr w:type="spellStart"/>
            <w:r w:rsidRPr="0031500C">
              <w:rPr>
                <w:b/>
                <w:sz w:val="20"/>
              </w:rPr>
              <w:t>DataItemTableView</w:t>
            </w:r>
            <w:proofErr w:type="spellEnd"/>
            <w:r w:rsidRPr="0031500C">
              <w:rPr>
                <w:sz w:val="20"/>
              </w:rPr>
              <w:t xml:space="preserve"> but you will not define </w:t>
            </w:r>
            <w:proofErr w:type="spellStart"/>
            <w:r w:rsidRPr="0031500C">
              <w:rPr>
                <w:b/>
                <w:sz w:val="20"/>
              </w:rPr>
              <w:t>RequestFilterFields</w:t>
            </w:r>
            <w:proofErr w:type="spellEnd"/>
            <w:r w:rsidRPr="0031500C">
              <w:rPr>
                <w:sz w:val="20"/>
              </w:rPr>
              <w:t xml:space="preserve"> then the </w:t>
            </w:r>
            <w:proofErr w:type="spellStart"/>
            <w:r w:rsidRPr="0031500C">
              <w:rPr>
                <w:sz w:val="20"/>
              </w:rPr>
              <w:t>dataitem</w:t>
            </w:r>
            <w:proofErr w:type="spellEnd"/>
            <w:r w:rsidRPr="0031500C">
              <w:rPr>
                <w:sz w:val="20"/>
              </w:rPr>
              <w:t xml:space="preserve"> is not </w:t>
            </w:r>
            <w:r w:rsidRPr="0031500C">
              <w:rPr>
                <w:sz w:val="20"/>
              </w:rPr>
              <w:lastRenderedPageBreak/>
              <w:t xml:space="preserve">shown at all on the requested page. It means that the user cannot add filters for this </w:t>
            </w:r>
            <w:proofErr w:type="spellStart"/>
            <w:r w:rsidRPr="0031500C">
              <w:rPr>
                <w:sz w:val="20"/>
              </w:rPr>
              <w:t>dataitem</w:t>
            </w:r>
            <w:proofErr w:type="spellEnd"/>
            <w:r w:rsidRPr="0031500C">
              <w:rPr>
                <w:sz w:val="20"/>
              </w:rPr>
              <w:t>.</w:t>
            </w:r>
          </w:p>
        </w:tc>
      </w:tr>
      <w:tr w:rsidR="00557897" w14:paraId="12DEB83A"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4487152E" w14:textId="66151D4A" w:rsidR="00557897" w:rsidRPr="00F812AD" w:rsidRDefault="00850F97" w:rsidP="000B213F">
            <w:pPr>
              <w:pStyle w:val="ListParagraph"/>
              <w:ind w:left="0"/>
              <w:jc w:val="left"/>
              <w:rPr>
                <w:sz w:val="20"/>
              </w:rPr>
            </w:pPr>
            <w:proofErr w:type="spellStart"/>
            <w:r w:rsidRPr="00850F97">
              <w:rPr>
                <w:sz w:val="20"/>
              </w:rPr>
              <w:lastRenderedPageBreak/>
              <w:t>PrintOnlyIfDetail</w:t>
            </w:r>
            <w:proofErr w:type="spellEnd"/>
          </w:p>
        </w:tc>
        <w:tc>
          <w:tcPr>
            <w:tcW w:w="4912" w:type="dxa"/>
          </w:tcPr>
          <w:p w14:paraId="0D445E34" w14:textId="455DE784" w:rsidR="00557897" w:rsidRPr="00737854" w:rsidRDefault="0031500C" w:rsidP="000B213F">
            <w:pPr>
              <w:pStyle w:val="ListParagraph"/>
              <w:ind w:left="0"/>
              <w:cnfStyle w:val="000000000000" w:firstRow="0" w:lastRow="0" w:firstColumn="0" w:lastColumn="0" w:oddVBand="0" w:evenVBand="0" w:oddHBand="0" w:evenHBand="0" w:firstRowFirstColumn="0" w:firstRowLastColumn="0" w:lastRowFirstColumn="0" w:lastRowLastColumn="0"/>
              <w:rPr>
                <w:sz w:val="20"/>
              </w:rPr>
            </w:pPr>
            <w:r w:rsidRPr="0031500C">
              <w:rPr>
                <w:sz w:val="20"/>
              </w:rPr>
              <w:t xml:space="preserve">If the child </w:t>
            </w:r>
            <w:proofErr w:type="spellStart"/>
            <w:r w:rsidRPr="0031500C">
              <w:rPr>
                <w:sz w:val="20"/>
              </w:rPr>
              <w:t>dataitem</w:t>
            </w:r>
            <w:proofErr w:type="spellEnd"/>
            <w:r w:rsidRPr="0031500C">
              <w:rPr>
                <w:sz w:val="20"/>
              </w:rPr>
              <w:t xml:space="preserve"> does not have any records in set (is empty) then you can decide with this property if the parent </w:t>
            </w:r>
            <w:proofErr w:type="spellStart"/>
            <w:r w:rsidRPr="0031500C">
              <w:rPr>
                <w:sz w:val="20"/>
              </w:rPr>
              <w:t>dataitem</w:t>
            </w:r>
            <w:proofErr w:type="spellEnd"/>
            <w:r w:rsidRPr="0031500C">
              <w:rPr>
                <w:sz w:val="20"/>
              </w:rPr>
              <w:t xml:space="preserve"> should be print</w:t>
            </w:r>
            <w:r>
              <w:rPr>
                <w:sz w:val="20"/>
              </w:rPr>
              <w:t>ed</w:t>
            </w:r>
            <w:r w:rsidRPr="0031500C">
              <w:rPr>
                <w:sz w:val="20"/>
              </w:rPr>
              <w:t xml:space="preserve"> or not.</w:t>
            </w:r>
          </w:p>
        </w:tc>
      </w:tr>
    </w:tbl>
    <w:p w14:paraId="63CA8522" w14:textId="4DF5F9B0" w:rsidR="00557897" w:rsidRDefault="00557897" w:rsidP="007228DF">
      <w:pPr>
        <w:spacing w:line="480" w:lineRule="auto"/>
      </w:pPr>
    </w:p>
    <w:p w14:paraId="0E59B454" w14:textId="7EBA2D3A" w:rsidR="000304F1" w:rsidRDefault="000304F1" w:rsidP="000304F1">
      <w:pPr>
        <w:spacing w:line="480" w:lineRule="auto"/>
      </w:pPr>
      <w:r>
        <w:t xml:space="preserve">In the </w:t>
      </w:r>
      <w:proofErr w:type="spellStart"/>
      <w:r w:rsidRPr="000304F1">
        <w:rPr>
          <w:b/>
        </w:rPr>
        <w:t>dataitem</w:t>
      </w:r>
      <w:proofErr w:type="spellEnd"/>
      <w:r>
        <w:rPr>
          <w:b/>
        </w:rPr>
        <w:t>,</w:t>
      </w:r>
      <w:r>
        <w:t xml:space="preserve"> you can define three triggers. The first one is triggered before the </w:t>
      </w:r>
      <w:proofErr w:type="spellStart"/>
      <w:r>
        <w:t>dataitem</w:t>
      </w:r>
      <w:proofErr w:type="spellEnd"/>
      <w:r>
        <w:t xml:space="preserve"> retrieves the data. It is </w:t>
      </w:r>
      <w:proofErr w:type="gramStart"/>
      <w:r>
        <w:t xml:space="preserve">called  </w:t>
      </w:r>
      <w:proofErr w:type="spellStart"/>
      <w:r w:rsidRPr="000304F1">
        <w:rPr>
          <w:b/>
        </w:rPr>
        <w:t>OnPreDataItem</w:t>
      </w:r>
      <w:proofErr w:type="spellEnd"/>
      <w:proofErr w:type="gramEnd"/>
      <w:r w:rsidRPr="000304F1">
        <w:rPr>
          <w:b/>
        </w:rPr>
        <w:t>()</w:t>
      </w:r>
      <w:r>
        <w:t xml:space="preserve"> and is triggered only once when the </w:t>
      </w:r>
      <w:proofErr w:type="spellStart"/>
      <w:r w:rsidRPr="000304F1">
        <w:rPr>
          <w:b/>
        </w:rPr>
        <w:t>dataitem</w:t>
      </w:r>
      <w:proofErr w:type="spellEnd"/>
      <w:r>
        <w:t xml:space="preserve"> is accessed. You can use it for example to set additional filters with </w:t>
      </w:r>
      <w:proofErr w:type="spellStart"/>
      <w:proofErr w:type="gramStart"/>
      <w:r w:rsidRPr="000304F1">
        <w:rPr>
          <w:b/>
        </w:rPr>
        <w:t>SetRange</w:t>
      </w:r>
      <w:proofErr w:type="spellEnd"/>
      <w:r w:rsidRPr="000304F1">
        <w:rPr>
          <w:b/>
        </w:rPr>
        <w:t>(</w:t>
      </w:r>
      <w:proofErr w:type="gramEnd"/>
      <w:r w:rsidRPr="000304F1">
        <w:rPr>
          <w:b/>
        </w:rPr>
        <w:t xml:space="preserve">) </w:t>
      </w:r>
      <w:r>
        <w:t xml:space="preserve">or </w:t>
      </w:r>
      <w:proofErr w:type="spellStart"/>
      <w:r w:rsidRPr="000304F1">
        <w:rPr>
          <w:b/>
        </w:rPr>
        <w:t>SetFilter</w:t>
      </w:r>
      <w:proofErr w:type="spellEnd"/>
      <w:r w:rsidRPr="000304F1">
        <w:rPr>
          <w:b/>
        </w:rPr>
        <w:t>()</w:t>
      </w:r>
      <w:r>
        <w:t xml:space="preserve"> methods. </w:t>
      </w:r>
    </w:p>
    <w:p w14:paraId="004846E7" w14:textId="74653FFD" w:rsidR="000304F1" w:rsidRDefault="000304F1" w:rsidP="000304F1">
      <w:pPr>
        <w:spacing w:line="480" w:lineRule="auto"/>
      </w:pPr>
      <w:r>
        <w:t xml:space="preserve">The second one, </w:t>
      </w:r>
      <w:proofErr w:type="spellStart"/>
      <w:proofErr w:type="gramStart"/>
      <w:r w:rsidRPr="000304F1">
        <w:rPr>
          <w:b/>
        </w:rPr>
        <w:t>OnAfterGetRecord</w:t>
      </w:r>
      <w:proofErr w:type="spellEnd"/>
      <w:r w:rsidRPr="000304F1">
        <w:rPr>
          <w:b/>
        </w:rPr>
        <w:t>(</w:t>
      </w:r>
      <w:proofErr w:type="gramEnd"/>
      <w:r w:rsidRPr="000304F1">
        <w:rPr>
          <w:b/>
        </w:rPr>
        <w:t>)</w:t>
      </w:r>
      <w:r>
        <w:t>, is triggered on each record in the set. You can use it to calculate some data. Commonly, most of the code is written in this trigger.</w:t>
      </w:r>
    </w:p>
    <w:p w14:paraId="6FD4CC5B" w14:textId="77777777" w:rsidR="000304F1" w:rsidRDefault="000304F1" w:rsidP="000304F1">
      <w:pPr>
        <w:spacing w:line="480" w:lineRule="auto"/>
      </w:pPr>
      <w:r>
        <w:t xml:space="preserve">The last one is triggered when exiting from the </w:t>
      </w:r>
      <w:proofErr w:type="spellStart"/>
      <w:r>
        <w:t>dataitem</w:t>
      </w:r>
      <w:proofErr w:type="spellEnd"/>
      <w:r>
        <w:t xml:space="preserve">. It is called </w:t>
      </w:r>
      <w:proofErr w:type="spellStart"/>
      <w:proofErr w:type="gramStart"/>
      <w:r w:rsidRPr="000304F1">
        <w:rPr>
          <w:b/>
        </w:rPr>
        <w:t>OnPostDataItem</w:t>
      </w:r>
      <w:proofErr w:type="spellEnd"/>
      <w:r w:rsidRPr="000304F1">
        <w:rPr>
          <w:b/>
        </w:rPr>
        <w:t>(</w:t>
      </w:r>
      <w:proofErr w:type="gramEnd"/>
      <w:r w:rsidRPr="000304F1">
        <w:rPr>
          <w:b/>
        </w:rPr>
        <w:t>).</w:t>
      </w:r>
    </w:p>
    <w:p w14:paraId="51B0A0FE" w14:textId="77777777" w:rsidR="000304F1" w:rsidRDefault="000304F1" w:rsidP="000304F1">
      <w:pPr>
        <w:pStyle w:val="Heading2"/>
      </w:pPr>
      <w:r>
        <w:t>Report triggers</w:t>
      </w:r>
    </w:p>
    <w:p w14:paraId="7078A7CE" w14:textId="5EFB01B4" w:rsidR="000304F1" w:rsidRDefault="000304F1" w:rsidP="000304F1">
      <w:pPr>
        <w:spacing w:line="480" w:lineRule="auto"/>
      </w:pPr>
      <w:r>
        <w:t xml:space="preserve">There are three report triggers that you can use when developing the reports. The first one is called </w:t>
      </w:r>
      <w:proofErr w:type="spellStart"/>
      <w:proofErr w:type="gramStart"/>
      <w:r w:rsidRPr="000304F1">
        <w:rPr>
          <w:b/>
        </w:rPr>
        <w:t>OnInitReport</w:t>
      </w:r>
      <w:proofErr w:type="spellEnd"/>
      <w:r w:rsidRPr="000304F1">
        <w:rPr>
          <w:b/>
        </w:rPr>
        <w:t>(</w:t>
      </w:r>
      <w:proofErr w:type="gramEnd"/>
      <w:r w:rsidRPr="000304F1">
        <w:rPr>
          <w:b/>
        </w:rPr>
        <w:t>)</w:t>
      </w:r>
      <w:r>
        <w:t xml:space="preserve"> and is triggered before the request page is open. The second one is called </w:t>
      </w:r>
      <w:proofErr w:type="spellStart"/>
      <w:proofErr w:type="gramStart"/>
      <w:r w:rsidRPr="000304F1">
        <w:rPr>
          <w:b/>
        </w:rPr>
        <w:t>OnPreReport</w:t>
      </w:r>
      <w:proofErr w:type="spellEnd"/>
      <w:r w:rsidRPr="000304F1">
        <w:rPr>
          <w:b/>
        </w:rPr>
        <w:t>(</w:t>
      </w:r>
      <w:proofErr w:type="gramEnd"/>
      <w:r w:rsidRPr="000304F1">
        <w:rPr>
          <w:b/>
        </w:rPr>
        <w:t>)</w:t>
      </w:r>
      <w:r>
        <w:t xml:space="preserve"> and is run after closing the request page and before running the dataset. The last one is named </w:t>
      </w:r>
      <w:proofErr w:type="spellStart"/>
      <w:proofErr w:type="gramStart"/>
      <w:r w:rsidRPr="000304F1">
        <w:rPr>
          <w:b/>
        </w:rPr>
        <w:t>OnPostReport</w:t>
      </w:r>
      <w:proofErr w:type="spellEnd"/>
      <w:r w:rsidRPr="000304F1">
        <w:rPr>
          <w:b/>
        </w:rPr>
        <w:t>(</w:t>
      </w:r>
      <w:proofErr w:type="gramEnd"/>
      <w:r w:rsidRPr="000304F1">
        <w:rPr>
          <w:b/>
        </w:rPr>
        <w:t>)</w:t>
      </w:r>
      <w:r>
        <w:t xml:space="preserve"> and is triggered after the dataset is generated.</w:t>
      </w:r>
    </w:p>
    <w:p w14:paraId="3A8DB807" w14:textId="77777777" w:rsidR="00AE4582" w:rsidRDefault="00AE4582" w:rsidP="00AE4582">
      <w:pPr>
        <w:pStyle w:val="Heading2"/>
      </w:pPr>
      <w:r>
        <w:t>Request page</w:t>
      </w:r>
    </w:p>
    <w:p w14:paraId="69D9B384" w14:textId="77777777" w:rsidR="00AE4582" w:rsidRDefault="00AE4582" w:rsidP="00AE4582">
      <w:pPr>
        <w:spacing w:line="480" w:lineRule="auto"/>
      </w:pPr>
      <w:r>
        <w:t xml:space="preserve">Typically reports have got </w:t>
      </w:r>
      <w:proofErr w:type="gramStart"/>
      <w:r>
        <w:t>the</w:t>
      </w:r>
      <w:proofErr w:type="gramEnd"/>
      <w:r>
        <w:t xml:space="preserve"> request page. This is the special type of page that you define directly in the report. It is presented to the users when the report is opened. You can, </w:t>
      </w:r>
      <w:proofErr w:type="gramStart"/>
      <w:r>
        <w:t>similar to</w:t>
      </w:r>
      <w:proofErr w:type="gramEnd"/>
      <w:r>
        <w:t xml:space="preserve"> the standard page, add the controls and the triggers in the same way. However, in most cases, this page contains only global variables and is not based on any table. You can use this page as the option to run the report.</w:t>
      </w:r>
    </w:p>
    <w:p w14:paraId="5E7D4881" w14:textId="62EBBBE7" w:rsidR="00AE4582" w:rsidRDefault="00AE4582" w:rsidP="00AE4582">
      <w:pPr>
        <w:spacing w:line="480" w:lineRule="auto"/>
      </w:pPr>
      <w:r>
        <w:t>An example of the request page you can see below.</w:t>
      </w:r>
    </w:p>
    <w:p w14:paraId="089465B6" w14:textId="09798D25" w:rsidR="00767AEB" w:rsidRDefault="00767AEB" w:rsidP="00767AEB">
      <w:pPr>
        <w:spacing w:line="480" w:lineRule="auto"/>
        <w:jc w:val="right"/>
      </w:pPr>
      <w:r w:rsidRPr="00767AEB">
        <w:rPr>
          <w:noProof/>
        </w:rPr>
        <w:lastRenderedPageBreak/>
        <w:drawing>
          <wp:inline distT="0" distB="0" distL="0" distR="0" wp14:anchorId="4EB90899" wp14:editId="482299BE">
            <wp:extent cx="3911331" cy="491581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19734" cy="4926375"/>
                    </a:xfrm>
                    <a:prstGeom prst="rect">
                      <a:avLst/>
                    </a:prstGeom>
                  </pic:spPr>
                </pic:pic>
              </a:graphicData>
            </a:graphic>
          </wp:inline>
        </w:drawing>
      </w:r>
    </w:p>
    <w:p w14:paraId="070BBE5B" w14:textId="73133882" w:rsidR="00C87578" w:rsidRDefault="00C87578" w:rsidP="00C87578">
      <w:pPr>
        <w:pStyle w:val="Heading2"/>
      </w:pPr>
      <w:bookmarkStart w:id="12" w:name="_Hlk106271137"/>
      <w:proofErr w:type="spellStart"/>
      <w:proofErr w:type="gramStart"/>
      <w:r>
        <w:t>CalcSums</w:t>
      </w:r>
      <w:proofErr w:type="spellEnd"/>
      <w:r>
        <w:t>(</w:t>
      </w:r>
      <w:proofErr w:type="gramEnd"/>
      <w:r>
        <w:t>)</w:t>
      </w:r>
    </w:p>
    <w:p w14:paraId="24D73573" w14:textId="15D05C48" w:rsidR="00C87578" w:rsidRDefault="00C87578" w:rsidP="00C87578">
      <w:pPr>
        <w:spacing w:line="480" w:lineRule="auto"/>
      </w:pPr>
      <w:proofErr w:type="gramStart"/>
      <w:r>
        <w:t>Sometimes</w:t>
      </w:r>
      <w:proofErr w:type="gramEnd"/>
      <w:r>
        <w:t xml:space="preserve"> doing development in the AL language you need to calculate the sum from the records set. You can use the statement </w:t>
      </w:r>
      <w:r w:rsidRPr="00C87578">
        <w:rPr>
          <w:b/>
        </w:rPr>
        <w:t>repeat...until</w:t>
      </w:r>
      <w:r>
        <w:t xml:space="preserve"> and add the values to one</w:t>
      </w:r>
      <w:r w:rsidR="007D6320">
        <w:t xml:space="preserve"> of the</w:t>
      </w:r>
      <w:r>
        <w:t xml:space="preserve"> variable</w:t>
      </w:r>
      <w:r w:rsidR="007D6320">
        <w:t>s</w:t>
      </w:r>
      <w:r>
        <w:t xml:space="preserve">. However, it is not always the best </w:t>
      </w:r>
      <w:r w:rsidR="007D6320">
        <w:t>solution</w:t>
      </w:r>
      <w:r>
        <w:t xml:space="preserve">. </w:t>
      </w:r>
    </w:p>
    <w:bookmarkEnd w:id="12"/>
    <w:p w14:paraId="448C311E" w14:textId="5A215D49" w:rsidR="00C87578" w:rsidRDefault="00C87578" w:rsidP="00C87578">
      <w:pPr>
        <w:spacing w:line="480" w:lineRule="auto"/>
      </w:pPr>
      <w:r>
        <w:t xml:space="preserve">Much easier you can do it with </w:t>
      </w:r>
      <w:r w:rsidR="007D6320">
        <w:t xml:space="preserve">the </w:t>
      </w:r>
      <w:r>
        <w:t xml:space="preserve">method </w:t>
      </w:r>
      <w:proofErr w:type="spellStart"/>
      <w:proofErr w:type="gramStart"/>
      <w:r w:rsidRPr="007D6320">
        <w:rPr>
          <w:b/>
        </w:rPr>
        <w:t>CalcSums</w:t>
      </w:r>
      <w:proofErr w:type="spellEnd"/>
      <w:r w:rsidRPr="007D6320">
        <w:rPr>
          <w:b/>
        </w:rPr>
        <w:t>(</w:t>
      </w:r>
      <w:proofErr w:type="gramEnd"/>
      <w:r w:rsidRPr="007D6320">
        <w:rPr>
          <w:b/>
        </w:rPr>
        <w:t>)</w:t>
      </w:r>
      <w:r w:rsidRPr="007D6320">
        <w:t xml:space="preserve">. </w:t>
      </w:r>
      <w:r>
        <w:t xml:space="preserve">If you have a decimal or integer field, you can set the filters on the record variable and run the method on a specific field. After that, you can assign to your global variable value of the field. Instead of </w:t>
      </w:r>
      <w:r w:rsidR="007D6320">
        <w:t xml:space="preserve">a </w:t>
      </w:r>
      <w:r>
        <w:t xml:space="preserve">value </w:t>
      </w:r>
      <w:r w:rsidR="007D6320">
        <w:t>that</w:t>
      </w:r>
      <w:r>
        <w:t xml:space="preserve"> is in one record, you will get a sum of values in the records set.</w:t>
      </w:r>
    </w:p>
    <w:p w14:paraId="1496F117" w14:textId="38CDA5EA" w:rsidR="007D6320" w:rsidRDefault="007D6320" w:rsidP="007D6320">
      <w:pPr>
        <w:rPr>
          <w:rFonts w:ascii="Bahnschrift Condensed" w:eastAsiaTheme="majorEastAsia" w:hAnsi="Bahnschrift Condensed" w:cstheme="majorBidi"/>
          <w:smallCaps/>
          <w:spacing w:val="40"/>
          <w:sz w:val="28"/>
          <w:szCs w:val="26"/>
        </w:rPr>
      </w:pPr>
      <w:r>
        <w:t>The e</w:t>
      </w:r>
      <w:r w:rsidR="00C87578">
        <w:t>xample you can find below.</w:t>
      </w:r>
      <w:r w:rsidRPr="007D6320">
        <w:rPr>
          <w:rFonts w:ascii="Bahnschrift Condensed" w:eastAsiaTheme="majorEastAsia" w:hAnsi="Bahnschrift Condensed" w:cstheme="majorBidi"/>
          <w:smallCaps/>
          <w:spacing w:val="40"/>
          <w:sz w:val="28"/>
          <w:szCs w:val="26"/>
        </w:rPr>
        <w:t xml:space="preserve"> </w:t>
      </w:r>
    </w:p>
    <w:p w14:paraId="4462DBEC" w14:textId="77777777" w:rsidR="00550B68" w:rsidRPr="00BF710D" w:rsidRDefault="00550B68" w:rsidP="007D6320">
      <w:pPr>
        <w:rPr>
          <w:rFonts w:ascii="Bahnschrift Condensed" w:eastAsiaTheme="majorEastAsia" w:hAnsi="Bahnschrift Condensed" w:cstheme="majorBidi"/>
          <w:smallCaps/>
          <w:spacing w:val="40"/>
          <w:sz w:val="28"/>
          <w:szCs w:val="26"/>
        </w:rPr>
      </w:pPr>
    </w:p>
    <w:tbl>
      <w:tblPr>
        <w:tblStyle w:val="TableGrid"/>
        <w:tblW w:w="0" w:type="auto"/>
        <w:tblInd w:w="360" w:type="dxa"/>
        <w:tblLook w:val="04A0" w:firstRow="1" w:lastRow="0" w:firstColumn="1" w:lastColumn="0" w:noHBand="0" w:noVBand="1"/>
      </w:tblPr>
      <w:tblGrid>
        <w:gridCol w:w="8636"/>
      </w:tblGrid>
      <w:tr w:rsidR="007D6320" w14:paraId="4E839645" w14:textId="77777777" w:rsidTr="000B213F">
        <w:tc>
          <w:tcPr>
            <w:tcW w:w="8636" w:type="dxa"/>
            <w:tcBorders>
              <w:top w:val="double" w:sz="4" w:space="0" w:color="auto"/>
              <w:left w:val="double" w:sz="4" w:space="0" w:color="auto"/>
              <w:bottom w:val="double" w:sz="4" w:space="0" w:color="auto"/>
              <w:right w:val="double" w:sz="4" w:space="0" w:color="auto"/>
            </w:tcBorders>
          </w:tcPr>
          <w:p w14:paraId="7DABB60D" w14:textId="77777777" w:rsidR="007D6320" w:rsidRDefault="007D6320" w:rsidP="000B213F">
            <w:pPr>
              <w:shd w:val="clear" w:color="auto" w:fill="FFFFFF"/>
              <w:spacing w:line="285" w:lineRule="atLeast"/>
              <w:jc w:val="left"/>
              <w:rPr>
                <w:rFonts w:ascii="Consolas" w:eastAsia="Times New Roman" w:hAnsi="Consolas" w:cs="Times New Roman"/>
                <w:color w:val="000000"/>
                <w:sz w:val="21"/>
                <w:szCs w:val="21"/>
              </w:rPr>
            </w:pPr>
          </w:p>
          <w:p w14:paraId="1CC63E75" w14:textId="77777777" w:rsidR="00F66936" w:rsidRPr="00F66936" w:rsidRDefault="00F66936" w:rsidP="00F66936">
            <w:pPr>
              <w:shd w:val="clear" w:color="auto" w:fill="FFFFFF"/>
              <w:spacing w:line="285" w:lineRule="atLeast"/>
              <w:jc w:val="left"/>
              <w:rPr>
                <w:rFonts w:ascii="Consolas" w:eastAsia="Times New Roman" w:hAnsi="Consolas" w:cs="Times New Roman"/>
                <w:color w:val="000000"/>
                <w:sz w:val="21"/>
                <w:szCs w:val="21"/>
              </w:rPr>
            </w:pPr>
            <w:r w:rsidRPr="00F66936">
              <w:rPr>
                <w:rFonts w:ascii="Consolas" w:eastAsia="Times New Roman" w:hAnsi="Consolas" w:cs="Times New Roman"/>
                <w:color w:val="000000"/>
                <w:sz w:val="21"/>
                <w:szCs w:val="21"/>
              </w:rPr>
              <w:t xml:space="preserve">    </w:t>
            </w:r>
            <w:r w:rsidRPr="00F66936">
              <w:rPr>
                <w:rFonts w:ascii="Consolas" w:eastAsia="Times New Roman" w:hAnsi="Consolas" w:cs="Times New Roman"/>
                <w:color w:val="AF00DB"/>
                <w:sz w:val="21"/>
                <w:szCs w:val="21"/>
              </w:rPr>
              <w:t>var</w:t>
            </w:r>
          </w:p>
          <w:p w14:paraId="7C56D3CF" w14:textId="77777777" w:rsidR="00F66936" w:rsidRPr="00F66936" w:rsidRDefault="00F66936" w:rsidP="00F66936">
            <w:pPr>
              <w:shd w:val="clear" w:color="auto" w:fill="FFFFFF"/>
              <w:spacing w:line="285" w:lineRule="atLeast"/>
              <w:jc w:val="left"/>
              <w:rPr>
                <w:rFonts w:ascii="Consolas" w:eastAsia="Times New Roman" w:hAnsi="Consolas" w:cs="Times New Roman"/>
                <w:color w:val="000000"/>
                <w:sz w:val="21"/>
                <w:szCs w:val="21"/>
              </w:rPr>
            </w:pPr>
            <w:r w:rsidRPr="00F66936">
              <w:rPr>
                <w:rFonts w:ascii="Consolas" w:eastAsia="Times New Roman" w:hAnsi="Consolas" w:cs="Times New Roman"/>
                <w:color w:val="000000"/>
                <w:sz w:val="21"/>
                <w:szCs w:val="21"/>
              </w:rPr>
              <w:t xml:space="preserve">        </w:t>
            </w:r>
            <w:proofErr w:type="spellStart"/>
            <w:r w:rsidRPr="00F66936">
              <w:rPr>
                <w:rFonts w:ascii="Consolas" w:eastAsia="Times New Roman" w:hAnsi="Consolas" w:cs="Times New Roman"/>
                <w:color w:val="000000"/>
                <w:sz w:val="21"/>
                <w:szCs w:val="21"/>
              </w:rPr>
              <w:t>BonusEntry</w:t>
            </w:r>
            <w:proofErr w:type="spellEnd"/>
            <w:r w:rsidRPr="00F66936">
              <w:rPr>
                <w:rFonts w:ascii="Consolas" w:eastAsia="Times New Roman" w:hAnsi="Consolas" w:cs="Times New Roman"/>
                <w:color w:val="000000"/>
                <w:sz w:val="21"/>
                <w:szCs w:val="21"/>
              </w:rPr>
              <w:t xml:space="preserve">: </w:t>
            </w:r>
            <w:r w:rsidRPr="00F66936">
              <w:rPr>
                <w:rFonts w:ascii="Consolas" w:eastAsia="Times New Roman" w:hAnsi="Consolas" w:cs="Times New Roman"/>
                <w:color w:val="0000FF"/>
                <w:sz w:val="21"/>
                <w:szCs w:val="21"/>
              </w:rPr>
              <w:t>Record</w:t>
            </w:r>
            <w:r w:rsidRPr="00F66936">
              <w:rPr>
                <w:rFonts w:ascii="Consolas" w:eastAsia="Times New Roman" w:hAnsi="Consolas" w:cs="Times New Roman"/>
                <w:color w:val="000000"/>
                <w:sz w:val="21"/>
                <w:szCs w:val="21"/>
              </w:rPr>
              <w:t xml:space="preserve"> "MNB Bonus Entry</w:t>
            </w:r>
            <w:proofErr w:type="gramStart"/>
            <w:r w:rsidRPr="00F66936">
              <w:rPr>
                <w:rFonts w:ascii="Consolas" w:eastAsia="Times New Roman" w:hAnsi="Consolas" w:cs="Times New Roman"/>
                <w:color w:val="000000"/>
                <w:sz w:val="21"/>
                <w:szCs w:val="21"/>
              </w:rPr>
              <w:t>";</w:t>
            </w:r>
            <w:proofErr w:type="gramEnd"/>
          </w:p>
          <w:p w14:paraId="2A08AD14" w14:textId="77777777" w:rsidR="00F66936" w:rsidRPr="00F66936" w:rsidRDefault="00F66936" w:rsidP="00F66936">
            <w:pPr>
              <w:shd w:val="clear" w:color="auto" w:fill="FFFFFF"/>
              <w:spacing w:line="285" w:lineRule="atLeast"/>
              <w:jc w:val="left"/>
              <w:rPr>
                <w:rFonts w:ascii="Consolas" w:eastAsia="Times New Roman" w:hAnsi="Consolas" w:cs="Times New Roman"/>
                <w:color w:val="000000"/>
                <w:sz w:val="21"/>
                <w:szCs w:val="21"/>
              </w:rPr>
            </w:pPr>
            <w:r w:rsidRPr="00F66936">
              <w:rPr>
                <w:rFonts w:ascii="Consolas" w:eastAsia="Times New Roman" w:hAnsi="Consolas" w:cs="Times New Roman"/>
                <w:color w:val="000000"/>
                <w:sz w:val="21"/>
                <w:szCs w:val="21"/>
              </w:rPr>
              <w:t xml:space="preserve">        </w:t>
            </w:r>
            <w:proofErr w:type="spellStart"/>
            <w:r w:rsidRPr="00F66936">
              <w:rPr>
                <w:rFonts w:ascii="Consolas" w:eastAsia="Times New Roman" w:hAnsi="Consolas" w:cs="Times New Roman"/>
                <w:color w:val="000000"/>
                <w:sz w:val="21"/>
                <w:szCs w:val="21"/>
              </w:rPr>
              <w:t>AmountSum</w:t>
            </w:r>
            <w:proofErr w:type="spellEnd"/>
            <w:r w:rsidRPr="00F66936">
              <w:rPr>
                <w:rFonts w:ascii="Consolas" w:eastAsia="Times New Roman" w:hAnsi="Consolas" w:cs="Times New Roman"/>
                <w:color w:val="000000"/>
                <w:sz w:val="21"/>
                <w:szCs w:val="21"/>
              </w:rPr>
              <w:t xml:space="preserve">: </w:t>
            </w:r>
            <w:proofErr w:type="gramStart"/>
            <w:r w:rsidRPr="00F66936">
              <w:rPr>
                <w:rFonts w:ascii="Consolas" w:eastAsia="Times New Roman" w:hAnsi="Consolas" w:cs="Times New Roman"/>
                <w:color w:val="0000FF"/>
                <w:sz w:val="21"/>
                <w:szCs w:val="21"/>
              </w:rPr>
              <w:t>Decimal</w:t>
            </w:r>
            <w:r w:rsidRPr="00F66936">
              <w:rPr>
                <w:rFonts w:ascii="Consolas" w:eastAsia="Times New Roman" w:hAnsi="Consolas" w:cs="Times New Roman"/>
                <w:color w:val="000000"/>
                <w:sz w:val="21"/>
                <w:szCs w:val="21"/>
              </w:rPr>
              <w:t>;</w:t>
            </w:r>
            <w:proofErr w:type="gramEnd"/>
          </w:p>
          <w:p w14:paraId="29E49BED" w14:textId="77777777" w:rsidR="00F66936" w:rsidRPr="00F66936" w:rsidRDefault="00F66936" w:rsidP="00F66936">
            <w:pPr>
              <w:shd w:val="clear" w:color="auto" w:fill="FFFFFF"/>
              <w:spacing w:line="285" w:lineRule="atLeast"/>
              <w:jc w:val="left"/>
              <w:rPr>
                <w:rFonts w:ascii="Consolas" w:eastAsia="Times New Roman" w:hAnsi="Consolas" w:cs="Times New Roman"/>
                <w:color w:val="000000"/>
                <w:sz w:val="21"/>
                <w:szCs w:val="21"/>
              </w:rPr>
            </w:pPr>
            <w:r w:rsidRPr="00F66936">
              <w:rPr>
                <w:rFonts w:ascii="Consolas" w:eastAsia="Times New Roman" w:hAnsi="Consolas" w:cs="Times New Roman"/>
                <w:color w:val="000000"/>
                <w:sz w:val="21"/>
                <w:szCs w:val="21"/>
              </w:rPr>
              <w:t xml:space="preserve">    </w:t>
            </w:r>
            <w:r w:rsidRPr="00F66936">
              <w:rPr>
                <w:rFonts w:ascii="Consolas" w:eastAsia="Times New Roman" w:hAnsi="Consolas" w:cs="Times New Roman"/>
                <w:color w:val="AF00DB"/>
                <w:sz w:val="21"/>
                <w:szCs w:val="21"/>
              </w:rPr>
              <w:t>begin</w:t>
            </w:r>
          </w:p>
          <w:p w14:paraId="423EADC3" w14:textId="421EDB3F" w:rsidR="00F66936" w:rsidRPr="00F66936" w:rsidRDefault="00F66936" w:rsidP="00F66936">
            <w:pPr>
              <w:shd w:val="clear" w:color="auto" w:fill="FFFFFF"/>
              <w:spacing w:line="285" w:lineRule="atLeast"/>
              <w:jc w:val="left"/>
              <w:rPr>
                <w:rFonts w:ascii="Consolas" w:eastAsia="Times New Roman" w:hAnsi="Consolas" w:cs="Times New Roman"/>
                <w:color w:val="000000"/>
                <w:sz w:val="21"/>
                <w:szCs w:val="21"/>
              </w:rPr>
            </w:pPr>
            <w:r w:rsidRPr="00F66936">
              <w:rPr>
                <w:rFonts w:ascii="Consolas" w:eastAsia="Times New Roman" w:hAnsi="Consolas" w:cs="Times New Roman"/>
                <w:color w:val="000000"/>
                <w:sz w:val="21"/>
                <w:szCs w:val="21"/>
              </w:rPr>
              <w:t xml:space="preserve">        </w:t>
            </w:r>
            <w:proofErr w:type="spellStart"/>
            <w:r w:rsidRPr="00F66936">
              <w:rPr>
                <w:rFonts w:ascii="Consolas" w:eastAsia="Times New Roman" w:hAnsi="Consolas" w:cs="Times New Roman"/>
                <w:color w:val="000000"/>
                <w:sz w:val="21"/>
                <w:szCs w:val="21"/>
              </w:rPr>
              <w:t>BonusEntry</w:t>
            </w:r>
            <w:r w:rsidRPr="00F66936">
              <w:rPr>
                <w:rFonts w:ascii="Consolas" w:eastAsia="Times New Roman" w:hAnsi="Consolas" w:cs="Times New Roman"/>
                <w:color w:val="0000FF"/>
                <w:sz w:val="21"/>
                <w:szCs w:val="21"/>
              </w:rPr>
              <w:t>.</w:t>
            </w:r>
            <w:r w:rsidRPr="00F66936">
              <w:rPr>
                <w:rFonts w:ascii="Consolas" w:eastAsia="Times New Roman" w:hAnsi="Consolas" w:cs="Times New Roman"/>
                <w:color w:val="000000"/>
                <w:sz w:val="21"/>
                <w:szCs w:val="21"/>
              </w:rPr>
              <w:t>SetRange</w:t>
            </w:r>
            <w:proofErr w:type="spellEnd"/>
            <w:r w:rsidRPr="00F66936">
              <w:rPr>
                <w:rFonts w:ascii="Consolas" w:eastAsia="Times New Roman" w:hAnsi="Consolas" w:cs="Times New Roman"/>
                <w:color w:val="0000FF"/>
                <w:sz w:val="21"/>
                <w:szCs w:val="21"/>
              </w:rPr>
              <w:t>(</w:t>
            </w:r>
            <w:r w:rsidRPr="00F66936">
              <w:rPr>
                <w:rFonts w:ascii="Consolas" w:eastAsia="Times New Roman" w:hAnsi="Consolas" w:cs="Times New Roman"/>
                <w:color w:val="000000"/>
                <w:sz w:val="21"/>
                <w:szCs w:val="21"/>
              </w:rPr>
              <w:t xml:space="preserve">"Bonus </w:t>
            </w:r>
            <w:proofErr w:type="spellStart"/>
            <w:r w:rsidRPr="00F66936">
              <w:rPr>
                <w:rFonts w:ascii="Consolas" w:eastAsia="Times New Roman" w:hAnsi="Consolas" w:cs="Times New Roman"/>
                <w:color w:val="000000"/>
                <w:sz w:val="21"/>
                <w:szCs w:val="21"/>
              </w:rPr>
              <w:t>No.","No</w:t>
            </w:r>
            <w:proofErr w:type="spellEnd"/>
            <w:r w:rsidRPr="00F66936">
              <w:rPr>
                <w:rFonts w:ascii="Consolas" w:eastAsia="Times New Roman" w:hAnsi="Consolas" w:cs="Times New Roman"/>
                <w:color w:val="000000"/>
                <w:sz w:val="21"/>
                <w:szCs w:val="21"/>
              </w:rPr>
              <w:t>."</w:t>
            </w:r>
            <w:proofErr w:type="gramStart"/>
            <w:r w:rsidRPr="00F66936">
              <w:rPr>
                <w:rFonts w:ascii="Consolas" w:eastAsia="Times New Roman" w:hAnsi="Consolas" w:cs="Times New Roman"/>
                <w:color w:val="0000FF"/>
                <w:sz w:val="21"/>
                <w:szCs w:val="21"/>
              </w:rPr>
              <w:t>)</w:t>
            </w:r>
            <w:r w:rsidRPr="00F66936">
              <w:rPr>
                <w:rFonts w:ascii="Consolas" w:eastAsia="Times New Roman" w:hAnsi="Consolas" w:cs="Times New Roman"/>
                <w:color w:val="000000"/>
                <w:sz w:val="21"/>
                <w:szCs w:val="21"/>
              </w:rPr>
              <w:t>;</w:t>
            </w:r>
            <w:proofErr w:type="gramEnd"/>
          </w:p>
          <w:p w14:paraId="799CE36F" w14:textId="77777777" w:rsidR="00F66936" w:rsidRPr="00F66936" w:rsidRDefault="00F66936" w:rsidP="00F66936">
            <w:pPr>
              <w:shd w:val="clear" w:color="auto" w:fill="FFFFFF"/>
              <w:spacing w:line="285" w:lineRule="atLeast"/>
              <w:jc w:val="left"/>
              <w:rPr>
                <w:rFonts w:ascii="Consolas" w:eastAsia="Times New Roman" w:hAnsi="Consolas" w:cs="Times New Roman"/>
                <w:color w:val="000000"/>
                <w:sz w:val="21"/>
                <w:szCs w:val="21"/>
              </w:rPr>
            </w:pPr>
            <w:r w:rsidRPr="00F66936">
              <w:rPr>
                <w:rFonts w:ascii="Consolas" w:eastAsia="Times New Roman" w:hAnsi="Consolas" w:cs="Times New Roman"/>
                <w:color w:val="000000"/>
                <w:sz w:val="21"/>
                <w:szCs w:val="21"/>
              </w:rPr>
              <w:t xml:space="preserve">        </w:t>
            </w:r>
            <w:proofErr w:type="spellStart"/>
            <w:r w:rsidRPr="00F66936">
              <w:rPr>
                <w:rFonts w:ascii="Consolas" w:eastAsia="Times New Roman" w:hAnsi="Consolas" w:cs="Times New Roman"/>
                <w:color w:val="000000"/>
                <w:sz w:val="21"/>
                <w:szCs w:val="21"/>
              </w:rPr>
              <w:t>BonusEntry</w:t>
            </w:r>
            <w:r w:rsidRPr="00F66936">
              <w:rPr>
                <w:rFonts w:ascii="Consolas" w:eastAsia="Times New Roman" w:hAnsi="Consolas" w:cs="Times New Roman"/>
                <w:color w:val="0000FF"/>
                <w:sz w:val="21"/>
                <w:szCs w:val="21"/>
              </w:rPr>
              <w:t>.</w:t>
            </w:r>
            <w:r w:rsidRPr="00F66936">
              <w:rPr>
                <w:rFonts w:ascii="Consolas" w:eastAsia="Times New Roman" w:hAnsi="Consolas" w:cs="Times New Roman"/>
                <w:color w:val="000000"/>
                <w:sz w:val="21"/>
                <w:szCs w:val="21"/>
              </w:rPr>
              <w:t>CalcSums</w:t>
            </w:r>
            <w:proofErr w:type="spellEnd"/>
            <w:r w:rsidRPr="00F66936">
              <w:rPr>
                <w:rFonts w:ascii="Consolas" w:eastAsia="Times New Roman" w:hAnsi="Consolas" w:cs="Times New Roman"/>
                <w:color w:val="0000FF"/>
                <w:sz w:val="21"/>
                <w:szCs w:val="21"/>
              </w:rPr>
              <w:t>(</w:t>
            </w:r>
            <w:r w:rsidRPr="00F66936">
              <w:rPr>
                <w:rFonts w:ascii="Consolas" w:eastAsia="Times New Roman" w:hAnsi="Consolas" w:cs="Times New Roman"/>
                <w:color w:val="000000"/>
                <w:sz w:val="21"/>
                <w:szCs w:val="21"/>
              </w:rPr>
              <w:t>"Bonus Amount"</w:t>
            </w:r>
            <w:proofErr w:type="gramStart"/>
            <w:r w:rsidRPr="00F66936">
              <w:rPr>
                <w:rFonts w:ascii="Consolas" w:eastAsia="Times New Roman" w:hAnsi="Consolas" w:cs="Times New Roman"/>
                <w:color w:val="0000FF"/>
                <w:sz w:val="21"/>
                <w:szCs w:val="21"/>
              </w:rPr>
              <w:t>)</w:t>
            </w:r>
            <w:r w:rsidRPr="00F66936">
              <w:rPr>
                <w:rFonts w:ascii="Consolas" w:eastAsia="Times New Roman" w:hAnsi="Consolas" w:cs="Times New Roman"/>
                <w:color w:val="000000"/>
                <w:sz w:val="21"/>
                <w:szCs w:val="21"/>
              </w:rPr>
              <w:t>;</w:t>
            </w:r>
            <w:proofErr w:type="gramEnd"/>
          </w:p>
          <w:p w14:paraId="12CE121D" w14:textId="77777777" w:rsidR="00F66936" w:rsidRPr="00F66936" w:rsidRDefault="00F66936" w:rsidP="00F66936">
            <w:pPr>
              <w:shd w:val="clear" w:color="auto" w:fill="FFFFFF"/>
              <w:spacing w:line="285" w:lineRule="atLeast"/>
              <w:jc w:val="left"/>
              <w:rPr>
                <w:rFonts w:ascii="Consolas" w:eastAsia="Times New Roman" w:hAnsi="Consolas" w:cs="Times New Roman"/>
                <w:color w:val="000000"/>
                <w:sz w:val="21"/>
                <w:szCs w:val="21"/>
              </w:rPr>
            </w:pPr>
            <w:r w:rsidRPr="00F66936">
              <w:rPr>
                <w:rFonts w:ascii="Consolas" w:eastAsia="Times New Roman" w:hAnsi="Consolas" w:cs="Times New Roman"/>
                <w:color w:val="000000"/>
                <w:sz w:val="21"/>
                <w:szCs w:val="21"/>
              </w:rPr>
              <w:t xml:space="preserve">        </w:t>
            </w:r>
            <w:proofErr w:type="spellStart"/>
            <w:proofErr w:type="gramStart"/>
            <w:r w:rsidRPr="00F66936">
              <w:rPr>
                <w:rFonts w:ascii="Consolas" w:eastAsia="Times New Roman" w:hAnsi="Consolas" w:cs="Times New Roman"/>
                <w:color w:val="000000"/>
                <w:sz w:val="21"/>
                <w:szCs w:val="21"/>
              </w:rPr>
              <w:t>AmountSum</w:t>
            </w:r>
            <w:proofErr w:type="spellEnd"/>
            <w:r w:rsidRPr="00F66936">
              <w:rPr>
                <w:rFonts w:ascii="Consolas" w:eastAsia="Times New Roman" w:hAnsi="Consolas" w:cs="Times New Roman"/>
                <w:color w:val="0000FF"/>
                <w:sz w:val="21"/>
                <w:szCs w:val="21"/>
              </w:rPr>
              <w:t xml:space="preserve"> :</w:t>
            </w:r>
            <w:proofErr w:type="gramEnd"/>
            <w:r w:rsidRPr="00F66936">
              <w:rPr>
                <w:rFonts w:ascii="Consolas" w:eastAsia="Times New Roman" w:hAnsi="Consolas" w:cs="Times New Roman"/>
                <w:color w:val="0000FF"/>
                <w:sz w:val="21"/>
                <w:szCs w:val="21"/>
              </w:rPr>
              <w:t xml:space="preserve">= </w:t>
            </w:r>
            <w:proofErr w:type="spellStart"/>
            <w:r w:rsidRPr="00F66936">
              <w:rPr>
                <w:rFonts w:ascii="Consolas" w:eastAsia="Times New Roman" w:hAnsi="Consolas" w:cs="Times New Roman"/>
                <w:color w:val="000000"/>
                <w:sz w:val="21"/>
                <w:szCs w:val="21"/>
              </w:rPr>
              <w:t>BonusEntry</w:t>
            </w:r>
            <w:proofErr w:type="spellEnd"/>
            <w:r w:rsidRPr="00F66936">
              <w:rPr>
                <w:rFonts w:ascii="Consolas" w:eastAsia="Times New Roman" w:hAnsi="Consolas" w:cs="Times New Roman"/>
                <w:color w:val="0000FF"/>
                <w:sz w:val="21"/>
                <w:szCs w:val="21"/>
              </w:rPr>
              <w:t>.</w:t>
            </w:r>
            <w:r w:rsidRPr="00F66936">
              <w:rPr>
                <w:rFonts w:ascii="Consolas" w:eastAsia="Times New Roman" w:hAnsi="Consolas" w:cs="Times New Roman"/>
                <w:color w:val="000000"/>
                <w:sz w:val="21"/>
                <w:szCs w:val="21"/>
              </w:rPr>
              <w:t>"Bonus Amount";</w:t>
            </w:r>
          </w:p>
          <w:p w14:paraId="06998E86" w14:textId="77777777" w:rsidR="00F66936" w:rsidRPr="00F66936" w:rsidRDefault="00F66936" w:rsidP="00F66936">
            <w:pPr>
              <w:shd w:val="clear" w:color="auto" w:fill="FFFFFF"/>
              <w:spacing w:line="285" w:lineRule="atLeast"/>
              <w:jc w:val="left"/>
              <w:rPr>
                <w:rFonts w:ascii="Consolas" w:eastAsia="Times New Roman" w:hAnsi="Consolas" w:cs="Times New Roman"/>
                <w:color w:val="000000"/>
                <w:sz w:val="21"/>
                <w:szCs w:val="21"/>
              </w:rPr>
            </w:pPr>
            <w:r w:rsidRPr="00F66936">
              <w:rPr>
                <w:rFonts w:ascii="Consolas" w:eastAsia="Times New Roman" w:hAnsi="Consolas" w:cs="Times New Roman"/>
                <w:color w:val="000000"/>
                <w:sz w:val="21"/>
                <w:szCs w:val="21"/>
              </w:rPr>
              <w:t xml:space="preserve">    </w:t>
            </w:r>
            <w:proofErr w:type="gramStart"/>
            <w:r w:rsidRPr="00F66936">
              <w:rPr>
                <w:rFonts w:ascii="Consolas" w:eastAsia="Times New Roman" w:hAnsi="Consolas" w:cs="Times New Roman"/>
                <w:color w:val="AF00DB"/>
                <w:sz w:val="21"/>
                <w:szCs w:val="21"/>
              </w:rPr>
              <w:t>end</w:t>
            </w:r>
            <w:r w:rsidRPr="00F66936">
              <w:rPr>
                <w:rFonts w:ascii="Consolas" w:eastAsia="Times New Roman" w:hAnsi="Consolas" w:cs="Times New Roman"/>
                <w:color w:val="000000"/>
                <w:sz w:val="21"/>
                <w:szCs w:val="21"/>
              </w:rPr>
              <w:t>;</w:t>
            </w:r>
            <w:proofErr w:type="gramEnd"/>
          </w:p>
          <w:p w14:paraId="6D0AB30B" w14:textId="77777777" w:rsidR="007D6320" w:rsidRPr="00912D7E" w:rsidRDefault="007D6320" w:rsidP="000B213F">
            <w:pPr>
              <w:shd w:val="clear" w:color="auto" w:fill="FFFFFF"/>
              <w:spacing w:after="240" w:line="285" w:lineRule="atLeast"/>
              <w:jc w:val="left"/>
              <w:rPr>
                <w:rStyle w:val="Heading3Char"/>
                <w:rFonts w:ascii="Consolas" w:eastAsia="Times New Roman" w:hAnsi="Consolas" w:cs="Times New Roman"/>
                <w:smallCaps w:val="0"/>
                <w:color w:val="000000"/>
                <w:spacing w:val="0"/>
                <w:sz w:val="21"/>
                <w:szCs w:val="21"/>
              </w:rPr>
            </w:pPr>
          </w:p>
        </w:tc>
      </w:tr>
    </w:tbl>
    <w:p w14:paraId="514517F3" w14:textId="4491D50C" w:rsidR="00C87578" w:rsidRDefault="00C87578" w:rsidP="00C87578">
      <w:pPr>
        <w:spacing w:line="480" w:lineRule="auto"/>
      </w:pPr>
    </w:p>
    <w:p w14:paraId="10C6A219" w14:textId="27FF41DE" w:rsidR="005F3ED5" w:rsidRPr="001A244F" w:rsidRDefault="005F3ED5" w:rsidP="005F3ED5">
      <w:pPr>
        <w:pStyle w:val="Heading2"/>
      </w:pPr>
      <w:r w:rsidRPr="00E016E8">
        <w:rPr>
          <w:rStyle w:val="BalloonTextChar"/>
          <w:noProof/>
        </w:rPr>
        <w:drawing>
          <wp:inline distT="0" distB="0" distL="0" distR="0" wp14:anchorId="746A48BB" wp14:editId="2C752D8A">
            <wp:extent cx="267618" cy="267618"/>
            <wp:effectExtent l="0" t="0" r="0" b="0"/>
            <wp:docPr id="180" name="Graphic 180"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Bonus Overview Report</w:t>
      </w:r>
    </w:p>
    <w:p w14:paraId="122669A6" w14:textId="35CBD747" w:rsidR="005F3ED5" w:rsidRDefault="00780B3F" w:rsidP="00780B3F">
      <w:pPr>
        <w:spacing w:line="480" w:lineRule="auto"/>
        <w:jc w:val="left"/>
      </w:pPr>
      <w:r w:rsidRPr="00780B3F">
        <w:t xml:space="preserve">The system architect would like to get a simple report which shows the information from the header of </w:t>
      </w:r>
      <w:r w:rsidR="00B63503">
        <w:t xml:space="preserve">the </w:t>
      </w:r>
      <w:r w:rsidRPr="00780B3F">
        <w:t>Bonus Card such as Number, Customer No., Starting Date</w:t>
      </w:r>
      <w:r w:rsidR="00B63503">
        <w:t>,</w:t>
      </w:r>
      <w:r w:rsidRPr="00780B3F">
        <w:t xml:space="preserve"> and Ending Date. Also, the report </w:t>
      </w:r>
      <w:proofErr w:type="gramStart"/>
      <w:r w:rsidRPr="00780B3F">
        <w:t>has to</w:t>
      </w:r>
      <w:proofErr w:type="gramEnd"/>
      <w:r w:rsidRPr="00780B3F">
        <w:t xml:space="preserve"> show the entries for the bonus and present the total amount of the bonus granted. </w:t>
      </w:r>
    </w:p>
    <w:p w14:paraId="744F595B" w14:textId="4EF095CC" w:rsidR="00B63503" w:rsidRDefault="00B63503" w:rsidP="0049369E">
      <w:pPr>
        <w:pStyle w:val="ListParagraph"/>
        <w:numPr>
          <w:ilvl w:val="0"/>
          <w:numId w:val="41"/>
        </w:numPr>
        <w:spacing w:line="480" w:lineRule="auto"/>
      </w:pPr>
      <w:r>
        <w:t xml:space="preserve">Create a new file </w:t>
      </w:r>
      <w:r w:rsidRPr="00B63503">
        <w:rPr>
          <w:b/>
        </w:rPr>
        <w:t>BonusOverview.Report.al</w:t>
      </w:r>
      <w:r>
        <w:t xml:space="preserve"> and create a new report </w:t>
      </w:r>
      <w:r w:rsidRPr="00B63503">
        <w:rPr>
          <w:b/>
        </w:rPr>
        <w:t>MNB Bonus Overview</w:t>
      </w:r>
      <w:r>
        <w:t xml:space="preserve">. You can use it for that snippet </w:t>
      </w:r>
      <w:proofErr w:type="spellStart"/>
      <w:r w:rsidRPr="00B63503">
        <w:rPr>
          <w:b/>
        </w:rPr>
        <w:t>treport</w:t>
      </w:r>
      <w:proofErr w:type="spellEnd"/>
    </w:p>
    <w:p w14:paraId="2323F4D1" w14:textId="2672C055" w:rsidR="00B63503" w:rsidRDefault="00B63503" w:rsidP="0049369E">
      <w:pPr>
        <w:pStyle w:val="ListParagraph"/>
        <w:numPr>
          <w:ilvl w:val="0"/>
          <w:numId w:val="41"/>
        </w:numPr>
        <w:spacing w:line="480" w:lineRule="auto"/>
      </w:pPr>
      <w:r>
        <w:t xml:space="preserve">Add the properties to the report such as the </w:t>
      </w:r>
      <w:r w:rsidRPr="00B63503">
        <w:rPr>
          <w:b/>
        </w:rPr>
        <w:t>Caption</w:t>
      </w:r>
      <w:r>
        <w:t xml:space="preserve">, </w:t>
      </w:r>
      <w:proofErr w:type="spellStart"/>
      <w:r w:rsidRPr="00B63503">
        <w:rPr>
          <w:b/>
        </w:rPr>
        <w:t>UsageCategory</w:t>
      </w:r>
      <w:proofErr w:type="spellEnd"/>
      <w:r>
        <w:t xml:space="preserve">, and </w:t>
      </w:r>
      <w:proofErr w:type="spellStart"/>
      <w:r w:rsidRPr="00B63503">
        <w:rPr>
          <w:b/>
        </w:rPr>
        <w:t>ApplicationArea</w:t>
      </w:r>
      <w:proofErr w:type="spellEnd"/>
      <w:r>
        <w:t>.</w:t>
      </w:r>
    </w:p>
    <w:p w14:paraId="3573BA09" w14:textId="5BBAA0D5" w:rsidR="00B63503" w:rsidRDefault="00B63503" w:rsidP="0049369E">
      <w:pPr>
        <w:pStyle w:val="ListParagraph"/>
        <w:numPr>
          <w:ilvl w:val="0"/>
          <w:numId w:val="41"/>
        </w:numPr>
        <w:spacing w:line="480" w:lineRule="auto"/>
      </w:pPr>
      <w:r>
        <w:t xml:space="preserve">Add the </w:t>
      </w:r>
      <w:proofErr w:type="spellStart"/>
      <w:r w:rsidRPr="00B63503">
        <w:rPr>
          <w:b/>
        </w:rPr>
        <w:t>dataitem</w:t>
      </w:r>
      <w:proofErr w:type="spellEnd"/>
      <w:r>
        <w:t xml:space="preserve"> which is based on the </w:t>
      </w:r>
      <w:r w:rsidRPr="00B63503">
        <w:rPr>
          <w:b/>
        </w:rPr>
        <w:t>MNB Bonus Header</w:t>
      </w:r>
      <w:r>
        <w:t xml:space="preserve"> table. Put that user see the filters for </w:t>
      </w:r>
      <w:r w:rsidRPr="00B63503">
        <w:rPr>
          <w:b/>
        </w:rPr>
        <w:t>Customer No.</w:t>
      </w:r>
      <w:r>
        <w:t xml:space="preserve"> and </w:t>
      </w:r>
      <w:r w:rsidRPr="00B63503">
        <w:rPr>
          <w:b/>
        </w:rPr>
        <w:t>No.</w:t>
      </w:r>
      <w:r>
        <w:t xml:space="preserve"> fields</w:t>
      </w:r>
    </w:p>
    <w:p w14:paraId="167E6867" w14:textId="386368DF" w:rsidR="00B63503" w:rsidRPr="00B63503" w:rsidRDefault="00B63503" w:rsidP="00B63503">
      <w:pPr>
        <w:pStyle w:val="ListParagraph"/>
        <w:rPr>
          <w:i/>
          <w:sz w:val="20"/>
        </w:rPr>
      </w:pPr>
      <w:r>
        <w:rPr>
          <w:noProof/>
        </w:rPr>
        <w:drawing>
          <wp:inline distT="0" distB="0" distL="0" distR="0" wp14:anchorId="0A77FEAE" wp14:editId="387202B9">
            <wp:extent cx="263525" cy="263525"/>
            <wp:effectExtent l="0" t="0" r="3175" b="3175"/>
            <wp:docPr id="182" name="Picture 18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B63503">
        <w:rPr>
          <w:rFonts w:ascii="Bahnschrift Condensed" w:eastAsiaTheme="majorEastAsia" w:hAnsi="Bahnschrift Condensed" w:cstheme="majorBidi"/>
          <w:smallCaps/>
          <w:spacing w:val="40"/>
          <w:sz w:val="32"/>
          <w:szCs w:val="26"/>
        </w:rPr>
        <w:cr/>
      </w:r>
      <w:r w:rsidR="00C4733C">
        <w:rPr>
          <w:i/>
          <w:sz w:val="20"/>
        </w:rPr>
        <w:t xml:space="preserve">You </w:t>
      </w:r>
      <w:r w:rsidR="006344A7">
        <w:rPr>
          <w:i/>
          <w:sz w:val="20"/>
        </w:rPr>
        <w:t xml:space="preserve">can use </w:t>
      </w:r>
      <w:r w:rsidR="00C4733C">
        <w:rPr>
          <w:i/>
          <w:sz w:val="20"/>
        </w:rPr>
        <w:t xml:space="preserve">the </w:t>
      </w:r>
      <w:proofErr w:type="spellStart"/>
      <w:r w:rsidR="00C4733C" w:rsidRPr="006344A7">
        <w:rPr>
          <w:b/>
          <w:i/>
          <w:sz w:val="20"/>
        </w:rPr>
        <w:t>RequestFilterFields</w:t>
      </w:r>
      <w:proofErr w:type="spellEnd"/>
      <w:r w:rsidR="00C4733C">
        <w:rPr>
          <w:i/>
          <w:sz w:val="20"/>
        </w:rPr>
        <w:t xml:space="preserve"> property for your </w:t>
      </w:r>
      <w:proofErr w:type="spellStart"/>
      <w:r w:rsidR="00C4733C">
        <w:rPr>
          <w:i/>
          <w:sz w:val="20"/>
        </w:rPr>
        <w:t>dataitem</w:t>
      </w:r>
      <w:proofErr w:type="spellEnd"/>
      <w:r w:rsidR="00C4733C">
        <w:rPr>
          <w:i/>
          <w:sz w:val="20"/>
        </w:rPr>
        <w:t xml:space="preserve"> </w:t>
      </w:r>
      <w:r w:rsidR="006344A7">
        <w:rPr>
          <w:i/>
          <w:sz w:val="20"/>
        </w:rPr>
        <w:t>to add available filters.</w:t>
      </w:r>
    </w:p>
    <w:p w14:paraId="1089EE0F" w14:textId="77777777" w:rsidR="00B63503" w:rsidRDefault="00B63503" w:rsidP="00B63503">
      <w:pPr>
        <w:pStyle w:val="ListParagraph"/>
        <w:spacing w:line="480" w:lineRule="auto"/>
      </w:pPr>
    </w:p>
    <w:p w14:paraId="33B4C961" w14:textId="427ED663" w:rsidR="00B63503" w:rsidRDefault="00B63503" w:rsidP="0049369E">
      <w:pPr>
        <w:pStyle w:val="ListParagraph"/>
        <w:numPr>
          <w:ilvl w:val="0"/>
          <w:numId w:val="41"/>
        </w:numPr>
        <w:spacing w:line="480" w:lineRule="auto"/>
      </w:pPr>
      <w:r>
        <w:t xml:space="preserve">Add the columns to the </w:t>
      </w:r>
      <w:proofErr w:type="spellStart"/>
      <w:r>
        <w:t>dataitem</w:t>
      </w:r>
      <w:proofErr w:type="spellEnd"/>
      <w:r>
        <w:t xml:space="preserve"> which are for fields </w:t>
      </w:r>
      <w:r w:rsidRPr="006344A7">
        <w:rPr>
          <w:b/>
        </w:rPr>
        <w:t>No.</w:t>
      </w:r>
      <w:r>
        <w:t xml:space="preserve">, </w:t>
      </w:r>
      <w:r w:rsidRPr="006344A7">
        <w:rPr>
          <w:b/>
        </w:rPr>
        <w:t>Customer No.</w:t>
      </w:r>
      <w:r>
        <w:t xml:space="preserve">, </w:t>
      </w:r>
      <w:r w:rsidRPr="006344A7">
        <w:rPr>
          <w:b/>
        </w:rPr>
        <w:t>Starting Date</w:t>
      </w:r>
      <w:r>
        <w:t xml:space="preserve">, and </w:t>
      </w:r>
      <w:r w:rsidRPr="006344A7">
        <w:rPr>
          <w:b/>
        </w:rPr>
        <w:t>Ending Date</w:t>
      </w:r>
    </w:p>
    <w:p w14:paraId="399E6D79" w14:textId="1786A00C" w:rsidR="00B63503" w:rsidRDefault="00B63503" w:rsidP="0049369E">
      <w:pPr>
        <w:pStyle w:val="ListParagraph"/>
        <w:numPr>
          <w:ilvl w:val="0"/>
          <w:numId w:val="41"/>
        </w:numPr>
        <w:spacing w:line="480" w:lineRule="auto"/>
      </w:pPr>
      <w:r>
        <w:t xml:space="preserve">Add child </w:t>
      </w:r>
      <w:proofErr w:type="spellStart"/>
      <w:r w:rsidRPr="006344A7">
        <w:rPr>
          <w:b/>
        </w:rPr>
        <w:t>dataitem</w:t>
      </w:r>
      <w:proofErr w:type="spellEnd"/>
      <w:r>
        <w:t xml:space="preserve"> which is based on </w:t>
      </w:r>
      <w:r w:rsidRPr="00C658CE">
        <w:t>the</w:t>
      </w:r>
      <w:r w:rsidRPr="006344A7">
        <w:rPr>
          <w:b/>
        </w:rPr>
        <w:t xml:space="preserve"> MNB Bonus Entry</w:t>
      </w:r>
      <w:r>
        <w:t xml:space="preserve">. It should be linked with the previous </w:t>
      </w:r>
      <w:proofErr w:type="spellStart"/>
      <w:r>
        <w:t>dataitem</w:t>
      </w:r>
      <w:proofErr w:type="spellEnd"/>
      <w:r>
        <w:t xml:space="preserve"> that it shows only records from the exact </w:t>
      </w:r>
      <w:r w:rsidRPr="006344A7">
        <w:rPr>
          <w:b/>
        </w:rPr>
        <w:t>MNB Bonus Header</w:t>
      </w:r>
    </w:p>
    <w:p w14:paraId="46286780" w14:textId="28505F60" w:rsidR="006344A7" w:rsidRPr="00B63503" w:rsidRDefault="006344A7" w:rsidP="006344A7">
      <w:pPr>
        <w:pStyle w:val="ListParagraph"/>
        <w:rPr>
          <w:i/>
          <w:sz w:val="20"/>
        </w:rPr>
      </w:pPr>
      <w:r>
        <w:rPr>
          <w:noProof/>
        </w:rPr>
        <w:drawing>
          <wp:inline distT="0" distB="0" distL="0" distR="0" wp14:anchorId="17177C09" wp14:editId="7AFE1346">
            <wp:extent cx="263525" cy="263525"/>
            <wp:effectExtent l="0" t="0" r="3175" b="3175"/>
            <wp:docPr id="184" name="Picture 18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B63503">
        <w:rPr>
          <w:rFonts w:ascii="Bahnschrift Condensed" w:eastAsiaTheme="majorEastAsia" w:hAnsi="Bahnschrift Condensed" w:cstheme="majorBidi"/>
          <w:smallCaps/>
          <w:spacing w:val="40"/>
          <w:sz w:val="32"/>
          <w:szCs w:val="26"/>
        </w:rPr>
        <w:cr/>
      </w:r>
      <w:r>
        <w:rPr>
          <w:i/>
          <w:sz w:val="20"/>
        </w:rPr>
        <w:t xml:space="preserve">You can use the </w:t>
      </w:r>
      <w:proofErr w:type="spellStart"/>
      <w:r w:rsidR="0084141B" w:rsidRPr="0084141B">
        <w:rPr>
          <w:b/>
          <w:i/>
          <w:sz w:val="20"/>
        </w:rPr>
        <w:t>DataItemLink</w:t>
      </w:r>
      <w:proofErr w:type="spellEnd"/>
      <w:r>
        <w:rPr>
          <w:i/>
          <w:sz w:val="20"/>
        </w:rPr>
        <w:t xml:space="preserve"> property for your </w:t>
      </w:r>
      <w:proofErr w:type="spellStart"/>
      <w:r>
        <w:rPr>
          <w:i/>
          <w:sz w:val="20"/>
        </w:rPr>
        <w:t>dataitem</w:t>
      </w:r>
      <w:proofErr w:type="spellEnd"/>
      <w:r>
        <w:rPr>
          <w:i/>
          <w:sz w:val="20"/>
        </w:rPr>
        <w:t xml:space="preserve"> to add available filters.</w:t>
      </w:r>
    </w:p>
    <w:p w14:paraId="78BB57E8" w14:textId="77777777" w:rsidR="006344A7" w:rsidRDefault="006344A7" w:rsidP="006344A7">
      <w:pPr>
        <w:pStyle w:val="ListParagraph"/>
        <w:spacing w:line="480" w:lineRule="auto"/>
      </w:pPr>
    </w:p>
    <w:p w14:paraId="0DDA8FA1" w14:textId="6B23F0EF" w:rsidR="00B63503" w:rsidRDefault="00B63503" w:rsidP="0049369E">
      <w:pPr>
        <w:pStyle w:val="ListParagraph"/>
        <w:numPr>
          <w:ilvl w:val="0"/>
          <w:numId w:val="41"/>
        </w:numPr>
        <w:spacing w:line="480" w:lineRule="auto"/>
      </w:pPr>
      <w:r>
        <w:t xml:space="preserve">Add the </w:t>
      </w:r>
      <w:r w:rsidRPr="0084141B">
        <w:rPr>
          <w:b/>
        </w:rPr>
        <w:t>Posting Date</w:t>
      </w:r>
      <w:r>
        <w:t xml:space="preserve"> field as a filter for </w:t>
      </w:r>
      <w:r w:rsidR="006344A7">
        <w:t xml:space="preserve">the </w:t>
      </w:r>
      <w:r w:rsidRPr="0084141B">
        <w:rPr>
          <w:b/>
        </w:rPr>
        <w:t>MNB Bonus Entry</w:t>
      </w:r>
      <w:r>
        <w:t xml:space="preserve"> </w:t>
      </w:r>
      <w:proofErr w:type="spellStart"/>
      <w:r>
        <w:t>dataitem</w:t>
      </w:r>
      <w:proofErr w:type="spellEnd"/>
    </w:p>
    <w:p w14:paraId="17287B38" w14:textId="0D169737" w:rsidR="00C87578" w:rsidRDefault="00B63503" w:rsidP="0049369E">
      <w:pPr>
        <w:pStyle w:val="ListParagraph"/>
        <w:numPr>
          <w:ilvl w:val="0"/>
          <w:numId w:val="41"/>
        </w:numPr>
        <w:spacing w:line="480" w:lineRule="auto"/>
      </w:pPr>
      <w:r>
        <w:t xml:space="preserve">Add the columns to the </w:t>
      </w:r>
      <w:proofErr w:type="spellStart"/>
      <w:r w:rsidRPr="0084141B">
        <w:rPr>
          <w:b/>
        </w:rPr>
        <w:t>dataitem</w:t>
      </w:r>
      <w:proofErr w:type="spellEnd"/>
      <w:r>
        <w:t xml:space="preserve"> which are for fields </w:t>
      </w:r>
      <w:r w:rsidRPr="0084141B">
        <w:rPr>
          <w:b/>
        </w:rPr>
        <w:t>Document No., Item No., Posting Date,</w:t>
      </w:r>
      <w:r>
        <w:t xml:space="preserve"> and </w:t>
      </w:r>
      <w:r w:rsidRPr="0084141B">
        <w:rPr>
          <w:b/>
        </w:rPr>
        <w:t>Bonus Amount</w:t>
      </w:r>
      <w:r>
        <w:t>.</w:t>
      </w:r>
    </w:p>
    <w:p w14:paraId="5E481B10" w14:textId="7A900A61" w:rsidR="00464B42" w:rsidRPr="00464B42" w:rsidRDefault="00464B42" w:rsidP="00464B42">
      <w:pPr>
        <w:ind w:left="360"/>
        <w:rPr>
          <w:i/>
          <w:sz w:val="20"/>
        </w:rPr>
      </w:pPr>
      <w:r>
        <w:rPr>
          <w:noProof/>
        </w:rPr>
        <w:drawing>
          <wp:inline distT="0" distB="0" distL="0" distR="0" wp14:anchorId="0F43170C" wp14:editId="1BD7DFDC">
            <wp:extent cx="263525" cy="263525"/>
            <wp:effectExtent l="0" t="0" r="3175" b="3175"/>
            <wp:docPr id="186" name="Picture 18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464B42">
        <w:rPr>
          <w:rFonts w:ascii="Bahnschrift Condensed" w:eastAsiaTheme="majorEastAsia" w:hAnsi="Bahnschrift Condensed" w:cstheme="majorBidi"/>
          <w:smallCaps/>
          <w:spacing w:val="40"/>
          <w:sz w:val="32"/>
          <w:szCs w:val="26"/>
        </w:rPr>
        <w:cr/>
      </w:r>
      <w:r>
        <w:rPr>
          <w:i/>
          <w:sz w:val="20"/>
        </w:rPr>
        <w:t xml:space="preserve">At this moment the report does not have any </w:t>
      </w:r>
      <w:r w:rsidR="000B09F7">
        <w:rPr>
          <w:i/>
          <w:sz w:val="20"/>
        </w:rPr>
        <w:t>layout and will not work. Do not try to run it.</w:t>
      </w:r>
    </w:p>
    <w:p w14:paraId="27E12955" w14:textId="77777777" w:rsidR="00816BF3" w:rsidRPr="00BF710D" w:rsidRDefault="00816BF3"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276AE377" wp14:editId="4AA50E2B">
            <wp:extent cx="267618" cy="267618"/>
            <wp:effectExtent l="0" t="0" r="0" b="0"/>
            <wp:docPr id="189" name="Graphic 189"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816BF3" w14:paraId="347181A0" w14:textId="77777777" w:rsidTr="00433212">
        <w:tc>
          <w:tcPr>
            <w:tcW w:w="8636" w:type="dxa"/>
            <w:tcBorders>
              <w:top w:val="double" w:sz="4" w:space="0" w:color="auto"/>
              <w:left w:val="double" w:sz="4" w:space="0" w:color="auto"/>
              <w:bottom w:val="double" w:sz="4" w:space="0" w:color="auto"/>
              <w:right w:val="double" w:sz="4" w:space="0" w:color="auto"/>
            </w:tcBorders>
          </w:tcPr>
          <w:p w14:paraId="03FB69BD" w14:textId="77777777" w:rsidR="00816BF3" w:rsidRDefault="00816BF3" w:rsidP="00433212">
            <w:pPr>
              <w:shd w:val="clear" w:color="auto" w:fill="FFFFFF"/>
              <w:spacing w:line="285" w:lineRule="atLeast"/>
              <w:jc w:val="left"/>
              <w:rPr>
                <w:rFonts w:ascii="Consolas" w:eastAsia="Times New Roman" w:hAnsi="Consolas" w:cs="Times New Roman"/>
                <w:color w:val="000000"/>
                <w:sz w:val="21"/>
                <w:szCs w:val="21"/>
              </w:rPr>
            </w:pPr>
          </w:p>
          <w:p w14:paraId="49673C8C"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FF"/>
                <w:sz w:val="21"/>
                <w:szCs w:val="21"/>
              </w:rPr>
              <w:t>report</w:t>
            </w:r>
            <w:r w:rsidRPr="00373575">
              <w:rPr>
                <w:rFonts w:ascii="Consolas" w:eastAsia="Times New Roman" w:hAnsi="Consolas" w:cs="Times New Roman"/>
                <w:color w:val="000000"/>
                <w:sz w:val="21"/>
                <w:szCs w:val="21"/>
              </w:rPr>
              <w:t xml:space="preserve"> </w:t>
            </w:r>
            <w:r w:rsidRPr="00373575">
              <w:rPr>
                <w:rFonts w:ascii="Consolas" w:eastAsia="Times New Roman" w:hAnsi="Consolas" w:cs="Times New Roman"/>
                <w:color w:val="098658"/>
                <w:sz w:val="21"/>
                <w:szCs w:val="21"/>
              </w:rPr>
              <w:t>65400</w:t>
            </w:r>
            <w:r w:rsidRPr="00373575">
              <w:rPr>
                <w:rFonts w:ascii="Consolas" w:eastAsia="Times New Roman" w:hAnsi="Consolas" w:cs="Times New Roman"/>
                <w:color w:val="000000"/>
                <w:sz w:val="21"/>
                <w:szCs w:val="21"/>
              </w:rPr>
              <w:t xml:space="preserve"> "MNB Bonus Overview"</w:t>
            </w:r>
          </w:p>
          <w:p w14:paraId="188A9A68"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w:t>
            </w:r>
          </w:p>
          <w:p w14:paraId="18524F91"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spellStart"/>
            <w:r w:rsidRPr="00373575">
              <w:rPr>
                <w:rFonts w:ascii="Consolas" w:eastAsia="Times New Roman" w:hAnsi="Consolas" w:cs="Times New Roman"/>
                <w:color w:val="000000"/>
                <w:sz w:val="21"/>
                <w:szCs w:val="21"/>
              </w:rPr>
              <w:t>UsageCategory</w:t>
            </w:r>
            <w:proofErr w:type="spellEnd"/>
            <w:r w:rsidRPr="00373575">
              <w:rPr>
                <w:rFonts w:ascii="Consolas" w:eastAsia="Times New Roman" w:hAnsi="Consolas" w:cs="Times New Roman"/>
                <w:color w:val="000000"/>
                <w:sz w:val="21"/>
                <w:szCs w:val="21"/>
              </w:rPr>
              <w:t xml:space="preserve"> = </w:t>
            </w:r>
            <w:proofErr w:type="spellStart"/>
            <w:proofErr w:type="gramStart"/>
            <w:r w:rsidRPr="00373575">
              <w:rPr>
                <w:rFonts w:ascii="Consolas" w:eastAsia="Times New Roman" w:hAnsi="Consolas" w:cs="Times New Roman"/>
                <w:color w:val="000000"/>
                <w:sz w:val="21"/>
                <w:szCs w:val="21"/>
              </w:rPr>
              <w:t>ReportsAndAnalysis</w:t>
            </w:r>
            <w:proofErr w:type="spellEnd"/>
            <w:r w:rsidRPr="00373575">
              <w:rPr>
                <w:rFonts w:ascii="Consolas" w:eastAsia="Times New Roman" w:hAnsi="Consolas" w:cs="Times New Roman"/>
                <w:color w:val="000000"/>
                <w:sz w:val="21"/>
                <w:szCs w:val="21"/>
              </w:rPr>
              <w:t>;</w:t>
            </w:r>
            <w:proofErr w:type="gramEnd"/>
          </w:p>
          <w:p w14:paraId="28C3219A"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spellStart"/>
            <w:r w:rsidRPr="00373575">
              <w:rPr>
                <w:rFonts w:ascii="Consolas" w:eastAsia="Times New Roman" w:hAnsi="Consolas" w:cs="Times New Roman"/>
                <w:color w:val="000000"/>
                <w:sz w:val="21"/>
                <w:szCs w:val="21"/>
              </w:rPr>
              <w:t>ApplicationArea</w:t>
            </w:r>
            <w:proofErr w:type="spellEnd"/>
            <w:r w:rsidRPr="00373575">
              <w:rPr>
                <w:rFonts w:ascii="Consolas" w:eastAsia="Times New Roman" w:hAnsi="Consolas" w:cs="Times New Roman"/>
                <w:color w:val="000000"/>
                <w:sz w:val="21"/>
                <w:szCs w:val="21"/>
              </w:rPr>
              <w:t xml:space="preserve"> = </w:t>
            </w:r>
            <w:proofErr w:type="gramStart"/>
            <w:r w:rsidRPr="00373575">
              <w:rPr>
                <w:rFonts w:ascii="Consolas" w:eastAsia="Times New Roman" w:hAnsi="Consolas" w:cs="Times New Roman"/>
                <w:color w:val="000000"/>
                <w:sz w:val="21"/>
                <w:szCs w:val="21"/>
              </w:rPr>
              <w:t>All;</w:t>
            </w:r>
            <w:proofErr w:type="gramEnd"/>
          </w:p>
          <w:p w14:paraId="60ECE610"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Caption = </w:t>
            </w:r>
            <w:r w:rsidRPr="00373575">
              <w:rPr>
                <w:rFonts w:ascii="Consolas" w:eastAsia="Times New Roman" w:hAnsi="Consolas" w:cs="Times New Roman"/>
                <w:color w:val="A31515"/>
                <w:sz w:val="21"/>
                <w:szCs w:val="21"/>
              </w:rPr>
              <w:t>'Bonus Overview</w:t>
            </w:r>
            <w:proofErr w:type="gramStart"/>
            <w:r w:rsidRPr="00373575">
              <w:rPr>
                <w:rFonts w:ascii="Consolas" w:eastAsia="Times New Roman" w:hAnsi="Consolas" w:cs="Times New Roman"/>
                <w:color w:val="A31515"/>
                <w:sz w:val="21"/>
                <w:szCs w:val="21"/>
              </w:rPr>
              <w:t>'</w:t>
            </w:r>
            <w:r w:rsidRPr="00373575">
              <w:rPr>
                <w:rFonts w:ascii="Consolas" w:eastAsia="Times New Roman" w:hAnsi="Consolas" w:cs="Times New Roman"/>
                <w:color w:val="000000"/>
                <w:sz w:val="21"/>
                <w:szCs w:val="21"/>
              </w:rPr>
              <w:t>;</w:t>
            </w:r>
            <w:proofErr w:type="gramEnd"/>
          </w:p>
          <w:p w14:paraId="7B42DAD6"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p>
          <w:p w14:paraId="4ED23A94"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r w:rsidRPr="00373575">
              <w:rPr>
                <w:rFonts w:ascii="Consolas" w:eastAsia="Times New Roman" w:hAnsi="Consolas" w:cs="Times New Roman"/>
                <w:color w:val="0000FF"/>
                <w:sz w:val="21"/>
                <w:szCs w:val="21"/>
              </w:rPr>
              <w:t>dataset</w:t>
            </w:r>
          </w:p>
          <w:p w14:paraId="721E1CE6"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08479B4B"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spellStart"/>
            <w:proofErr w:type="gramStart"/>
            <w:r w:rsidRPr="00373575">
              <w:rPr>
                <w:rFonts w:ascii="Consolas" w:eastAsia="Times New Roman" w:hAnsi="Consolas" w:cs="Times New Roman"/>
                <w:color w:val="0000FF"/>
                <w:sz w:val="21"/>
                <w:szCs w:val="21"/>
              </w:rPr>
              <w:t>dataitem</w:t>
            </w:r>
            <w:proofErr w:type="spellEnd"/>
            <w:r w:rsidRPr="00373575">
              <w:rPr>
                <w:rFonts w:ascii="Consolas" w:eastAsia="Times New Roman" w:hAnsi="Consolas" w:cs="Times New Roman"/>
                <w:color w:val="0000FF"/>
                <w:sz w:val="21"/>
                <w:szCs w:val="21"/>
              </w:rPr>
              <w:t>(</w:t>
            </w:r>
            <w:proofErr w:type="gramEnd"/>
            <w:r w:rsidRPr="00373575">
              <w:rPr>
                <w:rFonts w:ascii="Consolas" w:eastAsia="Times New Roman" w:hAnsi="Consolas" w:cs="Times New Roman"/>
                <w:color w:val="000000"/>
                <w:sz w:val="21"/>
                <w:szCs w:val="21"/>
              </w:rPr>
              <w:t>"MNB Bonus Header"; "MNB Bonus Header"</w:t>
            </w:r>
            <w:r w:rsidRPr="00373575">
              <w:rPr>
                <w:rFonts w:ascii="Consolas" w:eastAsia="Times New Roman" w:hAnsi="Consolas" w:cs="Times New Roman"/>
                <w:color w:val="0000FF"/>
                <w:sz w:val="21"/>
                <w:szCs w:val="21"/>
              </w:rPr>
              <w:t>)</w:t>
            </w:r>
          </w:p>
          <w:p w14:paraId="3E1D49EA"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04A95C4B"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spellStart"/>
            <w:r w:rsidRPr="00373575">
              <w:rPr>
                <w:rFonts w:ascii="Consolas" w:eastAsia="Times New Roman" w:hAnsi="Consolas" w:cs="Times New Roman"/>
                <w:color w:val="000000"/>
                <w:sz w:val="21"/>
                <w:szCs w:val="21"/>
              </w:rPr>
              <w:t>RequestFilterFields</w:t>
            </w:r>
            <w:proofErr w:type="spellEnd"/>
            <w:r w:rsidRPr="00373575">
              <w:rPr>
                <w:rFonts w:ascii="Consolas" w:eastAsia="Times New Roman" w:hAnsi="Consolas" w:cs="Times New Roman"/>
                <w:color w:val="000000"/>
                <w:sz w:val="21"/>
                <w:szCs w:val="21"/>
              </w:rPr>
              <w:t xml:space="preserve"> = "No.", "Customer No.</w:t>
            </w:r>
            <w:proofErr w:type="gramStart"/>
            <w:r w:rsidRPr="00373575">
              <w:rPr>
                <w:rFonts w:ascii="Consolas" w:eastAsia="Times New Roman" w:hAnsi="Consolas" w:cs="Times New Roman"/>
                <w:color w:val="000000"/>
                <w:sz w:val="21"/>
                <w:szCs w:val="21"/>
              </w:rPr>
              <w:t>";</w:t>
            </w:r>
            <w:proofErr w:type="gramEnd"/>
          </w:p>
          <w:p w14:paraId="70466B41"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p>
          <w:p w14:paraId="588D9DCA"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gramStart"/>
            <w:r w:rsidRPr="00373575">
              <w:rPr>
                <w:rFonts w:ascii="Consolas" w:eastAsia="Times New Roman" w:hAnsi="Consolas" w:cs="Times New Roman"/>
                <w:color w:val="0000FF"/>
                <w:sz w:val="21"/>
                <w:szCs w:val="21"/>
              </w:rPr>
              <w:t>column(</w:t>
            </w:r>
            <w:proofErr w:type="gramEnd"/>
            <w:r w:rsidRPr="00373575">
              <w:rPr>
                <w:rFonts w:ascii="Consolas" w:eastAsia="Times New Roman" w:hAnsi="Consolas" w:cs="Times New Roman"/>
                <w:color w:val="000000"/>
                <w:sz w:val="21"/>
                <w:szCs w:val="21"/>
              </w:rPr>
              <w:t>No_; "No."</w:t>
            </w:r>
            <w:r w:rsidRPr="00373575">
              <w:rPr>
                <w:rFonts w:ascii="Consolas" w:eastAsia="Times New Roman" w:hAnsi="Consolas" w:cs="Times New Roman"/>
                <w:color w:val="0000FF"/>
                <w:sz w:val="21"/>
                <w:szCs w:val="21"/>
              </w:rPr>
              <w:t>)</w:t>
            </w:r>
          </w:p>
          <w:p w14:paraId="4BEB2DEA"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184D5A8E"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spellStart"/>
            <w:r w:rsidRPr="00373575">
              <w:rPr>
                <w:rFonts w:ascii="Consolas" w:eastAsia="Times New Roman" w:hAnsi="Consolas" w:cs="Times New Roman"/>
                <w:color w:val="000000"/>
                <w:sz w:val="21"/>
                <w:szCs w:val="21"/>
              </w:rPr>
              <w:t>IncludeCaption</w:t>
            </w:r>
            <w:proofErr w:type="spellEnd"/>
            <w:r w:rsidRPr="00373575">
              <w:rPr>
                <w:rFonts w:ascii="Consolas" w:eastAsia="Times New Roman" w:hAnsi="Consolas" w:cs="Times New Roman"/>
                <w:color w:val="000000"/>
                <w:sz w:val="21"/>
                <w:szCs w:val="21"/>
              </w:rPr>
              <w:t xml:space="preserve"> = </w:t>
            </w:r>
            <w:proofErr w:type="gramStart"/>
            <w:r w:rsidRPr="00373575">
              <w:rPr>
                <w:rFonts w:ascii="Consolas" w:eastAsia="Times New Roman" w:hAnsi="Consolas" w:cs="Times New Roman"/>
                <w:color w:val="000000"/>
                <w:sz w:val="21"/>
                <w:szCs w:val="21"/>
              </w:rPr>
              <w:t>true;</w:t>
            </w:r>
            <w:proofErr w:type="gramEnd"/>
          </w:p>
          <w:p w14:paraId="6A97A651"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56D45C1F"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gramStart"/>
            <w:r w:rsidRPr="00373575">
              <w:rPr>
                <w:rFonts w:ascii="Consolas" w:eastAsia="Times New Roman" w:hAnsi="Consolas" w:cs="Times New Roman"/>
                <w:color w:val="0000FF"/>
                <w:sz w:val="21"/>
                <w:szCs w:val="21"/>
              </w:rPr>
              <w:t>column(</w:t>
            </w:r>
            <w:proofErr w:type="spellStart"/>
            <w:proofErr w:type="gramEnd"/>
            <w:r w:rsidRPr="00373575">
              <w:rPr>
                <w:rFonts w:ascii="Consolas" w:eastAsia="Times New Roman" w:hAnsi="Consolas" w:cs="Times New Roman"/>
                <w:color w:val="000000"/>
                <w:sz w:val="21"/>
                <w:szCs w:val="21"/>
              </w:rPr>
              <w:t>Customer_No</w:t>
            </w:r>
            <w:proofErr w:type="spellEnd"/>
            <w:r w:rsidRPr="00373575">
              <w:rPr>
                <w:rFonts w:ascii="Consolas" w:eastAsia="Times New Roman" w:hAnsi="Consolas" w:cs="Times New Roman"/>
                <w:color w:val="000000"/>
                <w:sz w:val="21"/>
                <w:szCs w:val="21"/>
              </w:rPr>
              <w:t>_; "Customer No."</w:t>
            </w:r>
            <w:r w:rsidRPr="00373575">
              <w:rPr>
                <w:rFonts w:ascii="Consolas" w:eastAsia="Times New Roman" w:hAnsi="Consolas" w:cs="Times New Roman"/>
                <w:color w:val="0000FF"/>
                <w:sz w:val="21"/>
                <w:szCs w:val="21"/>
              </w:rPr>
              <w:t>)</w:t>
            </w:r>
          </w:p>
          <w:p w14:paraId="2BDF0447"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25B3EAAA"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spellStart"/>
            <w:r w:rsidRPr="00373575">
              <w:rPr>
                <w:rFonts w:ascii="Consolas" w:eastAsia="Times New Roman" w:hAnsi="Consolas" w:cs="Times New Roman"/>
                <w:color w:val="000000"/>
                <w:sz w:val="21"/>
                <w:szCs w:val="21"/>
              </w:rPr>
              <w:t>IncludeCaption</w:t>
            </w:r>
            <w:proofErr w:type="spellEnd"/>
            <w:r w:rsidRPr="00373575">
              <w:rPr>
                <w:rFonts w:ascii="Consolas" w:eastAsia="Times New Roman" w:hAnsi="Consolas" w:cs="Times New Roman"/>
                <w:color w:val="000000"/>
                <w:sz w:val="21"/>
                <w:szCs w:val="21"/>
              </w:rPr>
              <w:t xml:space="preserve"> = </w:t>
            </w:r>
            <w:proofErr w:type="gramStart"/>
            <w:r w:rsidRPr="00373575">
              <w:rPr>
                <w:rFonts w:ascii="Consolas" w:eastAsia="Times New Roman" w:hAnsi="Consolas" w:cs="Times New Roman"/>
                <w:color w:val="000000"/>
                <w:sz w:val="21"/>
                <w:szCs w:val="21"/>
              </w:rPr>
              <w:t>true;</w:t>
            </w:r>
            <w:proofErr w:type="gramEnd"/>
          </w:p>
          <w:p w14:paraId="023E518E"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2BCB673D"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gramStart"/>
            <w:r w:rsidRPr="00373575">
              <w:rPr>
                <w:rFonts w:ascii="Consolas" w:eastAsia="Times New Roman" w:hAnsi="Consolas" w:cs="Times New Roman"/>
                <w:color w:val="0000FF"/>
                <w:sz w:val="21"/>
                <w:szCs w:val="21"/>
              </w:rPr>
              <w:t>column(</w:t>
            </w:r>
            <w:proofErr w:type="gramEnd"/>
            <w:r w:rsidRPr="00373575">
              <w:rPr>
                <w:rFonts w:ascii="Consolas" w:eastAsia="Times New Roman" w:hAnsi="Consolas" w:cs="Times New Roman"/>
                <w:color w:val="000000"/>
                <w:sz w:val="21"/>
                <w:szCs w:val="21"/>
              </w:rPr>
              <w:t>Starting_Date; "Starting Date"</w:t>
            </w:r>
            <w:r w:rsidRPr="00373575">
              <w:rPr>
                <w:rFonts w:ascii="Consolas" w:eastAsia="Times New Roman" w:hAnsi="Consolas" w:cs="Times New Roman"/>
                <w:color w:val="0000FF"/>
                <w:sz w:val="21"/>
                <w:szCs w:val="21"/>
              </w:rPr>
              <w:t>)</w:t>
            </w:r>
          </w:p>
          <w:p w14:paraId="354460E9"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1B469BA5"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spellStart"/>
            <w:r w:rsidRPr="00373575">
              <w:rPr>
                <w:rFonts w:ascii="Consolas" w:eastAsia="Times New Roman" w:hAnsi="Consolas" w:cs="Times New Roman"/>
                <w:color w:val="000000"/>
                <w:sz w:val="21"/>
                <w:szCs w:val="21"/>
              </w:rPr>
              <w:t>IncludeCaption</w:t>
            </w:r>
            <w:proofErr w:type="spellEnd"/>
            <w:r w:rsidRPr="00373575">
              <w:rPr>
                <w:rFonts w:ascii="Consolas" w:eastAsia="Times New Roman" w:hAnsi="Consolas" w:cs="Times New Roman"/>
                <w:color w:val="000000"/>
                <w:sz w:val="21"/>
                <w:szCs w:val="21"/>
              </w:rPr>
              <w:t xml:space="preserve"> = </w:t>
            </w:r>
            <w:proofErr w:type="gramStart"/>
            <w:r w:rsidRPr="00373575">
              <w:rPr>
                <w:rFonts w:ascii="Consolas" w:eastAsia="Times New Roman" w:hAnsi="Consolas" w:cs="Times New Roman"/>
                <w:color w:val="000000"/>
                <w:sz w:val="21"/>
                <w:szCs w:val="21"/>
              </w:rPr>
              <w:t>true;</w:t>
            </w:r>
            <w:proofErr w:type="gramEnd"/>
          </w:p>
          <w:p w14:paraId="7ECDC9FA"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37CA6F23"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gramStart"/>
            <w:r w:rsidRPr="00373575">
              <w:rPr>
                <w:rFonts w:ascii="Consolas" w:eastAsia="Times New Roman" w:hAnsi="Consolas" w:cs="Times New Roman"/>
                <w:color w:val="0000FF"/>
                <w:sz w:val="21"/>
                <w:szCs w:val="21"/>
              </w:rPr>
              <w:t>column(</w:t>
            </w:r>
            <w:proofErr w:type="spellStart"/>
            <w:proofErr w:type="gramEnd"/>
            <w:r w:rsidRPr="00373575">
              <w:rPr>
                <w:rFonts w:ascii="Consolas" w:eastAsia="Times New Roman" w:hAnsi="Consolas" w:cs="Times New Roman"/>
                <w:color w:val="000000"/>
                <w:sz w:val="21"/>
                <w:szCs w:val="21"/>
              </w:rPr>
              <w:t>Ending_Date</w:t>
            </w:r>
            <w:proofErr w:type="spellEnd"/>
            <w:r w:rsidRPr="00373575">
              <w:rPr>
                <w:rFonts w:ascii="Consolas" w:eastAsia="Times New Roman" w:hAnsi="Consolas" w:cs="Times New Roman"/>
                <w:color w:val="000000"/>
                <w:sz w:val="21"/>
                <w:szCs w:val="21"/>
              </w:rPr>
              <w:t>; "Ending Date"</w:t>
            </w:r>
            <w:r w:rsidRPr="00373575">
              <w:rPr>
                <w:rFonts w:ascii="Consolas" w:eastAsia="Times New Roman" w:hAnsi="Consolas" w:cs="Times New Roman"/>
                <w:color w:val="0000FF"/>
                <w:sz w:val="21"/>
                <w:szCs w:val="21"/>
              </w:rPr>
              <w:t>)</w:t>
            </w:r>
          </w:p>
          <w:p w14:paraId="6C165A2B"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308E1643"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spellStart"/>
            <w:r w:rsidRPr="00373575">
              <w:rPr>
                <w:rFonts w:ascii="Consolas" w:eastAsia="Times New Roman" w:hAnsi="Consolas" w:cs="Times New Roman"/>
                <w:color w:val="000000"/>
                <w:sz w:val="21"/>
                <w:szCs w:val="21"/>
              </w:rPr>
              <w:t>IncludeCaption</w:t>
            </w:r>
            <w:proofErr w:type="spellEnd"/>
            <w:r w:rsidRPr="00373575">
              <w:rPr>
                <w:rFonts w:ascii="Consolas" w:eastAsia="Times New Roman" w:hAnsi="Consolas" w:cs="Times New Roman"/>
                <w:color w:val="000000"/>
                <w:sz w:val="21"/>
                <w:szCs w:val="21"/>
              </w:rPr>
              <w:t xml:space="preserve"> = </w:t>
            </w:r>
            <w:proofErr w:type="gramStart"/>
            <w:r w:rsidRPr="00373575">
              <w:rPr>
                <w:rFonts w:ascii="Consolas" w:eastAsia="Times New Roman" w:hAnsi="Consolas" w:cs="Times New Roman"/>
                <w:color w:val="000000"/>
                <w:sz w:val="21"/>
                <w:szCs w:val="21"/>
              </w:rPr>
              <w:t>true;</w:t>
            </w:r>
            <w:proofErr w:type="gramEnd"/>
          </w:p>
          <w:p w14:paraId="55F8DEE2"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478B5613"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p>
          <w:p w14:paraId="4771E5CD"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spellStart"/>
            <w:proofErr w:type="gramStart"/>
            <w:r w:rsidRPr="00373575">
              <w:rPr>
                <w:rFonts w:ascii="Consolas" w:eastAsia="Times New Roman" w:hAnsi="Consolas" w:cs="Times New Roman"/>
                <w:color w:val="0000FF"/>
                <w:sz w:val="21"/>
                <w:szCs w:val="21"/>
              </w:rPr>
              <w:t>dataitem</w:t>
            </w:r>
            <w:proofErr w:type="spellEnd"/>
            <w:r w:rsidRPr="00373575">
              <w:rPr>
                <w:rFonts w:ascii="Consolas" w:eastAsia="Times New Roman" w:hAnsi="Consolas" w:cs="Times New Roman"/>
                <w:color w:val="0000FF"/>
                <w:sz w:val="21"/>
                <w:szCs w:val="21"/>
              </w:rPr>
              <w:t>(</w:t>
            </w:r>
            <w:proofErr w:type="gramEnd"/>
            <w:r w:rsidRPr="00373575">
              <w:rPr>
                <w:rFonts w:ascii="Consolas" w:eastAsia="Times New Roman" w:hAnsi="Consolas" w:cs="Times New Roman"/>
                <w:color w:val="000000"/>
                <w:sz w:val="21"/>
                <w:szCs w:val="21"/>
              </w:rPr>
              <w:t>"MNB Bonus Entry"; "MNB Bonus Entry"</w:t>
            </w:r>
            <w:r w:rsidRPr="00373575">
              <w:rPr>
                <w:rFonts w:ascii="Consolas" w:eastAsia="Times New Roman" w:hAnsi="Consolas" w:cs="Times New Roman"/>
                <w:color w:val="0000FF"/>
                <w:sz w:val="21"/>
                <w:szCs w:val="21"/>
              </w:rPr>
              <w:t>)</w:t>
            </w:r>
          </w:p>
          <w:p w14:paraId="7789CD93"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7CA07403"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spellStart"/>
            <w:r w:rsidRPr="00373575">
              <w:rPr>
                <w:rFonts w:ascii="Consolas" w:eastAsia="Times New Roman" w:hAnsi="Consolas" w:cs="Times New Roman"/>
                <w:color w:val="000000"/>
                <w:sz w:val="21"/>
                <w:szCs w:val="21"/>
              </w:rPr>
              <w:t>DataItemLink</w:t>
            </w:r>
            <w:proofErr w:type="spellEnd"/>
            <w:r w:rsidRPr="00373575">
              <w:rPr>
                <w:rFonts w:ascii="Consolas" w:eastAsia="Times New Roman" w:hAnsi="Consolas" w:cs="Times New Roman"/>
                <w:color w:val="000000"/>
                <w:sz w:val="21"/>
                <w:szCs w:val="21"/>
              </w:rPr>
              <w:t xml:space="preserve"> = "Bonus No." = </w:t>
            </w:r>
            <w:r w:rsidRPr="00373575">
              <w:rPr>
                <w:rFonts w:ascii="Consolas" w:eastAsia="Times New Roman" w:hAnsi="Consolas" w:cs="Times New Roman"/>
                <w:color w:val="0000FF"/>
                <w:sz w:val="21"/>
                <w:szCs w:val="21"/>
              </w:rPr>
              <w:t>field(</w:t>
            </w:r>
            <w:r w:rsidRPr="00373575">
              <w:rPr>
                <w:rFonts w:ascii="Consolas" w:eastAsia="Times New Roman" w:hAnsi="Consolas" w:cs="Times New Roman"/>
                <w:color w:val="000000"/>
                <w:sz w:val="21"/>
                <w:szCs w:val="21"/>
              </w:rPr>
              <w:t>"No."</w:t>
            </w:r>
            <w:proofErr w:type="gramStart"/>
            <w:r w:rsidRPr="00373575">
              <w:rPr>
                <w:rFonts w:ascii="Consolas" w:eastAsia="Times New Roman" w:hAnsi="Consolas" w:cs="Times New Roman"/>
                <w:color w:val="0000FF"/>
                <w:sz w:val="21"/>
                <w:szCs w:val="21"/>
              </w:rPr>
              <w:t>)</w:t>
            </w:r>
            <w:r w:rsidRPr="00373575">
              <w:rPr>
                <w:rFonts w:ascii="Consolas" w:eastAsia="Times New Roman" w:hAnsi="Consolas" w:cs="Times New Roman"/>
                <w:color w:val="000000"/>
                <w:sz w:val="21"/>
                <w:szCs w:val="21"/>
              </w:rPr>
              <w:t>;</w:t>
            </w:r>
            <w:proofErr w:type="gramEnd"/>
          </w:p>
          <w:p w14:paraId="328FA1C9"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lastRenderedPageBreak/>
              <w:t xml:space="preserve">                </w:t>
            </w:r>
            <w:proofErr w:type="spellStart"/>
            <w:r w:rsidRPr="00373575">
              <w:rPr>
                <w:rFonts w:ascii="Consolas" w:eastAsia="Times New Roman" w:hAnsi="Consolas" w:cs="Times New Roman"/>
                <w:color w:val="000000"/>
                <w:sz w:val="21"/>
                <w:szCs w:val="21"/>
              </w:rPr>
              <w:t>RequestFilterFields</w:t>
            </w:r>
            <w:proofErr w:type="spellEnd"/>
            <w:r w:rsidRPr="00373575">
              <w:rPr>
                <w:rFonts w:ascii="Consolas" w:eastAsia="Times New Roman" w:hAnsi="Consolas" w:cs="Times New Roman"/>
                <w:color w:val="000000"/>
                <w:sz w:val="21"/>
                <w:szCs w:val="21"/>
              </w:rPr>
              <w:t xml:space="preserve"> = "Posting Date</w:t>
            </w:r>
            <w:proofErr w:type="gramStart"/>
            <w:r w:rsidRPr="00373575">
              <w:rPr>
                <w:rFonts w:ascii="Consolas" w:eastAsia="Times New Roman" w:hAnsi="Consolas" w:cs="Times New Roman"/>
                <w:color w:val="000000"/>
                <w:sz w:val="21"/>
                <w:szCs w:val="21"/>
              </w:rPr>
              <w:t>";</w:t>
            </w:r>
            <w:proofErr w:type="gramEnd"/>
          </w:p>
          <w:p w14:paraId="4B3E57E3"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p>
          <w:p w14:paraId="31BE7E53"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gramStart"/>
            <w:r w:rsidRPr="00373575">
              <w:rPr>
                <w:rFonts w:ascii="Consolas" w:eastAsia="Times New Roman" w:hAnsi="Consolas" w:cs="Times New Roman"/>
                <w:color w:val="0000FF"/>
                <w:sz w:val="21"/>
                <w:szCs w:val="21"/>
              </w:rPr>
              <w:t>column(</w:t>
            </w:r>
            <w:proofErr w:type="spellStart"/>
            <w:proofErr w:type="gramEnd"/>
            <w:r w:rsidRPr="00373575">
              <w:rPr>
                <w:rFonts w:ascii="Consolas" w:eastAsia="Times New Roman" w:hAnsi="Consolas" w:cs="Times New Roman"/>
                <w:color w:val="000000"/>
                <w:sz w:val="21"/>
                <w:szCs w:val="21"/>
              </w:rPr>
              <w:t>Document_No</w:t>
            </w:r>
            <w:proofErr w:type="spellEnd"/>
            <w:r w:rsidRPr="00373575">
              <w:rPr>
                <w:rFonts w:ascii="Consolas" w:eastAsia="Times New Roman" w:hAnsi="Consolas" w:cs="Times New Roman"/>
                <w:color w:val="000000"/>
                <w:sz w:val="21"/>
                <w:szCs w:val="21"/>
              </w:rPr>
              <w:t>_; "Document No."</w:t>
            </w:r>
            <w:r w:rsidRPr="00373575">
              <w:rPr>
                <w:rFonts w:ascii="Consolas" w:eastAsia="Times New Roman" w:hAnsi="Consolas" w:cs="Times New Roman"/>
                <w:color w:val="0000FF"/>
                <w:sz w:val="21"/>
                <w:szCs w:val="21"/>
              </w:rPr>
              <w:t>)</w:t>
            </w:r>
          </w:p>
          <w:p w14:paraId="74010E57"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679017CA"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spellStart"/>
            <w:r w:rsidRPr="00373575">
              <w:rPr>
                <w:rFonts w:ascii="Consolas" w:eastAsia="Times New Roman" w:hAnsi="Consolas" w:cs="Times New Roman"/>
                <w:color w:val="000000"/>
                <w:sz w:val="21"/>
                <w:szCs w:val="21"/>
              </w:rPr>
              <w:t>IncludeCaption</w:t>
            </w:r>
            <w:proofErr w:type="spellEnd"/>
            <w:r w:rsidRPr="00373575">
              <w:rPr>
                <w:rFonts w:ascii="Consolas" w:eastAsia="Times New Roman" w:hAnsi="Consolas" w:cs="Times New Roman"/>
                <w:color w:val="000000"/>
                <w:sz w:val="21"/>
                <w:szCs w:val="21"/>
              </w:rPr>
              <w:t xml:space="preserve"> = </w:t>
            </w:r>
            <w:proofErr w:type="gramStart"/>
            <w:r w:rsidRPr="00373575">
              <w:rPr>
                <w:rFonts w:ascii="Consolas" w:eastAsia="Times New Roman" w:hAnsi="Consolas" w:cs="Times New Roman"/>
                <w:color w:val="000000"/>
                <w:sz w:val="21"/>
                <w:szCs w:val="21"/>
              </w:rPr>
              <w:t>true;</w:t>
            </w:r>
            <w:proofErr w:type="gramEnd"/>
          </w:p>
          <w:p w14:paraId="1DED87B6"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3C7C171A"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gramStart"/>
            <w:r w:rsidRPr="00373575">
              <w:rPr>
                <w:rFonts w:ascii="Consolas" w:eastAsia="Times New Roman" w:hAnsi="Consolas" w:cs="Times New Roman"/>
                <w:color w:val="0000FF"/>
                <w:sz w:val="21"/>
                <w:szCs w:val="21"/>
              </w:rPr>
              <w:t>column(</w:t>
            </w:r>
            <w:proofErr w:type="spellStart"/>
            <w:proofErr w:type="gramEnd"/>
            <w:r w:rsidRPr="00373575">
              <w:rPr>
                <w:rFonts w:ascii="Consolas" w:eastAsia="Times New Roman" w:hAnsi="Consolas" w:cs="Times New Roman"/>
                <w:color w:val="000000"/>
                <w:sz w:val="21"/>
                <w:szCs w:val="21"/>
              </w:rPr>
              <w:t>Posting_Date</w:t>
            </w:r>
            <w:proofErr w:type="spellEnd"/>
            <w:r w:rsidRPr="00373575">
              <w:rPr>
                <w:rFonts w:ascii="Consolas" w:eastAsia="Times New Roman" w:hAnsi="Consolas" w:cs="Times New Roman"/>
                <w:color w:val="000000"/>
                <w:sz w:val="21"/>
                <w:szCs w:val="21"/>
              </w:rPr>
              <w:t>; "Posting Date"</w:t>
            </w:r>
            <w:r w:rsidRPr="00373575">
              <w:rPr>
                <w:rFonts w:ascii="Consolas" w:eastAsia="Times New Roman" w:hAnsi="Consolas" w:cs="Times New Roman"/>
                <w:color w:val="0000FF"/>
                <w:sz w:val="21"/>
                <w:szCs w:val="21"/>
              </w:rPr>
              <w:t>)</w:t>
            </w:r>
          </w:p>
          <w:p w14:paraId="7F8F0CF2"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2DF08B36"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spellStart"/>
            <w:r w:rsidRPr="00373575">
              <w:rPr>
                <w:rFonts w:ascii="Consolas" w:eastAsia="Times New Roman" w:hAnsi="Consolas" w:cs="Times New Roman"/>
                <w:color w:val="000000"/>
                <w:sz w:val="21"/>
                <w:szCs w:val="21"/>
              </w:rPr>
              <w:t>IncludeCaption</w:t>
            </w:r>
            <w:proofErr w:type="spellEnd"/>
            <w:r w:rsidRPr="00373575">
              <w:rPr>
                <w:rFonts w:ascii="Consolas" w:eastAsia="Times New Roman" w:hAnsi="Consolas" w:cs="Times New Roman"/>
                <w:color w:val="000000"/>
                <w:sz w:val="21"/>
                <w:szCs w:val="21"/>
              </w:rPr>
              <w:t xml:space="preserve"> = </w:t>
            </w:r>
            <w:proofErr w:type="gramStart"/>
            <w:r w:rsidRPr="00373575">
              <w:rPr>
                <w:rFonts w:ascii="Consolas" w:eastAsia="Times New Roman" w:hAnsi="Consolas" w:cs="Times New Roman"/>
                <w:color w:val="000000"/>
                <w:sz w:val="21"/>
                <w:szCs w:val="21"/>
              </w:rPr>
              <w:t>true;</w:t>
            </w:r>
            <w:proofErr w:type="gramEnd"/>
          </w:p>
          <w:p w14:paraId="001974A8"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6B9D02EE"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gramStart"/>
            <w:r w:rsidRPr="00373575">
              <w:rPr>
                <w:rFonts w:ascii="Consolas" w:eastAsia="Times New Roman" w:hAnsi="Consolas" w:cs="Times New Roman"/>
                <w:color w:val="0000FF"/>
                <w:sz w:val="21"/>
                <w:szCs w:val="21"/>
              </w:rPr>
              <w:t>column(</w:t>
            </w:r>
            <w:proofErr w:type="spellStart"/>
            <w:proofErr w:type="gramEnd"/>
            <w:r w:rsidRPr="00373575">
              <w:rPr>
                <w:rFonts w:ascii="Consolas" w:eastAsia="Times New Roman" w:hAnsi="Consolas" w:cs="Times New Roman"/>
                <w:color w:val="000000"/>
                <w:sz w:val="21"/>
                <w:szCs w:val="21"/>
              </w:rPr>
              <w:t>Item_No</w:t>
            </w:r>
            <w:proofErr w:type="spellEnd"/>
            <w:r w:rsidRPr="00373575">
              <w:rPr>
                <w:rFonts w:ascii="Consolas" w:eastAsia="Times New Roman" w:hAnsi="Consolas" w:cs="Times New Roman"/>
                <w:color w:val="000000"/>
                <w:sz w:val="21"/>
                <w:szCs w:val="21"/>
              </w:rPr>
              <w:t>_; "Item No."</w:t>
            </w:r>
            <w:r w:rsidRPr="00373575">
              <w:rPr>
                <w:rFonts w:ascii="Consolas" w:eastAsia="Times New Roman" w:hAnsi="Consolas" w:cs="Times New Roman"/>
                <w:color w:val="0000FF"/>
                <w:sz w:val="21"/>
                <w:szCs w:val="21"/>
              </w:rPr>
              <w:t>)</w:t>
            </w:r>
          </w:p>
          <w:p w14:paraId="0186639F"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1BA86EF4"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spellStart"/>
            <w:r w:rsidRPr="00373575">
              <w:rPr>
                <w:rFonts w:ascii="Consolas" w:eastAsia="Times New Roman" w:hAnsi="Consolas" w:cs="Times New Roman"/>
                <w:color w:val="000000"/>
                <w:sz w:val="21"/>
                <w:szCs w:val="21"/>
              </w:rPr>
              <w:t>IncludeCaption</w:t>
            </w:r>
            <w:proofErr w:type="spellEnd"/>
            <w:r w:rsidRPr="00373575">
              <w:rPr>
                <w:rFonts w:ascii="Consolas" w:eastAsia="Times New Roman" w:hAnsi="Consolas" w:cs="Times New Roman"/>
                <w:color w:val="000000"/>
                <w:sz w:val="21"/>
                <w:szCs w:val="21"/>
              </w:rPr>
              <w:t xml:space="preserve"> = </w:t>
            </w:r>
            <w:proofErr w:type="gramStart"/>
            <w:r w:rsidRPr="00373575">
              <w:rPr>
                <w:rFonts w:ascii="Consolas" w:eastAsia="Times New Roman" w:hAnsi="Consolas" w:cs="Times New Roman"/>
                <w:color w:val="000000"/>
                <w:sz w:val="21"/>
                <w:szCs w:val="21"/>
              </w:rPr>
              <w:t>true;</w:t>
            </w:r>
            <w:proofErr w:type="gramEnd"/>
          </w:p>
          <w:p w14:paraId="27B55638"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72B95D92"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gramStart"/>
            <w:r w:rsidRPr="00373575">
              <w:rPr>
                <w:rFonts w:ascii="Consolas" w:eastAsia="Times New Roman" w:hAnsi="Consolas" w:cs="Times New Roman"/>
                <w:color w:val="0000FF"/>
                <w:sz w:val="21"/>
                <w:szCs w:val="21"/>
              </w:rPr>
              <w:t>column(</w:t>
            </w:r>
            <w:proofErr w:type="spellStart"/>
            <w:proofErr w:type="gramEnd"/>
            <w:r w:rsidRPr="00373575">
              <w:rPr>
                <w:rFonts w:ascii="Consolas" w:eastAsia="Times New Roman" w:hAnsi="Consolas" w:cs="Times New Roman"/>
                <w:color w:val="000000"/>
                <w:sz w:val="21"/>
                <w:szCs w:val="21"/>
              </w:rPr>
              <w:t>Bonus_Amount</w:t>
            </w:r>
            <w:proofErr w:type="spellEnd"/>
            <w:r w:rsidRPr="00373575">
              <w:rPr>
                <w:rFonts w:ascii="Consolas" w:eastAsia="Times New Roman" w:hAnsi="Consolas" w:cs="Times New Roman"/>
                <w:color w:val="000000"/>
                <w:sz w:val="21"/>
                <w:szCs w:val="21"/>
              </w:rPr>
              <w:t>; "Bonus Amount"</w:t>
            </w:r>
            <w:r w:rsidRPr="00373575">
              <w:rPr>
                <w:rFonts w:ascii="Consolas" w:eastAsia="Times New Roman" w:hAnsi="Consolas" w:cs="Times New Roman"/>
                <w:color w:val="0000FF"/>
                <w:sz w:val="21"/>
                <w:szCs w:val="21"/>
              </w:rPr>
              <w:t>)</w:t>
            </w:r>
          </w:p>
          <w:p w14:paraId="4C47AD93"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74DAC87A"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spellStart"/>
            <w:r w:rsidRPr="00373575">
              <w:rPr>
                <w:rFonts w:ascii="Consolas" w:eastAsia="Times New Roman" w:hAnsi="Consolas" w:cs="Times New Roman"/>
                <w:color w:val="000000"/>
                <w:sz w:val="21"/>
                <w:szCs w:val="21"/>
              </w:rPr>
              <w:t>IncludeCaption</w:t>
            </w:r>
            <w:proofErr w:type="spellEnd"/>
            <w:r w:rsidRPr="00373575">
              <w:rPr>
                <w:rFonts w:ascii="Consolas" w:eastAsia="Times New Roman" w:hAnsi="Consolas" w:cs="Times New Roman"/>
                <w:color w:val="000000"/>
                <w:sz w:val="21"/>
                <w:szCs w:val="21"/>
              </w:rPr>
              <w:t xml:space="preserve"> = </w:t>
            </w:r>
            <w:proofErr w:type="gramStart"/>
            <w:r w:rsidRPr="00373575">
              <w:rPr>
                <w:rFonts w:ascii="Consolas" w:eastAsia="Times New Roman" w:hAnsi="Consolas" w:cs="Times New Roman"/>
                <w:color w:val="000000"/>
                <w:sz w:val="21"/>
                <w:szCs w:val="21"/>
              </w:rPr>
              <w:t>true;</w:t>
            </w:r>
            <w:proofErr w:type="gramEnd"/>
          </w:p>
          <w:p w14:paraId="0849D5A1"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139524C8"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5BB0D556"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29F5256D"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3CA990A1"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w:t>
            </w:r>
          </w:p>
          <w:p w14:paraId="501E35A5"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p>
          <w:p w14:paraId="5D26CC1E" w14:textId="77777777" w:rsidR="00816BF3" w:rsidRPr="00912D7E" w:rsidRDefault="00816BF3" w:rsidP="00433212">
            <w:pPr>
              <w:shd w:val="clear" w:color="auto" w:fill="FFFFFF"/>
              <w:spacing w:after="240" w:line="285" w:lineRule="atLeast"/>
              <w:jc w:val="left"/>
              <w:rPr>
                <w:rStyle w:val="Heading3Char"/>
                <w:rFonts w:ascii="Consolas" w:eastAsia="Times New Roman" w:hAnsi="Consolas" w:cs="Times New Roman"/>
                <w:smallCaps w:val="0"/>
                <w:color w:val="000000"/>
                <w:spacing w:val="0"/>
                <w:sz w:val="21"/>
                <w:szCs w:val="21"/>
              </w:rPr>
            </w:pPr>
          </w:p>
        </w:tc>
      </w:tr>
    </w:tbl>
    <w:p w14:paraId="0186B218" w14:textId="77777777" w:rsidR="00816BF3" w:rsidRDefault="00816BF3" w:rsidP="00816BF3">
      <w:pPr>
        <w:spacing w:line="480" w:lineRule="auto"/>
      </w:pPr>
    </w:p>
    <w:p w14:paraId="42F0678F" w14:textId="68ED2EB3" w:rsidR="00CF3F4A" w:rsidRDefault="00CF3F4A" w:rsidP="00CF3F4A">
      <w:pPr>
        <w:pStyle w:val="Heading2"/>
      </w:pPr>
      <w:r>
        <w:t>Excel Layout</w:t>
      </w:r>
    </w:p>
    <w:p w14:paraId="1BC1A48E" w14:textId="03FD95C1" w:rsidR="00CF3F4A" w:rsidRDefault="005F2817" w:rsidP="00CF3F4A">
      <w:pPr>
        <w:spacing w:line="480" w:lineRule="auto"/>
      </w:pPr>
      <w:r>
        <w:t xml:space="preserve">One report can have multiple layouts created. The easiest one to prepare is the Excel Layout. It </w:t>
      </w:r>
      <w:proofErr w:type="gramStart"/>
      <w:r>
        <w:t>allow</w:t>
      </w:r>
      <w:r w:rsidR="00BB2C27">
        <w:t>s</w:t>
      </w:r>
      <w:proofErr w:type="gramEnd"/>
      <w:r>
        <w:t xml:space="preserve"> to export data to </w:t>
      </w:r>
      <w:r w:rsidR="00BB2C27">
        <w:t>Microsoft E</w:t>
      </w:r>
      <w:r>
        <w:t>xcel and then use all standard Excel tools such as Pivot Tables</w:t>
      </w:r>
      <w:r w:rsidR="00BB2C27">
        <w:t xml:space="preserve"> or graphs to present data to the users.</w:t>
      </w:r>
    </w:p>
    <w:p w14:paraId="3266C7A2" w14:textId="0A53CEFD" w:rsidR="00D26527" w:rsidRDefault="00D26527" w:rsidP="00CF3F4A">
      <w:pPr>
        <w:spacing w:line="480" w:lineRule="auto"/>
      </w:pPr>
      <w:r>
        <w:t>AL Lang</w:t>
      </w:r>
      <w:r w:rsidR="007F799B">
        <w:t xml:space="preserve">uage will create an Excel file automatically when the layout path </w:t>
      </w:r>
      <w:proofErr w:type="gramStart"/>
      <w:r w:rsidR="007F799B">
        <w:t>will be</w:t>
      </w:r>
      <w:proofErr w:type="gramEnd"/>
      <w:r w:rsidR="007F799B">
        <w:t xml:space="preserve"> added to the properties of the report.</w:t>
      </w:r>
    </w:p>
    <w:p w14:paraId="3E3BEDD5" w14:textId="12C0F617" w:rsidR="001139A5" w:rsidRPr="001A244F" w:rsidRDefault="001139A5" w:rsidP="001139A5">
      <w:pPr>
        <w:pStyle w:val="Heading2"/>
      </w:pPr>
      <w:r w:rsidRPr="00E016E8">
        <w:rPr>
          <w:rStyle w:val="BalloonTextChar"/>
          <w:noProof/>
        </w:rPr>
        <w:drawing>
          <wp:inline distT="0" distB="0" distL="0" distR="0" wp14:anchorId="7F7289C5" wp14:editId="681C3E2E">
            <wp:extent cx="267618" cy="267618"/>
            <wp:effectExtent l="0" t="0" r="0" b="0"/>
            <wp:docPr id="190" name="Graphic 190"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Add Excel Layout to the report</w:t>
      </w:r>
    </w:p>
    <w:p w14:paraId="0D1E61B6" w14:textId="0AD73B18" w:rsidR="001139A5" w:rsidRDefault="001139A5" w:rsidP="0049369E">
      <w:pPr>
        <w:pStyle w:val="ListParagraph"/>
        <w:numPr>
          <w:ilvl w:val="0"/>
          <w:numId w:val="42"/>
        </w:numPr>
        <w:spacing w:line="480" w:lineRule="auto"/>
      </w:pPr>
      <w:r>
        <w:t xml:space="preserve">Open file </w:t>
      </w:r>
      <w:r w:rsidRPr="00B63503">
        <w:rPr>
          <w:b/>
        </w:rPr>
        <w:t>BonusOverview.Report.al</w:t>
      </w:r>
      <w:r>
        <w:t xml:space="preserve"> and </w:t>
      </w:r>
      <w:r w:rsidR="00C40E88">
        <w:t xml:space="preserve">default layout as Excel in the </w:t>
      </w:r>
      <w:r w:rsidR="00BB1E11">
        <w:t xml:space="preserve">report </w:t>
      </w:r>
      <w:r w:rsidR="00C40E88">
        <w:t>properties</w:t>
      </w:r>
    </w:p>
    <w:p w14:paraId="61972BA7" w14:textId="0FB8A6D9" w:rsidR="001139A5" w:rsidRDefault="00C40E88" w:rsidP="0049369E">
      <w:pPr>
        <w:pStyle w:val="ListParagraph"/>
        <w:numPr>
          <w:ilvl w:val="0"/>
          <w:numId w:val="42"/>
        </w:numPr>
        <w:spacing w:line="480" w:lineRule="auto"/>
      </w:pPr>
      <w:r>
        <w:t xml:space="preserve">Add </w:t>
      </w:r>
      <w:proofErr w:type="spellStart"/>
      <w:r w:rsidRPr="00BB1E11">
        <w:rPr>
          <w:b/>
        </w:rPr>
        <w:t>ExcelLayout</w:t>
      </w:r>
      <w:proofErr w:type="spellEnd"/>
      <w:r>
        <w:t xml:space="preserve"> property </w:t>
      </w:r>
      <w:r w:rsidR="00BB1E11">
        <w:t>with a proper path to the file</w:t>
      </w:r>
    </w:p>
    <w:p w14:paraId="39E59B5D" w14:textId="77C76313" w:rsidR="007D0B2B" w:rsidRDefault="007D0B2B" w:rsidP="0049369E">
      <w:pPr>
        <w:pStyle w:val="ListParagraph"/>
        <w:numPr>
          <w:ilvl w:val="0"/>
          <w:numId w:val="42"/>
        </w:numPr>
        <w:spacing w:line="480" w:lineRule="auto"/>
      </w:pPr>
      <w:r>
        <w:t>Publish your extension</w:t>
      </w:r>
    </w:p>
    <w:p w14:paraId="3E38ADDD" w14:textId="1BAD0DF6" w:rsidR="00BB1E11" w:rsidRPr="00BB1E11" w:rsidRDefault="00BB1E11" w:rsidP="00BB1E11">
      <w:pPr>
        <w:pStyle w:val="ListParagraph"/>
        <w:rPr>
          <w:i/>
          <w:sz w:val="20"/>
        </w:rPr>
      </w:pPr>
      <w:r>
        <w:rPr>
          <w:noProof/>
        </w:rPr>
        <w:lastRenderedPageBreak/>
        <w:drawing>
          <wp:inline distT="0" distB="0" distL="0" distR="0" wp14:anchorId="5A0227BB" wp14:editId="1FBB29F2">
            <wp:extent cx="263525" cy="263525"/>
            <wp:effectExtent l="0" t="0" r="3175" b="3175"/>
            <wp:docPr id="196" name="Picture 19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BB1E11">
        <w:rPr>
          <w:rFonts w:ascii="Bahnschrift Condensed" w:eastAsiaTheme="majorEastAsia" w:hAnsi="Bahnschrift Condensed" w:cstheme="majorBidi"/>
          <w:smallCaps/>
          <w:spacing w:val="40"/>
          <w:sz w:val="32"/>
          <w:szCs w:val="26"/>
        </w:rPr>
        <w:cr/>
      </w:r>
      <w:r>
        <w:rPr>
          <w:i/>
          <w:sz w:val="20"/>
        </w:rPr>
        <w:t>You do not need to create a file. The file will be created automatically in the provided path.</w:t>
      </w:r>
    </w:p>
    <w:p w14:paraId="1F72D1A7" w14:textId="77777777" w:rsidR="00BB1E11" w:rsidRPr="00C658CE" w:rsidRDefault="00BB1E11"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6A44E9CD" wp14:editId="70CA42D9">
            <wp:extent cx="267618" cy="267618"/>
            <wp:effectExtent l="0" t="0" r="0" b="0"/>
            <wp:docPr id="198" name="Graphic 198"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BB1E11" w14:paraId="0368794D" w14:textId="77777777" w:rsidTr="00433212">
        <w:tc>
          <w:tcPr>
            <w:tcW w:w="8636" w:type="dxa"/>
            <w:tcBorders>
              <w:top w:val="double" w:sz="4" w:space="0" w:color="auto"/>
              <w:left w:val="double" w:sz="4" w:space="0" w:color="auto"/>
              <w:bottom w:val="double" w:sz="4" w:space="0" w:color="auto"/>
              <w:right w:val="double" w:sz="4" w:space="0" w:color="auto"/>
            </w:tcBorders>
          </w:tcPr>
          <w:p w14:paraId="12E1A965" w14:textId="77777777" w:rsidR="00BB1E11" w:rsidRDefault="00BB1E11" w:rsidP="00433212">
            <w:pPr>
              <w:shd w:val="clear" w:color="auto" w:fill="FFFFFF"/>
              <w:spacing w:line="285" w:lineRule="atLeast"/>
              <w:jc w:val="left"/>
              <w:rPr>
                <w:rFonts w:ascii="Consolas" w:eastAsia="Times New Roman" w:hAnsi="Consolas" w:cs="Times New Roman"/>
                <w:color w:val="000000"/>
                <w:sz w:val="21"/>
                <w:szCs w:val="21"/>
              </w:rPr>
            </w:pPr>
          </w:p>
          <w:p w14:paraId="762C443B" w14:textId="77777777" w:rsidR="00BB1E11" w:rsidRPr="00373575" w:rsidRDefault="00BB1E11" w:rsidP="00433212">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FF"/>
                <w:sz w:val="21"/>
                <w:szCs w:val="21"/>
              </w:rPr>
              <w:t>report</w:t>
            </w:r>
            <w:r w:rsidRPr="00373575">
              <w:rPr>
                <w:rFonts w:ascii="Consolas" w:eastAsia="Times New Roman" w:hAnsi="Consolas" w:cs="Times New Roman"/>
                <w:color w:val="000000"/>
                <w:sz w:val="21"/>
                <w:szCs w:val="21"/>
              </w:rPr>
              <w:t xml:space="preserve"> </w:t>
            </w:r>
            <w:r w:rsidRPr="00373575">
              <w:rPr>
                <w:rFonts w:ascii="Consolas" w:eastAsia="Times New Roman" w:hAnsi="Consolas" w:cs="Times New Roman"/>
                <w:color w:val="098658"/>
                <w:sz w:val="21"/>
                <w:szCs w:val="21"/>
              </w:rPr>
              <w:t>65400</w:t>
            </w:r>
            <w:r w:rsidRPr="00373575">
              <w:rPr>
                <w:rFonts w:ascii="Consolas" w:eastAsia="Times New Roman" w:hAnsi="Consolas" w:cs="Times New Roman"/>
                <w:color w:val="000000"/>
                <w:sz w:val="21"/>
                <w:szCs w:val="21"/>
              </w:rPr>
              <w:t xml:space="preserve"> "MNB Bonus Overview"</w:t>
            </w:r>
          </w:p>
          <w:p w14:paraId="1B4282A6" w14:textId="77777777" w:rsidR="00BB1E11" w:rsidRPr="00373575" w:rsidRDefault="00BB1E11" w:rsidP="00433212">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w:t>
            </w:r>
          </w:p>
          <w:p w14:paraId="619ACD7B" w14:textId="77777777" w:rsidR="00BB1E11" w:rsidRPr="00373575" w:rsidRDefault="00BB1E11" w:rsidP="00433212">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spellStart"/>
            <w:r w:rsidRPr="00373575">
              <w:rPr>
                <w:rFonts w:ascii="Consolas" w:eastAsia="Times New Roman" w:hAnsi="Consolas" w:cs="Times New Roman"/>
                <w:color w:val="000000"/>
                <w:sz w:val="21"/>
                <w:szCs w:val="21"/>
              </w:rPr>
              <w:t>UsageCategory</w:t>
            </w:r>
            <w:proofErr w:type="spellEnd"/>
            <w:r w:rsidRPr="00373575">
              <w:rPr>
                <w:rFonts w:ascii="Consolas" w:eastAsia="Times New Roman" w:hAnsi="Consolas" w:cs="Times New Roman"/>
                <w:color w:val="000000"/>
                <w:sz w:val="21"/>
                <w:szCs w:val="21"/>
              </w:rPr>
              <w:t xml:space="preserve"> = </w:t>
            </w:r>
            <w:proofErr w:type="spellStart"/>
            <w:proofErr w:type="gramStart"/>
            <w:r w:rsidRPr="00373575">
              <w:rPr>
                <w:rFonts w:ascii="Consolas" w:eastAsia="Times New Roman" w:hAnsi="Consolas" w:cs="Times New Roman"/>
                <w:color w:val="000000"/>
                <w:sz w:val="21"/>
                <w:szCs w:val="21"/>
              </w:rPr>
              <w:t>ReportsAndAnalysis</w:t>
            </w:r>
            <w:proofErr w:type="spellEnd"/>
            <w:r w:rsidRPr="00373575">
              <w:rPr>
                <w:rFonts w:ascii="Consolas" w:eastAsia="Times New Roman" w:hAnsi="Consolas" w:cs="Times New Roman"/>
                <w:color w:val="000000"/>
                <w:sz w:val="21"/>
                <w:szCs w:val="21"/>
              </w:rPr>
              <w:t>;</w:t>
            </w:r>
            <w:proofErr w:type="gramEnd"/>
          </w:p>
          <w:p w14:paraId="0AC9C3D9" w14:textId="77777777" w:rsidR="00BB1E11" w:rsidRPr="00373575" w:rsidRDefault="00BB1E11" w:rsidP="00433212">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proofErr w:type="spellStart"/>
            <w:r w:rsidRPr="00373575">
              <w:rPr>
                <w:rFonts w:ascii="Consolas" w:eastAsia="Times New Roman" w:hAnsi="Consolas" w:cs="Times New Roman"/>
                <w:color w:val="000000"/>
                <w:sz w:val="21"/>
                <w:szCs w:val="21"/>
              </w:rPr>
              <w:t>ApplicationArea</w:t>
            </w:r>
            <w:proofErr w:type="spellEnd"/>
            <w:r w:rsidRPr="00373575">
              <w:rPr>
                <w:rFonts w:ascii="Consolas" w:eastAsia="Times New Roman" w:hAnsi="Consolas" w:cs="Times New Roman"/>
                <w:color w:val="000000"/>
                <w:sz w:val="21"/>
                <w:szCs w:val="21"/>
              </w:rPr>
              <w:t xml:space="preserve"> = </w:t>
            </w:r>
            <w:proofErr w:type="gramStart"/>
            <w:r w:rsidRPr="00373575">
              <w:rPr>
                <w:rFonts w:ascii="Consolas" w:eastAsia="Times New Roman" w:hAnsi="Consolas" w:cs="Times New Roman"/>
                <w:color w:val="000000"/>
                <w:sz w:val="21"/>
                <w:szCs w:val="21"/>
              </w:rPr>
              <w:t>All;</w:t>
            </w:r>
            <w:proofErr w:type="gramEnd"/>
          </w:p>
          <w:p w14:paraId="796B1F57" w14:textId="4C455D27" w:rsidR="00BB1E11" w:rsidRDefault="00BB1E11" w:rsidP="00433212">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Caption = </w:t>
            </w:r>
            <w:r w:rsidRPr="00373575">
              <w:rPr>
                <w:rFonts w:ascii="Consolas" w:eastAsia="Times New Roman" w:hAnsi="Consolas" w:cs="Times New Roman"/>
                <w:color w:val="A31515"/>
                <w:sz w:val="21"/>
                <w:szCs w:val="21"/>
              </w:rPr>
              <w:t>'Bonus Overview</w:t>
            </w:r>
            <w:proofErr w:type="gramStart"/>
            <w:r w:rsidRPr="00373575">
              <w:rPr>
                <w:rFonts w:ascii="Consolas" w:eastAsia="Times New Roman" w:hAnsi="Consolas" w:cs="Times New Roman"/>
                <w:color w:val="A31515"/>
                <w:sz w:val="21"/>
                <w:szCs w:val="21"/>
              </w:rPr>
              <w:t>'</w:t>
            </w:r>
            <w:r w:rsidRPr="00373575">
              <w:rPr>
                <w:rFonts w:ascii="Consolas" w:eastAsia="Times New Roman" w:hAnsi="Consolas" w:cs="Times New Roman"/>
                <w:color w:val="000000"/>
                <w:sz w:val="21"/>
                <w:szCs w:val="21"/>
              </w:rPr>
              <w:t>;</w:t>
            </w:r>
            <w:proofErr w:type="gramEnd"/>
          </w:p>
          <w:p w14:paraId="2609B0B0" w14:textId="77777777" w:rsidR="0025028B" w:rsidRPr="0025028B" w:rsidRDefault="0025028B" w:rsidP="0025028B">
            <w:pPr>
              <w:shd w:val="clear" w:color="auto" w:fill="FFFFFF"/>
              <w:spacing w:line="285" w:lineRule="atLeast"/>
              <w:jc w:val="left"/>
              <w:rPr>
                <w:rFonts w:ascii="Consolas" w:eastAsia="Times New Roman" w:hAnsi="Consolas" w:cs="Times New Roman"/>
                <w:color w:val="000000"/>
                <w:sz w:val="21"/>
                <w:szCs w:val="21"/>
              </w:rPr>
            </w:pPr>
            <w:r w:rsidRPr="0025028B">
              <w:rPr>
                <w:rFonts w:ascii="Consolas" w:eastAsia="Times New Roman" w:hAnsi="Consolas" w:cs="Times New Roman"/>
                <w:color w:val="000000"/>
                <w:sz w:val="21"/>
                <w:szCs w:val="21"/>
              </w:rPr>
              <w:t xml:space="preserve">    </w:t>
            </w:r>
            <w:proofErr w:type="spellStart"/>
            <w:r w:rsidRPr="0025028B">
              <w:rPr>
                <w:rFonts w:ascii="Consolas" w:eastAsia="Times New Roman" w:hAnsi="Consolas" w:cs="Times New Roman"/>
                <w:color w:val="0000FF"/>
                <w:sz w:val="21"/>
                <w:szCs w:val="21"/>
              </w:rPr>
              <w:t>DefaultLayout</w:t>
            </w:r>
            <w:proofErr w:type="spellEnd"/>
            <w:r w:rsidRPr="0025028B">
              <w:rPr>
                <w:rFonts w:ascii="Consolas" w:eastAsia="Times New Roman" w:hAnsi="Consolas" w:cs="Times New Roman"/>
                <w:color w:val="000000"/>
                <w:sz w:val="21"/>
                <w:szCs w:val="21"/>
              </w:rPr>
              <w:t xml:space="preserve"> = </w:t>
            </w:r>
            <w:proofErr w:type="gramStart"/>
            <w:r w:rsidRPr="0025028B">
              <w:rPr>
                <w:rFonts w:ascii="Consolas" w:eastAsia="Times New Roman" w:hAnsi="Consolas" w:cs="Times New Roman"/>
                <w:color w:val="000000"/>
                <w:sz w:val="21"/>
                <w:szCs w:val="21"/>
              </w:rPr>
              <w:t>Excel;</w:t>
            </w:r>
            <w:proofErr w:type="gramEnd"/>
          </w:p>
          <w:p w14:paraId="5CCC080F" w14:textId="77777777" w:rsidR="0025028B" w:rsidRPr="0025028B" w:rsidRDefault="0025028B" w:rsidP="0025028B">
            <w:pPr>
              <w:shd w:val="clear" w:color="auto" w:fill="FFFFFF"/>
              <w:spacing w:line="285" w:lineRule="atLeast"/>
              <w:jc w:val="left"/>
              <w:rPr>
                <w:rFonts w:ascii="Consolas" w:eastAsia="Times New Roman" w:hAnsi="Consolas" w:cs="Times New Roman"/>
                <w:color w:val="000000"/>
                <w:sz w:val="21"/>
                <w:szCs w:val="21"/>
              </w:rPr>
            </w:pPr>
            <w:r w:rsidRPr="0025028B">
              <w:rPr>
                <w:rFonts w:ascii="Consolas" w:eastAsia="Times New Roman" w:hAnsi="Consolas" w:cs="Times New Roman"/>
                <w:color w:val="000000"/>
                <w:sz w:val="21"/>
                <w:szCs w:val="21"/>
              </w:rPr>
              <w:t xml:space="preserve">    </w:t>
            </w:r>
            <w:proofErr w:type="spellStart"/>
            <w:r w:rsidRPr="0025028B">
              <w:rPr>
                <w:rFonts w:ascii="Consolas" w:eastAsia="Times New Roman" w:hAnsi="Consolas" w:cs="Times New Roman"/>
                <w:color w:val="000000"/>
                <w:sz w:val="21"/>
                <w:szCs w:val="21"/>
              </w:rPr>
              <w:t>ExcelLayout</w:t>
            </w:r>
            <w:proofErr w:type="spellEnd"/>
            <w:r w:rsidRPr="0025028B">
              <w:rPr>
                <w:rFonts w:ascii="Consolas" w:eastAsia="Times New Roman" w:hAnsi="Consolas" w:cs="Times New Roman"/>
                <w:color w:val="000000"/>
                <w:sz w:val="21"/>
                <w:szCs w:val="21"/>
              </w:rPr>
              <w:t xml:space="preserve"> = </w:t>
            </w:r>
            <w:r w:rsidRPr="0025028B">
              <w:rPr>
                <w:rFonts w:ascii="Consolas" w:eastAsia="Times New Roman" w:hAnsi="Consolas" w:cs="Times New Roman"/>
                <w:color w:val="A31515"/>
                <w:sz w:val="21"/>
                <w:szCs w:val="21"/>
              </w:rPr>
              <w:t>'./</w:t>
            </w:r>
            <w:proofErr w:type="spellStart"/>
            <w:r w:rsidRPr="0025028B">
              <w:rPr>
                <w:rFonts w:ascii="Consolas" w:eastAsia="Times New Roman" w:hAnsi="Consolas" w:cs="Times New Roman"/>
                <w:color w:val="A31515"/>
                <w:sz w:val="21"/>
                <w:szCs w:val="21"/>
              </w:rPr>
              <w:t>src</w:t>
            </w:r>
            <w:proofErr w:type="spellEnd"/>
            <w:r w:rsidRPr="0025028B">
              <w:rPr>
                <w:rFonts w:ascii="Consolas" w:eastAsia="Times New Roman" w:hAnsi="Consolas" w:cs="Times New Roman"/>
                <w:color w:val="A31515"/>
                <w:sz w:val="21"/>
                <w:szCs w:val="21"/>
              </w:rPr>
              <w:t>/Bonus/BonusOverview.xlsx</w:t>
            </w:r>
            <w:proofErr w:type="gramStart"/>
            <w:r w:rsidRPr="0025028B">
              <w:rPr>
                <w:rFonts w:ascii="Consolas" w:eastAsia="Times New Roman" w:hAnsi="Consolas" w:cs="Times New Roman"/>
                <w:color w:val="A31515"/>
                <w:sz w:val="21"/>
                <w:szCs w:val="21"/>
              </w:rPr>
              <w:t>'</w:t>
            </w:r>
            <w:r w:rsidRPr="0025028B">
              <w:rPr>
                <w:rFonts w:ascii="Consolas" w:eastAsia="Times New Roman" w:hAnsi="Consolas" w:cs="Times New Roman"/>
                <w:color w:val="000000"/>
                <w:sz w:val="21"/>
                <w:szCs w:val="21"/>
              </w:rPr>
              <w:t>;</w:t>
            </w:r>
            <w:proofErr w:type="gramEnd"/>
          </w:p>
          <w:p w14:paraId="1D9E3FB3" w14:textId="77777777" w:rsidR="00BB1E11" w:rsidRPr="00373575" w:rsidRDefault="00BB1E11" w:rsidP="00433212">
            <w:pPr>
              <w:shd w:val="clear" w:color="auto" w:fill="FFFFFF"/>
              <w:spacing w:line="285" w:lineRule="atLeast"/>
              <w:jc w:val="left"/>
              <w:rPr>
                <w:rFonts w:ascii="Consolas" w:eastAsia="Times New Roman" w:hAnsi="Consolas" w:cs="Times New Roman"/>
                <w:color w:val="000000"/>
                <w:sz w:val="21"/>
                <w:szCs w:val="21"/>
              </w:rPr>
            </w:pPr>
          </w:p>
          <w:p w14:paraId="619A9C3B" w14:textId="77777777" w:rsidR="00BB1E11" w:rsidRPr="00912D7E" w:rsidRDefault="00BB1E11" w:rsidP="00BB1E11">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0F98C89A" w14:textId="2C92B312" w:rsidR="00BB2C27" w:rsidRDefault="00BB2C27" w:rsidP="00CF3F4A">
      <w:pPr>
        <w:spacing w:line="480" w:lineRule="auto"/>
      </w:pPr>
    </w:p>
    <w:p w14:paraId="12EC952E" w14:textId="5AD27968" w:rsidR="007D0B2B" w:rsidRDefault="007D0B2B" w:rsidP="00CF3F4A">
      <w:pPr>
        <w:spacing w:line="480" w:lineRule="auto"/>
      </w:pPr>
      <w:r>
        <w:t>As a result</w:t>
      </w:r>
      <w:r w:rsidR="00081DA4">
        <w:t>,</w:t>
      </w:r>
      <w:r>
        <w:t xml:space="preserve"> </w:t>
      </w:r>
      <w:r w:rsidR="00081DA4">
        <w:t>a</w:t>
      </w:r>
      <w:r>
        <w:t xml:space="preserve"> new file should be created.</w:t>
      </w:r>
      <w:r w:rsidR="00081DA4">
        <w:t xml:space="preserve"> You can run the report inside Business Central.</w:t>
      </w:r>
    </w:p>
    <w:p w14:paraId="57888297" w14:textId="5D29236C" w:rsidR="00B54EB6" w:rsidRDefault="00B54EB6" w:rsidP="00B54EB6">
      <w:pPr>
        <w:spacing w:line="480" w:lineRule="auto"/>
        <w:jc w:val="right"/>
      </w:pPr>
      <w:r w:rsidRPr="00B54EB6">
        <w:rPr>
          <w:noProof/>
        </w:rPr>
        <w:drawing>
          <wp:inline distT="0" distB="0" distL="0" distR="0" wp14:anchorId="0E40C65F" wp14:editId="52EAE77C">
            <wp:extent cx="4455160" cy="1403775"/>
            <wp:effectExtent l="0" t="0" r="254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91180" cy="1415124"/>
                    </a:xfrm>
                    <a:prstGeom prst="rect">
                      <a:avLst/>
                    </a:prstGeom>
                  </pic:spPr>
                </pic:pic>
              </a:graphicData>
            </a:graphic>
          </wp:inline>
        </w:drawing>
      </w:r>
    </w:p>
    <w:p w14:paraId="184111D5" w14:textId="68ADB5F9" w:rsidR="00B54EB6" w:rsidRDefault="00B54EB6" w:rsidP="00B54EB6">
      <w:pPr>
        <w:spacing w:line="480" w:lineRule="auto"/>
      </w:pPr>
      <w:r>
        <w:t xml:space="preserve">At this moment the Excel file will have only one </w:t>
      </w:r>
      <w:r w:rsidR="00EA3484">
        <w:t xml:space="preserve">Tab – </w:t>
      </w:r>
      <w:r w:rsidR="00EA3484" w:rsidRPr="00EA3484">
        <w:rPr>
          <w:b/>
        </w:rPr>
        <w:t>Data</w:t>
      </w:r>
      <w:r w:rsidR="00EA3484">
        <w:t>. The tab cannot be changed</w:t>
      </w:r>
      <w:r w:rsidR="00AC51BC">
        <w:t>, but you can add new tabs and create needed views for analysis.</w:t>
      </w:r>
    </w:p>
    <w:p w14:paraId="6B2B115B" w14:textId="6E45D295" w:rsidR="00E468F2" w:rsidRDefault="00E468F2" w:rsidP="00B54EB6">
      <w:pPr>
        <w:spacing w:line="480" w:lineRule="auto"/>
      </w:pPr>
    </w:p>
    <w:p w14:paraId="07AC8828" w14:textId="187C53E4" w:rsidR="00E468F2" w:rsidRDefault="00E468F2" w:rsidP="00E468F2">
      <w:pPr>
        <w:spacing w:line="480" w:lineRule="auto"/>
        <w:jc w:val="right"/>
      </w:pPr>
      <w:r w:rsidRPr="00E468F2">
        <w:rPr>
          <w:noProof/>
        </w:rPr>
        <w:drawing>
          <wp:inline distT="0" distB="0" distL="0" distR="0" wp14:anchorId="74AB1F14" wp14:editId="36AB99B1">
            <wp:extent cx="4378226" cy="1108866"/>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9070" cy="1126809"/>
                    </a:xfrm>
                    <a:prstGeom prst="rect">
                      <a:avLst/>
                    </a:prstGeom>
                  </pic:spPr>
                </pic:pic>
              </a:graphicData>
            </a:graphic>
          </wp:inline>
        </w:drawing>
      </w:r>
    </w:p>
    <w:p w14:paraId="77646A05" w14:textId="77777777" w:rsidR="00697AA6" w:rsidRDefault="00697AA6" w:rsidP="00697AA6">
      <w:pPr>
        <w:pStyle w:val="Heading2"/>
      </w:pPr>
      <w:r>
        <w:lastRenderedPageBreak/>
        <w:t>Word Layout</w:t>
      </w:r>
    </w:p>
    <w:p w14:paraId="62442DA3" w14:textId="77777777" w:rsidR="00697AA6" w:rsidRDefault="00697AA6" w:rsidP="00697AA6">
      <w:pPr>
        <w:spacing w:line="480" w:lineRule="auto"/>
      </w:pPr>
      <w:r>
        <w:t>Report Word Layout can be used for reports that should be printed or sent by email. An example can be Sales Invoices, Purchase Orders, or any other document that typically is prepared to be printed.</w:t>
      </w:r>
    </w:p>
    <w:p w14:paraId="6C97AEBD" w14:textId="5E47212F" w:rsidR="00697AA6" w:rsidRDefault="00697AA6" w:rsidP="00697AA6">
      <w:pPr>
        <w:spacing w:line="480" w:lineRule="auto"/>
      </w:pPr>
      <w:r>
        <w:t xml:space="preserve">AL Language will create a Word file automatically when the layout path </w:t>
      </w:r>
      <w:proofErr w:type="gramStart"/>
      <w:r>
        <w:t>will be</w:t>
      </w:r>
      <w:proofErr w:type="gramEnd"/>
      <w:r>
        <w:t xml:space="preserve"> added to the properties of the report.</w:t>
      </w:r>
    </w:p>
    <w:p w14:paraId="69D0EE6D" w14:textId="0A617C9B" w:rsidR="00697AA6" w:rsidRDefault="00697AA6" w:rsidP="00697AA6">
      <w:pPr>
        <w:spacing w:line="480" w:lineRule="auto"/>
      </w:pPr>
      <w:r>
        <w:t xml:space="preserve">To create Word </w:t>
      </w:r>
      <w:proofErr w:type="gramStart"/>
      <w:r>
        <w:t>Layout</w:t>
      </w:r>
      <w:proofErr w:type="gramEnd"/>
      <w:r>
        <w:t xml:space="preserve"> it is necessary to </w:t>
      </w:r>
      <w:r w:rsidR="00391A5B">
        <w:t>have the Developer Tab visible in Microsoft Word.</w:t>
      </w:r>
    </w:p>
    <w:p w14:paraId="58F5F0B8" w14:textId="6E209556" w:rsidR="00B83CED" w:rsidRDefault="00B83CED" w:rsidP="00697AA6">
      <w:pPr>
        <w:spacing w:line="480" w:lineRule="auto"/>
      </w:pPr>
    </w:p>
    <w:p w14:paraId="730E03EB" w14:textId="683DBCDE" w:rsidR="00B83CED" w:rsidRDefault="00B83CED" w:rsidP="00B83CED">
      <w:pPr>
        <w:spacing w:line="480" w:lineRule="auto"/>
        <w:jc w:val="right"/>
      </w:pPr>
      <w:r w:rsidRPr="00B83CED">
        <w:rPr>
          <w:noProof/>
        </w:rPr>
        <w:drawing>
          <wp:inline distT="0" distB="0" distL="0" distR="0" wp14:anchorId="6F63B4D3" wp14:editId="38F9F521">
            <wp:extent cx="4867910" cy="918463"/>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84032" cy="921505"/>
                    </a:xfrm>
                    <a:prstGeom prst="rect">
                      <a:avLst/>
                    </a:prstGeom>
                  </pic:spPr>
                </pic:pic>
              </a:graphicData>
            </a:graphic>
          </wp:inline>
        </w:drawing>
      </w:r>
    </w:p>
    <w:p w14:paraId="23836E3C" w14:textId="08363862" w:rsidR="00B83CED" w:rsidRDefault="002E1E56" w:rsidP="002E1E56">
      <w:pPr>
        <w:spacing w:line="480" w:lineRule="auto"/>
      </w:pPr>
      <w:r>
        <w:t>Schema with data from the Business Central report can be found in the XML Mapping Pane.</w:t>
      </w:r>
    </w:p>
    <w:p w14:paraId="231DB383" w14:textId="457C6D00" w:rsidR="002E1E56" w:rsidRDefault="002E1E56" w:rsidP="002E1E56">
      <w:pPr>
        <w:spacing w:line="480" w:lineRule="auto"/>
      </w:pPr>
    </w:p>
    <w:p w14:paraId="516E6C9F" w14:textId="28E1FE07" w:rsidR="002E1E56" w:rsidRDefault="002E1E56" w:rsidP="002E1E56">
      <w:pPr>
        <w:spacing w:line="480" w:lineRule="auto"/>
        <w:jc w:val="right"/>
      </w:pPr>
      <w:r w:rsidRPr="002E1E56">
        <w:rPr>
          <w:noProof/>
        </w:rPr>
        <w:drawing>
          <wp:inline distT="0" distB="0" distL="0" distR="0" wp14:anchorId="40095EAA" wp14:editId="3ADE1124">
            <wp:extent cx="5248910" cy="1271229"/>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64583" cy="1275025"/>
                    </a:xfrm>
                    <a:prstGeom prst="rect">
                      <a:avLst/>
                    </a:prstGeom>
                  </pic:spPr>
                </pic:pic>
              </a:graphicData>
            </a:graphic>
          </wp:inline>
        </w:drawing>
      </w:r>
    </w:p>
    <w:p w14:paraId="00DB2BA3" w14:textId="7325BE90" w:rsidR="000334A0" w:rsidRDefault="000334A0" w:rsidP="002E1E56">
      <w:pPr>
        <w:spacing w:line="480" w:lineRule="auto"/>
        <w:jc w:val="right"/>
      </w:pPr>
    </w:p>
    <w:p w14:paraId="734555BC" w14:textId="37D86104" w:rsidR="00B76EDC" w:rsidRDefault="000334A0" w:rsidP="000334A0">
      <w:pPr>
        <w:spacing w:line="480" w:lineRule="auto"/>
      </w:pPr>
      <w:r>
        <w:t xml:space="preserve">You will be able to find there all </w:t>
      </w:r>
      <w:r w:rsidR="00B76EDC">
        <w:t>columns (fields) that have been added to the report. In the example below you can see the schema for the next task.</w:t>
      </w:r>
    </w:p>
    <w:p w14:paraId="030EB4B8" w14:textId="66379749" w:rsidR="00B76EDC" w:rsidRDefault="00B76EDC" w:rsidP="000334A0">
      <w:pPr>
        <w:spacing w:line="480" w:lineRule="auto"/>
      </w:pPr>
    </w:p>
    <w:p w14:paraId="7DB3BE4F" w14:textId="653F2A35" w:rsidR="00B76EDC" w:rsidRDefault="00B76EDC" w:rsidP="00B76EDC">
      <w:pPr>
        <w:spacing w:line="480" w:lineRule="auto"/>
        <w:jc w:val="right"/>
      </w:pPr>
      <w:r w:rsidRPr="00B76EDC">
        <w:rPr>
          <w:noProof/>
        </w:rPr>
        <w:lastRenderedPageBreak/>
        <w:drawing>
          <wp:inline distT="0" distB="0" distL="0" distR="0" wp14:anchorId="341014F0" wp14:editId="68000EA8">
            <wp:extent cx="3286584" cy="4105848"/>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86584" cy="4105848"/>
                    </a:xfrm>
                    <a:prstGeom prst="rect">
                      <a:avLst/>
                    </a:prstGeom>
                  </pic:spPr>
                </pic:pic>
              </a:graphicData>
            </a:graphic>
          </wp:inline>
        </w:drawing>
      </w:r>
    </w:p>
    <w:p w14:paraId="434311AA" w14:textId="17A1A60E" w:rsidR="00B76EDC" w:rsidRDefault="00B76EDC" w:rsidP="00B76EDC">
      <w:pPr>
        <w:spacing w:line="480" w:lineRule="auto"/>
      </w:pPr>
      <w:r>
        <w:t xml:space="preserve">The labels in the report allow you to get the name of the fields without hardcoding the texts. It can be very useful if your report </w:t>
      </w:r>
      <w:proofErr w:type="gramStart"/>
      <w:r>
        <w:t>will be</w:t>
      </w:r>
      <w:proofErr w:type="gramEnd"/>
      <w:r>
        <w:t xml:space="preserve"> used not only in one language.  To add the labels to the columns of the report you need to add the property </w:t>
      </w:r>
      <w:proofErr w:type="spellStart"/>
      <w:r w:rsidRPr="00B76EDC">
        <w:rPr>
          <w:b/>
        </w:rPr>
        <w:t>IncludeCaption</w:t>
      </w:r>
      <w:proofErr w:type="spellEnd"/>
      <w:r>
        <w:t>.</w:t>
      </w:r>
    </w:p>
    <w:p w14:paraId="2F6C2906" w14:textId="4134A31A" w:rsidR="000B27A1" w:rsidRDefault="00A00552" w:rsidP="00B76EDC">
      <w:pPr>
        <w:spacing w:line="480" w:lineRule="auto"/>
      </w:pPr>
      <w:r>
        <w:t xml:space="preserve">To design the report in Word you can use all </w:t>
      </w:r>
      <w:proofErr w:type="gramStart"/>
      <w:r>
        <w:t>features</w:t>
      </w:r>
      <w:proofErr w:type="gramEnd"/>
      <w:r>
        <w:t xml:space="preserve"> that this software gives you. If you need to add the field from the Business Central Dataset </w:t>
      </w:r>
      <w:r w:rsidR="00323D25">
        <w:t xml:space="preserve">you need to add it as </w:t>
      </w:r>
      <w:r w:rsidR="00323D25" w:rsidRPr="00323D25">
        <w:rPr>
          <w:b/>
        </w:rPr>
        <w:t>Plain Text</w:t>
      </w:r>
      <w:r w:rsidR="00323D25">
        <w:t>. When printing the control will be replaced with the</w:t>
      </w:r>
      <w:r w:rsidR="00B92E93">
        <w:t xml:space="preserve"> value from Business Central.</w:t>
      </w:r>
    </w:p>
    <w:p w14:paraId="1E512A74" w14:textId="61D0BD73" w:rsidR="00323D25" w:rsidRDefault="00323D25" w:rsidP="00323D25">
      <w:pPr>
        <w:spacing w:line="480" w:lineRule="auto"/>
        <w:jc w:val="right"/>
      </w:pPr>
      <w:r w:rsidRPr="00323D25">
        <w:rPr>
          <w:noProof/>
        </w:rPr>
        <w:lastRenderedPageBreak/>
        <w:drawing>
          <wp:inline distT="0" distB="0" distL="0" distR="0" wp14:anchorId="04F7FB93" wp14:editId="6284D6C1">
            <wp:extent cx="3486150" cy="3328988"/>
            <wp:effectExtent l="0" t="0" r="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93099" cy="3335624"/>
                    </a:xfrm>
                    <a:prstGeom prst="rect">
                      <a:avLst/>
                    </a:prstGeom>
                  </pic:spPr>
                </pic:pic>
              </a:graphicData>
            </a:graphic>
          </wp:inline>
        </w:drawing>
      </w:r>
    </w:p>
    <w:p w14:paraId="2000E26F" w14:textId="4733AC40" w:rsidR="00423922" w:rsidRDefault="00423922" w:rsidP="00423922">
      <w:pPr>
        <w:spacing w:line="480" w:lineRule="auto"/>
      </w:pPr>
      <w:r>
        <w:t>In a Word Layout</w:t>
      </w:r>
      <w:r w:rsidR="0017097D">
        <w:t>,</w:t>
      </w:r>
      <w:r>
        <w:t xml:space="preserve"> it is also possible to </w:t>
      </w:r>
      <w:r w:rsidR="006F558E">
        <w:t xml:space="preserve">create </w:t>
      </w:r>
      <w:r w:rsidR="0017097D">
        <w:t xml:space="preserve">a </w:t>
      </w:r>
      <w:r w:rsidR="006F558E">
        <w:t>table that contain</w:t>
      </w:r>
      <w:r w:rsidR="0017097D">
        <w:t>s</w:t>
      </w:r>
      <w:r w:rsidR="006F558E">
        <w:t xml:space="preserve"> multiple lines</w:t>
      </w:r>
      <w:r w:rsidR="003B5712">
        <w:t>. To do so, create a simple table in Word, mark the row that should be repeated</w:t>
      </w:r>
      <w:r w:rsidR="0017097D">
        <w:t>,</w:t>
      </w:r>
      <w:r w:rsidR="003B5712">
        <w:t xml:space="preserve"> and in the </w:t>
      </w:r>
      <w:proofErr w:type="gramStart"/>
      <w:r w:rsidR="00553A73" w:rsidRPr="00553A73">
        <w:rPr>
          <w:b/>
        </w:rPr>
        <w:t>XML</w:t>
      </w:r>
      <w:proofErr w:type="gramEnd"/>
      <w:r w:rsidR="00553A73" w:rsidRPr="00553A73">
        <w:rPr>
          <w:b/>
        </w:rPr>
        <w:t xml:space="preserve"> Mapping</w:t>
      </w:r>
      <w:r w:rsidR="003B5712">
        <w:t xml:space="preserve"> </w:t>
      </w:r>
      <w:r w:rsidR="00553A73">
        <w:t>add</w:t>
      </w:r>
      <w:r w:rsidR="003B5712">
        <w:t xml:space="preserve"> the repeater. This is available when you click right mouse click on the dataset item (not on the field)</w:t>
      </w:r>
    </w:p>
    <w:p w14:paraId="698E1F59" w14:textId="41E155A5" w:rsidR="003B5712" w:rsidRDefault="007409E0" w:rsidP="00423922">
      <w:pPr>
        <w:spacing w:line="480" w:lineRule="auto"/>
      </w:pPr>
      <w:r w:rsidRPr="007409E0">
        <w:rPr>
          <w:noProof/>
        </w:rPr>
        <w:drawing>
          <wp:inline distT="0" distB="0" distL="0" distR="0" wp14:anchorId="7C9F7779" wp14:editId="0EAA3B33">
            <wp:extent cx="5731510" cy="148844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488440"/>
                    </a:xfrm>
                    <a:prstGeom prst="rect">
                      <a:avLst/>
                    </a:prstGeom>
                  </pic:spPr>
                </pic:pic>
              </a:graphicData>
            </a:graphic>
          </wp:inline>
        </w:drawing>
      </w:r>
    </w:p>
    <w:p w14:paraId="1217716A" w14:textId="77777777" w:rsidR="00697AA6" w:rsidRPr="001A244F" w:rsidRDefault="00697AA6" w:rsidP="00697AA6">
      <w:pPr>
        <w:pStyle w:val="Heading2"/>
      </w:pPr>
      <w:r w:rsidRPr="00E016E8">
        <w:rPr>
          <w:rStyle w:val="BalloonTextChar"/>
          <w:noProof/>
        </w:rPr>
        <w:drawing>
          <wp:inline distT="0" distB="0" distL="0" distR="0" wp14:anchorId="5FA2AF8B" wp14:editId="7F3543CE">
            <wp:extent cx="267618" cy="267618"/>
            <wp:effectExtent l="0" t="0" r="0" b="0"/>
            <wp:docPr id="212" name="Graphic 212"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Bonus Printout Report</w:t>
      </w:r>
    </w:p>
    <w:p w14:paraId="2866A096" w14:textId="2463DFAE" w:rsidR="00697AA6" w:rsidRDefault="00697AA6" w:rsidP="00697AA6">
      <w:pPr>
        <w:spacing w:line="480" w:lineRule="auto"/>
        <w:jc w:val="left"/>
      </w:pPr>
      <w:r w:rsidRPr="00780B3F">
        <w:t xml:space="preserve">The system architect </w:t>
      </w:r>
      <w:r>
        <w:t xml:space="preserve">decided that it should be possible to print in pdf </w:t>
      </w:r>
      <w:r w:rsidR="007409E0">
        <w:t xml:space="preserve">format </w:t>
      </w:r>
      <w:r>
        <w:t>the report showing the card of the bonus</w:t>
      </w:r>
      <w:r w:rsidR="007409E0">
        <w:t xml:space="preserve"> </w:t>
      </w:r>
      <w:r>
        <w:t xml:space="preserve">that customer </w:t>
      </w:r>
      <w:r w:rsidR="007409E0">
        <w:t>has</w:t>
      </w:r>
      <w:r>
        <w:t xml:space="preserve">. The report should be printed from the Bonus Card. </w:t>
      </w:r>
      <w:r w:rsidRPr="00780B3F">
        <w:t xml:space="preserve"> </w:t>
      </w:r>
    </w:p>
    <w:p w14:paraId="042B735C" w14:textId="0FD92035" w:rsidR="00697AA6" w:rsidRDefault="00697AA6" w:rsidP="0049369E">
      <w:pPr>
        <w:pStyle w:val="ListParagraph"/>
        <w:numPr>
          <w:ilvl w:val="0"/>
          <w:numId w:val="43"/>
        </w:numPr>
        <w:spacing w:line="480" w:lineRule="auto"/>
      </w:pPr>
      <w:r>
        <w:t xml:space="preserve">Create a new file </w:t>
      </w:r>
      <w:r>
        <w:rPr>
          <w:b/>
        </w:rPr>
        <w:t>BonusPrintout</w:t>
      </w:r>
      <w:r w:rsidRPr="00B63503">
        <w:rPr>
          <w:b/>
        </w:rPr>
        <w:t>.Report.al</w:t>
      </w:r>
      <w:r>
        <w:t xml:space="preserve"> and create a new report </w:t>
      </w:r>
      <w:r w:rsidRPr="00B63503">
        <w:rPr>
          <w:b/>
        </w:rPr>
        <w:t xml:space="preserve">MNB Bonus </w:t>
      </w:r>
      <w:r>
        <w:rPr>
          <w:b/>
        </w:rPr>
        <w:t>Printout</w:t>
      </w:r>
      <w:r>
        <w:t xml:space="preserve">. You can use it for that snippet </w:t>
      </w:r>
      <w:proofErr w:type="spellStart"/>
      <w:r w:rsidRPr="00B63503">
        <w:rPr>
          <w:b/>
        </w:rPr>
        <w:t>treport</w:t>
      </w:r>
      <w:proofErr w:type="spellEnd"/>
    </w:p>
    <w:p w14:paraId="11F5543C" w14:textId="6F6815E9" w:rsidR="00697AA6" w:rsidRDefault="00697AA6" w:rsidP="0049369E">
      <w:pPr>
        <w:pStyle w:val="ListParagraph"/>
        <w:numPr>
          <w:ilvl w:val="0"/>
          <w:numId w:val="43"/>
        </w:numPr>
        <w:spacing w:line="480" w:lineRule="auto"/>
      </w:pPr>
      <w:r>
        <w:lastRenderedPageBreak/>
        <w:t xml:space="preserve">Add the </w:t>
      </w:r>
      <w:r w:rsidRPr="00B63503">
        <w:rPr>
          <w:b/>
        </w:rPr>
        <w:t>Caption</w:t>
      </w:r>
      <w:r>
        <w:t xml:space="preserve"> property to the report such as the. This report will be printed from the Bonus Card so </w:t>
      </w:r>
      <w:proofErr w:type="spellStart"/>
      <w:r w:rsidRPr="00B63503">
        <w:rPr>
          <w:b/>
        </w:rPr>
        <w:t>UsageCategory</w:t>
      </w:r>
      <w:proofErr w:type="spellEnd"/>
      <w:r>
        <w:rPr>
          <w:b/>
        </w:rPr>
        <w:t xml:space="preserve"> </w:t>
      </w:r>
      <w:r w:rsidRPr="00076B30">
        <w:t>should be none</w:t>
      </w:r>
    </w:p>
    <w:p w14:paraId="0BAD4409" w14:textId="4EBD7B6B" w:rsidR="00697AA6" w:rsidRDefault="00697AA6" w:rsidP="0049369E">
      <w:pPr>
        <w:pStyle w:val="ListParagraph"/>
        <w:numPr>
          <w:ilvl w:val="0"/>
          <w:numId w:val="43"/>
        </w:numPr>
        <w:spacing w:line="480" w:lineRule="auto"/>
      </w:pPr>
      <w:r>
        <w:t xml:space="preserve">Add the </w:t>
      </w:r>
      <w:proofErr w:type="spellStart"/>
      <w:r w:rsidRPr="00B63503">
        <w:rPr>
          <w:b/>
        </w:rPr>
        <w:t>dataitem</w:t>
      </w:r>
      <w:proofErr w:type="spellEnd"/>
      <w:r>
        <w:t xml:space="preserve"> which is based on the </w:t>
      </w:r>
      <w:r w:rsidRPr="00B63503">
        <w:rPr>
          <w:b/>
        </w:rPr>
        <w:t>MNB Bonus Header</w:t>
      </w:r>
      <w:r>
        <w:t xml:space="preserve"> table. Put that user see the filters for </w:t>
      </w:r>
      <w:r w:rsidRPr="00B63503">
        <w:rPr>
          <w:b/>
        </w:rPr>
        <w:t>Customer No.</w:t>
      </w:r>
      <w:r>
        <w:t xml:space="preserve"> and </w:t>
      </w:r>
      <w:r w:rsidRPr="00B63503">
        <w:rPr>
          <w:b/>
        </w:rPr>
        <w:t>No.</w:t>
      </w:r>
      <w:r>
        <w:t xml:space="preserve"> fields</w:t>
      </w:r>
    </w:p>
    <w:p w14:paraId="1117D6A1" w14:textId="77777777" w:rsidR="00697AA6" w:rsidRPr="00B63503" w:rsidRDefault="00697AA6" w:rsidP="00697AA6">
      <w:pPr>
        <w:pStyle w:val="ListParagraph"/>
        <w:rPr>
          <w:i/>
          <w:sz w:val="20"/>
        </w:rPr>
      </w:pPr>
      <w:r>
        <w:rPr>
          <w:noProof/>
        </w:rPr>
        <w:drawing>
          <wp:inline distT="0" distB="0" distL="0" distR="0" wp14:anchorId="39772DA6" wp14:editId="2C1EFDDE">
            <wp:extent cx="263525" cy="263525"/>
            <wp:effectExtent l="0" t="0" r="3175" b="3175"/>
            <wp:docPr id="217" name="Picture 21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B63503">
        <w:rPr>
          <w:rFonts w:ascii="Bahnschrift Condensed" w:eastAsiaTheme="majorEastAsia" w:hAnsi="Bahnschrift Condensed" w:cstheme="majorBidi"/>
          <w:smallCaps/>
          <w:spacing w:val="40"/>
          <w:sz w:val="32"/>
          <w:szCs w:val="26"/>
        </w:rPr>
        <w:cr/>
      </w:r>
      <w:r>
        <w:rPr>
          <w:i/>
          <w:sz w:val="20"/>
        </w:rPr>
        <w:t xml:space="preserve">You can use the </w:t>
      </w:r>
      <w:proofErr w:type="spellStart"/>
      <w:r w:rsidRPr="006344A7">
        <w:rPr>
          <w:b/>
          <w:i/>
          <w:sz w:val="20"/>
        </w:rPr>
        <w:t>RequestFilterFields</w:t>
      </w:r>
      <w:proofErr w:type="spellEnd"/>
      <w:r>
        <w:rPr>
          <w:i/>
          <w:sz w:val="20"/>
        </w:rPr>
        <w:t xml:space="preserve"> property for your </w:t>
      </w:r>
      <w:proofErr w:type="spellStart"/>
      <w:r>
        <w:rPr>
          <w:i/>
          <w:sz w:val="20"/>
        </w:rPr>
        <w:t>dataitem</w:t>
      </w:r>
      <w:proofErr w:type="spellEnd"/>
      <w:r>
        <w:rPr>
          <w:i/>
          <w:sz w:val="20"/>
        </w:rPr>
        <w:t xml:space="preserve"> to add available filters.</w:t>
      </w:r>
    </w:p>
    <w:p w14:paraId="5A918B4B" w14:textId="77777777" w:rsidR="00697AA6" w:rsidRDefault="00697AA6" w:rsidP="00697AA6">
      <w:pPr>
        <w:pStyle w:val="ListParagraph"/>
        <w:spacing w:line="480" w:lineRule="auto"/>
      </w:pPr>
    </w:p>
    <w:p w14:paraId="1C99ADEA" w14:textId="5D6AD9C0" w:rsidR="00697AA6" w:rsidRDefault="00697AA6" w:rsidP="0049369E">
      <w:pPr>
        <w:pStyle w:val="ListParagraph"/>
        <w:numPr>
          <w:ilvl w:val="0"/>
          <w:numId w:val="43"/>
        </w:numPr>
        <w:spacing w:line="480" w:lineRule="auto"/>
      </w:pPr>
      <w:r>
        <w:t xml:space="preserve">Add the columns to the </w:t>
      </w:r>
      <w:proofErr w:type="spellStart"/>
      <w:r>
        <w:t>dataitem</w:t>
      </w:r>
      <w:proofErr w:type="spellEnd"/>
      <w:r>
        <w:t xml:space="preserve"> which are for fields </w:t>
      </w:r>
      <w:r w:rsidRPr="006344A7">
        <w:rPr>
          <w:b/>
        </w:rPr>
        <w:t>No.</w:t>
      </w:r>
      <w:r>
        <w:t xml:space="preserve">, </w:t>
      </w:r>
      <w:r w:rsidRPr="006344A7">
        <w:rPr>
          <w:b/>
        </w:rPr>
        <w:t>Customer No.</w:t>
      </w:r>
      <w:r>
        <w:t xml:space="preserve">, </w:t>
      </w:r>
      <w:r w:rsidRPr="006344A7">
        <w:rPr>
          <w:b/>
        </w:rPr>
        <w:t>Starting Date</w:t>
      </w:r>
      <w:r>
        <w:t xml:space="preserve">, and </w:t>
      </w:r>
      <w:r w:rsidRPr="006344A7">
        <w:rPr>
          <w:b/>
        </w:rPr>
        <w:t>Ending Date</w:t>
      </w:r>
    </w:p>
    <w:p w14:paraId="4EB1B28A" w14:textId="2464A4AE" w:rsidR="00697AA6" w:rsidRDefault="00697AA6" w:rsidP="0049369E">
      <w:pPr>
        <w:pStyle w:val="ListParagraph"/>
        <w:numPr>
          <w:ilvl w:val="0"/>
          <w:numId w:val="43"/>
        </w:numPr>
        <w:spacing w:line="480" w:lineRule="auto"/>
      </w:pPr>
      <w:r>
        <w:t xml:space="preserve">Add child </w:t>
      </w:r>
      <w:proofErr w:type="spellStart"/>
      <w:r w:rsidRPr="006344A7">
        <w:rPr>
          <w:b/>
        </w:rPr>
        <w:t>dataitem</w:t>
      </w:r>
      <w:proofErr w:type="spellEnd"/>
      <w:r>
        <w:t xml:space="preserve"> which is based on </w:t>
      </w:r>
      <w:r w:rsidRPr="00076B30">
        <w:t>the</w:t>
      </w:r>
      <w:r w:rsidRPr="006344A7">
        <w:rPr>
          <w:b/>
        </w:rPr>
        <w:t xml:space="preserve"> MNB Bonus </w:t>
      </w:r>
      <w:r>
        <w:rPr>
          <w:b/>
        </w:rPr>
        <w:t>Line</w:t>
      </w:r>
      <w:r>
        <w:t xml:space="preserve">. It should be linked with the previous </w:t>
      </w:r>
      <w:proofErr w:type="spellStart"/>
      <w:r>
        <w:t>dataitem</w:t>
      </w:r>
      <w:proofErr w:type="spellEnd"/>
      <w:r>
        <w:t xml:space="preserve"> that it shows only records from the exact </w:t>
      </w:r>
      <w:r w:rsidRPr="006344A7">
        <w:rPr>
          <w:b/>
        </w:rPr>
        <w:t>MNB Bonus Header</w:t>
      </w:r>
    </w:p>
    <w:p w14:paraId="121B2B62" w14:textId="77777777" w:rsidR="00697AA6" w:rsidRPr="00B63503" w:rsidRDefault="00697AA6" w:rsidP="00697AA6">
      <w:pPr>
        <w:pStyle w:val="ListParagraph"/>
        <w:rPr>
          <w:i/>
          <w:sz w:val="20"/>
        </w:rPr>
      </w:pPr>
      <w:r>
        <w:rPr>
          <w:noProof/>
        </w:rPr>
        <w:drawing>
          <wp:inline distT="0" distB="0" distL="0" distR="0" wp14:anchorId="3BFDE8D8" wp14:editId="16DA6CFB">
            <wp:extent cx="263525" cy="263525"/>
            <wp:effectExtent l="0" t="0" r="3175" b="3175"/>
            <wp:docPr id="219" name="Picture 21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B63503">
        <w:rPr>
          <w:rFonts w:ascii="Bahnschrift Condensed" w:eastAsiaTheme="majorEastAsia" w:hAnsi="Bahnschrift Condensed" w:cstheme="majorBidi"/>
          <w:smallCaps/>
          <w:spacing w:val="40"/>
          <w:sz w:val="32"/>
          <w:szCs w:val="26"/>
        </w:rPr>
        <w:cr/>
      </w:r>
      <w:r>
        <w:rPr>
          <w:i/>
          <w:sz w:val="20"/>
        </w:rPr>
        <w:t xml:space="preserve">You can use the </w:t>
      </w:r>
      <w:proofErr w:type="spellStart"/>
      <w:r w:rsidRPr="0084141B">
        <w:rPr>
          <w:b/>
          <w:i/>
          <w:sz w:val="20"/>
        </w:rPr>
        <w:t>DataItemLink</w:t>
      </w:r>
      <w:proofErr w:type="spellEnd"/>
      <w:r>
        <w:rPr>
          <w:i/>
          <w:sz w:val="20"/>
        </w:rPr>
        <w:t xml:space="preserve"> property for your </w:t>
      </w:r>
      <w:proofErr w:type="spellStart"/>
      <w:r>
        <w:rPr>
          <w:i/>
          <w:sz w:val="20"/>
        </w:rPr>
        <w:t>dataitem</w:t>
      </w:r>
      <w:proofErr w:type="spellEnd"/>
      <w:r>
        <w:rPr>
          <w:i/>
          <w:sz w:val="20"/>
        </w:rPr>
        <w:t xml:space="preserve"> to add available filters.</w:t>
      </w:r>
    </w:p>
    <w:p w14:paraId="375BFA83" w14:textId="77777777" w:rsidR="00697AA6" w:rsidRDefault="00697AA6" w:rsidP="00697AA6">
      <w:pPr>
        <w:pStyle w:val="ListParagraph"/>
        <w:spacing w:line="480" w:lineRule="auto"/>
      </w:pPr>
    </w:p>
    <w:p w14:paraId="5EA637FF" w14:textId="3237306A" w:rsidR="00697AA6" w:rsidRPr="004E4D22" w:rsidRDefault="00697AA6" w:rsidP="0049369E">
      <w:pPr>
        <w:pStyle w:val="ListParagraph"/>
        <w:numPr>
          <w:ilvl w:val="0"/>
          <w:numId w:val="43"/>
        </w:numPr>
        <w:spacing w:line="480" w:lineRule="auto"/>
      </w:pPr>
      <w:r>
        <w:t xml:space="preserve">Add the columns to the </w:t>
      </w:r>
      <w:proofErr w:type="spellStart"/>
      <w:r w:rsidRPr="0084141B">
        <w:rPr>
          <w:b/>
        </w:rPr>
        <w:t>dataitem</w:t>
      </w:r>
      <w:proofErr w:type="spellEnd"/>
      <w:r>
        <w:t xml:space="preserve"> which are for fields </w:t>
      </w:r>
      <w:r>
        <w:rPr>
          <w:b/>
        </w:rPr>
        <w:t>Line Type</w:t>
      </w:r>
      <w:r w:rsidRPr="0084141B">
        <w:rPr>
          <w:b/>
        </w:rPr>
        <w:t xml:space="preserve">, Item No., </w:t>
      </w:r>
      <w:r>
        <w:rPr>
          <w:b/>
        </w:rPr>
        <w:t>Bonus Perc</w:t>
      </w:r>
      <w:r w:rsidR="00C658CE">
        <w:rPr>
          <w:b/>
        </w:rPr>
        <w:t>.</w:t>
      </w:r>
    </w:p>
    <w:p w14:paraId="29BF2B9F" w14:textId="77777777" w:rsidR="00697AA6" w:rsidRPr="00464B42" w:rsidRDefault="00697AA6" w:rsidP="00697AA6">
      <w:pPr>
        <w:ind w:left="360"/>
        <w:rPr>
          <w:i/>
          <w:sz w:val="20"/>
        </w:rPr>
      </w:pPr>
      <w:r>
        <w:rPr>
          <w:noProof/>
        </w:rPr>
        <w:drawing>
          <wp:inline distT="0" distB="0" distL="0" distR="0" wp14:anchorId="549389BC" wp14:editId="3B17E61C">
            <wp:extent cx="263525" cy="263525"/>
            <wp:effectExtent l="0" t="0" r="3175" b="3175"/>
            <wp:docPr id="220" name="Picture 22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464B42">
        <w:rPr>
          <w:rFonts w:ascii="Bahnschrift Condensed" w:eastAsiaTheme="majorEastAsia" w:hAnsi="Bahnschrift Condensed" w:cstheme="majorBidi"/>
          <w:smallCaps/>
          <w:spacing w:val="40"/>
          <w:sz w:val="32"/>
          <w:szCs w:val="26"/>
        </w:rPr>
        <w:cr/>
      </w:r>
      <w:r>
        <w:rPr>
          <w:i/>
          <w:sz w:val="20"/>
        </w:rPr>
        <w:t>At this moment the report does not have any layout and will not work. Do not try to run it.</w:t>
      </w:r>
    </w:p>
    <w:p w14:paraId="25F94183" w14:textId="2B7351A6" w:rsidR="00697AA6" w:rsidRPr="00BF710D" w:rsidRDefault="00697AA6"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1EE3A0D5" wp14:editId="1D9DCAFF">
            <wp:extent cx="267618" cy="267618"/>
            <wp:effectExtent l="0" t="0" r="0" b="0"/>
            <wp:docPr id="221" name="Graphic 221"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697AA6" w14:paraId="62423C89" w14:textId="77777777" w:rsidTr="00433212">
        <w:tc>
          <w:tcPr>
            <w:tcW w:w="8636" w:type="dxa"/>
            <w:tcBorders>
              <w:top w:val="double" w:sz="4" w:space="0" w:color="auto"/>
              <w:left w:val="double" w:sz="4" w:space="0" w:color="auto"/>
              <w:bottom w:val="double" w:sz="4" w:space="0" w:color="auto"/>
              <w:right w:val="double" w:sz="4" w:space="0" w:color="auto"/>
            </w:tcBorders>
          </w:tcPr>
          <w:p w14:paraId="665314C1" w14:textId="77777777" w:rsidR="00697AA6" w:rsidRDefault="00697AA6" w:rsidP="00433212">
            <w:pPr>
              <w:shd w:val="clear" w:color="auto" w:fill="FFFFFF"/>
              <w:spacing w:line="285" w:lineRule="atLeast"/>
              <w:jc w:val="left"/>
              <w:rPr>
                <w:rFonts w:ascii="Consolas" w:eastAsia="Times New Roman" w:hAnsi="Consolas" w:cs="Times New Roman"/>
                <w:color w:val="000000"/>
                <w:sz w:val="21"/>
                <w:szCs w:val="21"/>
              </w:rPr>
            </w:pPr>
          </w:p>
          <w:p w14:paraId="1C502BF9" w14:textId="77777777" w:rsidR="00697AA6" w:rsidRDefault="00697AA6" w:rsidP="00433212">
            <w:pPr>
              <w:shd w:val="clear" w:color="auto" w:fill="FFFFFF"/>
              <w:spacing w:line="285" w:lineRule="atLeast"/>
              <w:jc w:val="left"/>
              <w:rPr>
                <w:rFonts w:ascii="Consolas" w:hAnsi="Consolas"/>
                <w:color w:val="000000"/>
                <w:sz w:val="21"/>
                <w:szCs w:val="21"/>
              </w:rPr>
            </w:pPr>
            <w:r>
              <w:rPr>
                <w:rFonts w:ascii="Consolas" w:hAnsi="Consolas"/>
                <w:color w:val="0000FF"/>
                <w:sz w:val="21"/>
                <w:szCs w:val="21"/>
              </w:rPr>
              <w:t>report</w:t>
            </w:r>
            <w:r>
              <w:rPr>
                <w:rFonts w:ascii="Consolas" w:hAnsi="Consolas"/>
                <w:color w:val="000000"/>
                <w:sz w:val="21"/>
                <w:szCs w:val="21"/>
              </w:rPr>
              <w:t xml:space="preserve"> </w:t>
            </w:r>
            <w:r>
              <w:rPr>
                <w:rFonts w:ascii="Consolas" w:hAnsi="Consolas"/>
                <w:color w:val="098658"/>
                <w:sz w:val="21"/>
                <w:szCs w:val="21"/>
              </w:rPr>
              <w:t>65401</w:t>
            </w:r>
            <w:r>
              <w:rPr>
                <w:rFonts w:ascii="Consolas" w:hAnsi="Consolas"/>
                <w:color w:val="000000"/>
                <w:sz w:val="21"/>
                <w:szCs w:val="21"/>
              </w:rPr>
              <w:t xml:space="preserve"> "MNB Bonus Printout"</w:t>
            </w:r>
          </w:p>
          <w:p w14:paraId="4AB3AC99"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69F14BD0"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UsageCategory</w:t>
            </w:r>
            <w:proofErr w:type="spellEnd"/>
            <w:r>
              <w:rPr>
                <w:rFonts w:ascii="Consolas" w:hAnsi="Consolas"/>
                <w:color w:val="000000"/>
                <w:sz w:val="21"/>
                <w:szCs w:val="21"/>
              </w:rPr>
              <w:t xml:space="preserve"> = </w:t>
            </w:r>
            <w:proofErr w:type="gramStart"/>
            <w:r>
              <w:rPr>
                <w:rFonts w:ascii="Consolas" w:hAnsi="Consolas"/>
                <w:color w:val="0000FF"/>
                <w:sz w:val="21"/>
                <w:szCs w:val="21"/>
              </w:rPr>
              <w:t>None</w:t>
            </w:r>
            <w:r>
              <w:rPr>
                <w:rFonts w:ascii="Consolas" w:hAnsi="Consolas"/>
                <w:color w:val="000000"/>
                <w:sz w:val="21"/>
                <w:szCs w:val="21"/>
              </w:rPr>
              <w:t>;</w:t>
            </w:r>
            <w:proofErr w:type="gramEnd"/>
          </w:p>
          <w:p w14:paraId="68F6496B"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Caption = </w:t>
            </w:r>
            <w:r>
              <w:rPr>
                <w:rFonts w:ascii="Consolas" w:hAnsi="Consolas"/>
                <w:color w:val="A31515"/>
                <w:sz w:val="21"/>
                <w:szCs w:val="21"/>
              </w:rPr>
              <w:t>'Bonus Printout</w:t>
            </w:r>
            <w:proofErr w:type="gramStart"/>
            <w:r>
              <w:rPr>
                <w:rFonts w:ascii="Consolas" w:hAnsi="Consolas"/>
                <w:color w:val="A31515"/>
                <w:sz w:val="21"/>
                <w:szCs w:val="21"/>
              </w:rPr>
              <w:t>'</w:t>
            </w:r>
            <w:r>
              <w:rPr>
                <w:rFonts w:ascii="Consolas" w:hAnsi="Consolas"/>
                <w:color w:val="000000"/>
                <w:sz w:val="21"/>
                <w:szCs w:val="21"/>
              </w:rPr>
              <w:t>;</w:t>
            </w:r>
            <w:proofErr w:type="gramEnd"/>
          </w:p>
          <w:p w14:paraId="4B6B8C6D" w14:textId="77777777" w:rsidR="00697AA6" w:rsidRDefault="00697AA6" w:rsidP="00433212">
            <w:pPr>
              <w:shd w:val="clear" w:color="auto" w:fill="FFFFFF"/>
              <w:spacing w:line="285" w:lineRule="atLeast"/>
              <w:rPr>
                <w:rFonts w:ascii="Consolas" w:hAnsi="Consolas"/>
                <w:color w:val="000000"/>
                <w:sz w:val="21"/>
                <w:szCs w:val="21"/>
              </w:rPr>
            </w:pPr>
          </w:p>
          <w:p w14:paraId="77F7036B"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dataset</w:t>
            </w:r>
          </w:p>
          <w:p w14:paraId="5A4B0732"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B5FF597"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proofErr w:type="gramStart"/>
            <w:r>
              <w:rPr>
                <w:rFonts w:ascii="Consolas" w:hAnsi="Consolas"/>
                <w:color w:val="0000FF"/>
                <w:sz w:val="21"/>
                <w:szCs w:val="21"/>
              </w:rPr>
              <w:t>dataitem</w:t>
            </w:r>
            <w:proofErr w:type="spellEnd"/>
            <w:r>
              <w:rPr>
                <w:rFonts w:ascii="Consolas" w:hAnsi="Consolas"/>
                <w:color w:val="0000FF"/>
                <w:sz w:val="21"/>
                <w:szCs w:val="21"/>
              </w:rPr>
              <w:t>(</w:t>
            </w:r>
            <w:proofErr w:type="gramEnd"/>
            <w:r>
              <w:rPr>
                <w:rFonts w:ascii="Consolas" w:hAnsi="Consolas"/>
                <w:color w:val="000000"/>
                <w:sz w:val="21"/>
                <w:szCs w:val="21"/>
              </w:rPr>
              <w:t>"MNB Bonus Header"; "MNB Bonus Header"</w:t>
            </w:r>
            <w:r>
              <w:rPr>
                <w:rFonts w:ascii="Consolas" w:hAnsi="Consolas"/>
                <w:color w:val="0000FF"/>
                <w:sz w:val="21"/>
                <w:szCs w:val="21"/>
              </w:rPr>
              <w:t>)</w:t>
            </w:r>
          </w:p>
          <w:p w14:paraId="7B5D4EF6"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5AB1A8B"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RequestFilterFields</w:t>
            </w:r>
            <w:proofErr w:type="spellEnd"/>
            <w:r>
              <w:rPr>
                <w:rFonts w:ascii="Consolas" w:hAnsi="Consolas"/>
                <w:color w:val="000000"/>
                <w:sz w:val="21"/>
                <w:szCs w:val="21"/>
              </w:rPr>
              <w:t xml:space="preserve"> = "No.", "Customer No.</w:t>
            </w:r>
            <w:proofErr w:type="gramStart"/>
            <w:r>
              <w:rPr>
                <w:rFonts w:ascii="Consolas" w:hAnsi="Consolas"/>
                <w:color w:val="000000"/>
                <w:sz w:val="21"/>
                <w:szCs w:val="21"/>
              </w:rPr>
              <w:t>";</w:t>
            </w:r>
            <w:proofErr w:type="gramEnd"/>
          </w:p>
          <w:p w14:paraId="502624FB" w14:textId="77777777" w:rsidR="00697AA6" w:rsidRDefault="00697AA6" w:rsidP="00433212">
            <w:pPr>
              <w:shd w:val="clear" w:color="auto" w:fill="FFFFFF"/>
              <w:spacing w:line="285" w:lineRule="atLeast"/>
              <w:rPr>
                <w:rFonts w:ascii="Consolas" w:hAnsi="Consolas"/>
                <w:color w:val="000000"/>
                <w:sz w:val="21"/>
                <w:szCs w:val="21"/>
              </w:rPr>
            </w:pPr>
          </w:p>
          <w:p w14:paraId="62658CE5"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gramStart"/>
            <w:r>
              <w:rPr>
                <w:rFonts w:ascii="Consolas" w:hAnsi="Consolas"/>
                <w:color w:val="0000FF"/>
                <w:sz w:val="21"/>
                <w:szCs w:val="21"/>
              </w:rPr>
              <w:t>column(</w:t>
            </w:r>
            <w:proofErr w:type="gramEnd"/>
            <w:r>
              <w:rPr>
                <w:rFonts w:ascii="Consolas" w:hAnsi="Consolas"/>
                <w:color w:val="000000"/>
                <w:sz w:val="21"/>
                <w:szCs w:val="21"/>
              </w:rPr>
              <w:t>No_; "No."</w:t>
            </w:r>
            <w:r>
              <w:rPr>
                <w:rFonts w:ascii="Consolas" w:hAnsi="Consolas"/>
                <w:color w:val="0000FF"/>
                <w:sz w:val="21"/>
                <w:szCs w:val="21"/>
              </w:rPr>
              <w:t>)</w:t>
            </w:r>
          </w:p>
          <w:p w14:paraId="6CDB139E"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w:t>
            </w:r>
          </w:p>
          <w:p w14:paraId="2B8C79DA"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IncludeCaption</w:t>
            </w:r>
            <w:proofErr w:type="spellEnd"/>
            <w:r>
              <w:rPr>
                <w:rFonts w:ascii="Consolas" w:hAnsi="Consolas"/>
                <w:color w:val="000000"/>
                <w:sz w:val="21"/>
                <w:szCs w:val="21"/>
              </w:rPr>
              <w:t xml:space="preserve"> = </w:t>
            </w:r>
            <w:proofErr w:type="gramStart"/>
            <w:r>
              <w:rPr>
                <w:rFonts w:ascii="Consolas" w:hAnsi="Consolas"/>
                <w:color w:val="000000"/>
                <w:sz w:val="21"/>
                <w:szCs w:val="21"/>
              </w:rPr>
              <w:t>true;</w:t>
            </w:r>
            <w:proofErr w:type="gramEnd"/>
          </w:p>
          <w:p w14:paraId="472B77F0"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9A5008F"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gramStart"/>
            <w:r>
              <w:rPr>
                <w:rFonts w:ascii="Consolas" w:hAnsi="Consolas"/>
                <w:color w:val="0000FF"/>
                <w:sz w:val="21"/>
                <w:szCs w:val="21"/>
              </w:rPr>
              <w:t>column(</w:t>
            </w:r>
            <w:proofErr w:type="spellStart"/>
            <w:proofErr w:type="gramEnd"/>
            <w:r>
              <w:rPr>
                <w:rFonts w:ascii="Consolas" w:hAnsi="Consolas"/>
                <w:color w:val="000000"/>
                <w:sz w:val="21"/>
                <w:szCs w:val="21"/>
              </w:rPr>
              <w:t>Customer_No</w:t>
            </w:r>
            <w:proofErr w:type="spellEnd"/>
            <w:r>
              <w:rPr>
                <w:rFonts w:ascii="Consolas" w:hAnsi="Consolas"/>
                <w:color w:val="000000"/>
                <w:sz w:val="21"/>
                <w:szCs w:val="21"/>
              </w:rPr>
              <w:t>_; "Customer No."</w:t>
            </w:r>
            <w:r>
              <w:rPr>
                <w:rFonts w:ascii="Consolas" w:hAnsi="Consolas"/>
                <w:color w:val="0000FF"/>
                <w:sz w:val="21"/>
                <w:szCs w:val="21"/>
              </w:rPr>
              <w:t>)</w:t>
            </w:r>
          </w:p>
          <w:p w14:paraId="7A136E00"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66FE019"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IncludeCaption</w:t>
            </w:r>
            <w:proofErr w:type="spellEnd"/>
            <w:r>
              <w:rPr>
                <w:rFonts w:ascii="Consolas" w:hAnsi="Consolas"/>
                <w:color w:val="000000"/>
                <w:sz w:val="21"/>
                <w:szCs w:val="21"/>
              </w:rPr>
              <w:t xml:space="preserve"> = </w:t>
            </w:r>
            <w:proofErr w:type="gramStart"/>
            <w:r>
              <w:rPr>
                <w:rFonts w:ascii="Consolas" w:hAnsi="Consolas"/>
                <w:color w:val="000000"/>
                <w:sz w:val="21"/>
                <w:szCs w:val="21"/>
              </w:rPr>
              <w:t>true;</w:t>
            </w:r>
            <w:proofErr w:type="gramEnd"/>
          </w:p>
          <w:p w14:paraId="1CF500B7"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E2939F4"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gramStart"/>
            <w:r>
              <w:rPr>
                <w:rFonts w:ascii="Consolas" w:hAnsi="Consolas"/>
                <w:color w:val="0000FF"/>
                <w:sz w:val="21"/>
                <w:szCs w:val="21"/>
              </w:rPr>
              <w:t>column(</w:t>
            </w:r>
            <w:proofErr w:type="gramEnd"/>
            <w:r>
              <w:rPr>
                <w:rFonts w:ascii="Consolas" w:hAnsi="Consolas"/>
                <w:color w:val="000000"/>
                <w:sz w:val="21"/>
                <w:szCs w:val="21"/>
              </w:rPr>
              <w:t>Starting_Date; "Starting Date"</w:t>
            </w:r>
            <w:r>
              <w:rPr>
                <w:rFonts w:ascii="Consolas" w:hAnsi="Consolas"/>
                <w:color w:val="0000FF"/>
                <w:sz w:val="21"/>
                <w:szCs w:val="21"/>
              </w:rPr>
              <w:t>)</w:t>
            </w:r>
          </w:p>
          <w:p w14:paraId="0EA13ECE"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AF30D5F"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IncludeCaption</w:t>
            </w:r>
            <w:proofErr w:type="spellEnd"/>
            <w:r>
              <w:rPr>
                <w:rFonts w:ascii="Consolas" w:hAnsi="Consolas"/>
                <w:color w:val="000000"/>
                <w:sz w:val="21"/>
                <w:szCs w:val="21"/>
              </w:rPr>
              <w:t xml:space="preserve"> = </w:t>
            </w:r>
            <w:proofErr w:type="gramStart"/>
            <w:r>
              <w:rPr>
                <w:rFonts w:ascii="Consolas" w:hAnsi="Consolas"/>
                <w:color w:val="000000"/>
                <w:sz w:val="21"/>
                <w:szCs w:val="21"/>
              </w:rPr>
              <w:t>true;</w:t>
            </w:r>
            <w:proofErr w:type="gramEnd"/>
          </w:p>
          <w:p w14:paraId="3954D99E"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72D4FA7"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gramStart"/>
            <w:r>
              <w:rPr>
                <w:rFonts w:ascii="Consolas" w:hAnsi="Consolas"/>
                <w:color w:val="0000FF"/>
                <w:sz w:val="21"/>
                <w:szCs w:val="21"/>
              </w:rPr>
              <w:t>column(</w:t>
            </w:r>
            <w:proofErr w:type="spellStart"/>
            <w:proofErr w:type="gramEnd"/>
            <w:r>
              <w:rPr>
                <w:rFonts w:ascii="Consolas" w:hAnsi="Consolas"/>
                <w:color w:val="000000"/>
                <w:sz w:val="21"/>
                <w:szCs w:val="21"/>
              </w:rPr>
              <w:t>Ending_Date</w:t>
            </w:r>
            <w:proofErr w:type="spellEnd"/>
            <w:r>
              <w:rPr>
                <w:rFonts w:ascii="Consolas" w:hAnsi="Consolas"/>
                <w:color w:val="000000"/>
                <w:sz w:val="21"/>
                <w:szCs w:val="21"/>
              </w:rPr>
              <w:t>; "Ending Date"</w:t>
            </w:r>
            <w:r>
              <w:rPr>
                <w:rFonts w:ascii="Consolas" w:hAnsi="Consolas"/>
                <w:color w:val="0000FF"/>
                <w:sz w:val="21"/>
                <w:szCs w:val="21"/>
              </w:rPr>
              <w:t>)</w:t>
            </w:r>
          </w:p>
          <w:p w14:paraId="7055778E"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9D88424"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IncludeCaption</w:t>
            </w:r>
            <w:proofErr w:type="spellEnd"/>
            <w:r>
              <w:rPr>
                <w:rFonts w:ascii="Consolas" w:hAnsi="Consolas"/>
                <w:color w:val="000000"/>
                <w:sz w:val="21"/>
                <w:szCs w:val="21"/>
              </w:rPr>
              <w:t xml:space="preserve"> = </w:t>
            </w:r>
            <w:proofErr w:type="gramStart"/>
            <w:r>
              <w:rPr>
                <w:rFonts w:ascii="Consolas" w:hAnsi="Consolas"/>
                <w:color w:val="000000"/>
                <w:sz w:val="21"/>
                <w:szCs w:val="21"/>
              </w:rPr>
              <w:t>true;</w:t>
            </w:r>
            <w:proofErr w:type="gramEnd"/>
          </w:p>
          <w:p w14:paraId="22520ECE"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10EB161" w14:textId="77777777" w:rsidR="00697AA6" w:rsidRDefault="00697AA6" w:rsidP="00433212">
            <w:pPr>
              <w:shd w:val="clear" w:color="auto" w:fill="FFFFFF"/>
              <w:spacing w:line="285" w:lineRule="atLeast"/>
              <w:rPr>
                <w:rFonts w:ascii="Consolas" w:hAnsi="Consolas"/>
                <w:color w:val="000000"/>
                <w:sz w:val="21"/>
                <w:szCs w:val="21"/>
              </w:rPr>
            </w:pPr>
          </w:p>
          <w:p w14:paraId="6BB7A715"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proofErr w:type="gramStart"/>
            <w:r>
              <w:rPr>
                <w:rFonts w:ascii="Consolas" w:hAnsi="Consolas"/>
                <w:color w:val="0000FF"/>
                <w:sz w:val="21"/>
                <w:szCs w:val="21"/>
              </w:rPr>
              <w:t>dataitem</w:t>
            </w:r>
            <w:proofErr w:type="spellEnd"/>
            <w:r>
              <w:rPr>
                <w:rFonts w:ascii="Consolas" w:hAnsi="Consolas"/>
                <w:color w:val="0000FF"/>
                <w:sz w:val="21"/>
                <w:szCs w:val="21"/>
              </w:rPr>
              <w:t>(</w:t>
            </w:r>
            <w:proofErr w:type="gramEnd"/>
            <w:r>
              <w:rPr>
                <w:rFonts w:ascii="Consolas" w:hAnsi="Consolas"/>
                <w:color w:val="000000"/>
                <w:sz w:val="21"/>
                <w:szCs w:val="21"/>
              </w:rPr>
              <w:t>"MNB Bonus Line"; "MNB Bonus Line"</w:t>
            </w:r>
            <w:r>
              <w:rPr>
                <w:rFonts w:ascii="Consolas" w:hAnsi="Consolas"/>
                <w:color w:val="0000FF"/>
                <w:sz w:val="21"/>
                <w:szCs w:val="21"/>
              </w:rPr>
              <w:t>)</w:t>
            </w:r>
          </w:p>
          <w:p w14:paraId="7F91D074"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7F6EDDA"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DataItemLink</w:t>
            </w:r>
            <w:proofErr w:type="spellEnd"/>
            <w:r>
              <w:rPr>
                <w:rFonts w:ascii="Consolas" w:hAnsi="Consolas"/>
                <w:color w:val="000000"/>
                <w:sz w:val="21"/>
                <w:szCs w:val="21"/>
              </w:rPr>
              <w:t xml:space="preserve"> = "Document No." = </w:t>
            </w:r>
            <w:r>
              <w:rPr>
                <w:rFonts w:ascii="Consolas" w:hAnsi="Consolas"/>
                <w:color w:val="0000FF"/>
                <w:sz w:val="21"/>
                <w:szCs w:val="21"/>
              </w:rPr>
              <w:t>field(</w:t>
            </w:r>
            <w:r>
              <w:rPr>
                <w:rFonts w:ascii="Consolas" w:hAnsi="Consolas"/>
                <w:color w:val="000000"/>
                <w:sz w:val="21"/>
                <w:szCs w:val="21"/>
              </w:rPr>
              <w:t>"No."</w:t>
            </w:r>
            <w:proofErr w:type="gramStart"/>
            <w:r>
              <w:rPr>
                <w:rFonts w:ascii="Consolas" w:hAnsi="Consolas"/>
                <w:color w:val="0000FF"/>
                <w:sz w:val="21"/>
                <w:szCs w:val="21"/>
              </w:rPr>
              <w:t>)</w:t>
            </w:r>
            <w:r>
              <w:rPr>
                <w:rFonts w:ascii="Consolas" w:hAnsi="Consolas"/>
                <w:color w:val="000000"/>
                <w:sz w:val="21"/>
                <w:szCs w:val="21"/>
              </w:rPr>
              <w:t>;</w:t>
            </w:r>
            <w:proofErr w:type="gramEnd"/>
          </w:p>
          <w:p w14:paraId="770F7379" w14:textId="77777777" w:rsidR="00697AA6" w:rsidRDefault="00697AA6" w:rsidP="00433212">
            <w:pPr>
              <w:shd w:val="clear" w:color="auto" w:fill="FFFFFF"/>
              <w:spacing w:line="285" w:lineRule="atLeast"/>
              <w:rPr>
                <w:rFonts w:ascii="Consolas" w:hAnsi="Consolas"/>
                <w:color w:val="000000"/>
                <w:sz w:val="21"/>
                <w:szCs w:val="21"/>
              </w:rPr>
            </w:pPr>
          </w:p>
          <w:p w14:paraId="26CDDA66"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gramStart"/>
            <w:r>
              <w:rPr>
                <w:rFonts w:ascii="Consolas" w:hAnsi="Consolas"/>
                <w:color w:val="0000FF"/>
                <w:sz w:val="21"/>
                <w:szCs w:val="21"/>
              </w:rPr>
              <w:t>column(</w:t>
            </w:r>
            <w:proofErr w:type="gramEnd"/>
            <w:r>
              <w:rPr>
                <w:rFonts w:ascii="Consolas" w:hAnsi="Consolas"/>
                <w:color w:val="0000FF"/>
                <w:sz w:val="21"/>
                <w:szCs w:val="21"/>
              </w:rPr>
              <w:t>Type</w:t>
            </w:r>
            <w:r>
              <w:rPr>
                <w:rFonts w:ascii="Consolas" w:hAnsi="Consolas"/>
                <w:color w:val="000000"/>
                <w:sz w:val="21"/>
                <w:szCs w:val="21"/>
              </w:rPr>
              <w:t xml:space="preserve">; </w:t>
            </w:r>
            <w:r>
              <w:rPr>
                <w:rFonts w:ascii="Consolas" w:hAnsi="Consolas"/>
                <w:color w:val="0000FF"/>
                <w:sz w:val="21"/>
                <w:szCs w:val="21"/>
              </w:rPr>
              <w:t>Type)</w:t>
            </w:r>
          </w:p>
          <w:p w14:paraId="42405532"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9112659"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IncludeCaption</w:t>
            </w:r>
            <w:proofErr w:type="spellEnd"/>
            <w:r>
              <w:rPr>
                <w:rFonts w:ascii="Consolas" w:hAnsi="Consolas"/>
                <w:color w:val="000000"/>
                <w:sz w:val="21"/>
                <w:szCs w:val="21"/>
              </w:rPr>
              <w:t xml:space="preserve"> = </w:t>
            </w:r>
            <w:proofErr w:type="gramStart"/>
            <w:r>
              <w:rPr>
                <w:rFonts w:ascii="Consolas" w:hAnsi="Consolas"/>
                <w:color w:val="000000"/>
                <w:sz w:val="21"/>
                <w:szCs w:val="21"/>
              </w:rPr>
              <w:t>true;</w:t>
            </w:r>
            <w:proofErr w:type="gramEnd"/>
          </w:p>
          <w:p w14:paraId="61F8ED3C"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5B20CE3"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gramStart"/>
            <w:r>
              <w:rPr>
                <w:rFonts w:ascii="Consolas" w:hAnsi="Consolas"/>
                <w:color w:val="0000FF"/>
                <w:sz w:val="21"/>
                <w:szCs w:val="21"/>
              </w:rPr>
              <w:t>column(</w:t>
            </w:r>
            <w:proofErr w:type="spellStart"/>
            <w:proofErr w:type="gramEnd"/>
            <w:r>
              <w:rPr>
                <w:rFonts w:ascii="Consolas" w:hAnsi="Consolas"/>
                <w:color w:val="000000"/>
                <w:sz w:val="21"/>
                <w:szCs w:val="21"/>
              </w:rPr>
              <w:t>Item_No</w:t>
            </w:r>
            <w:proofErr w:type="spellEnd"/>
            <w:r>
              <w:rPr>
                <w:rFonts w:ascii="Consolas" w:hAnsi="Consolas"/>
                <w:color w:val="000000"/>
                <w:sz w:val="21"/>
                <w:szCs w:val="21"/>
              </w:rPr>
              <w:t>_; "Item No."</w:t>
            </w:r>
            <w:r>
              <w:rPr>
                <w:rFonts w:ascii="Consolas" w:hAnsi="Consolas"/>
                <w:color w:val="0000FF"/>
                <w:sz w:val="21"/>
                <w:szCs w:val="21"/>
              </w:rPr>
              <w:t>)</w:t>
            </w:r>
          </w:p>
          <w:p w14:paraId="3AA51E22"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B81C4A2"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IncludeCaption</w:t>
            </w:r>
            <w:proofErr w:type="spellEnd"/>
            <w:r>
              <w:rPr>
                <w:rFonts w:ascii="Consolas" w:hAnsi="Consolas"/>
                <w:color w:val="000000"/>
                <w:sz w:val="21"/>
                <w:szCs w:val="21"/>
              </w:rPr>
              <w:t xml:space="preserve"> = </w:t>
            </w:r>
            <w:proofErr w:type="gramStart"/>
            <w:r>
              <w:rPr>
                <w:rFonts w:ascii="Consolas" w:hAnsi="Consolas"/>
                <w:color w:val="000000"/>
                <w:sz w:val="21"/>
                <w:szCs w:val="21"/>
              </w:rPr>
              <w:t>true;</w:t>
            </w:r>
            <w:proofErr w:type="gramEnd"/>
          </w:p>
          <w:p w14:paraId="6C616339"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F2882F5"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gramStart"/>
            <w:r>
              <w:rPr>
                <w:rFonts w:ascii="Consolas" w:hAnsi="Consolas"/>
                <w:color w:val="0000FF"/>
                <w:sz w:val="21"/>
                <w:szCs w:val="21"/>
              </w:rPr>
              <w:t>column(</w:t>
            </w:r>
            <w:proofErr w:type="spellStart"/>
            <w:proofErr w:type="gramEnd"/>
            <w:r>
              <w:rPr>
                <w:rFonts w:ascii="Consolas" w:hAnsi="Consolas"/>
                <w:color w:val="000000"/>
                <w:sz w:val="21"/>
                <w:szCs w:val="21"/>
              </w:rPr>
              <w:t>Bonus_Perc</w:t>
            </w:r>
            <w:proofErr w:type="spellEnd"/>
            <w:r>
              <w:rPr>
                <w:rFonts w:ascii="Consolas" w:hAnsi="Consolas"/>
                <w:color w:val="000000"/>
                <w:sz w:val="21"/>
                <w:szCs w:val="21"/>
              </w:rPr>
              <w:t>_; "Bonus Perc."</w:t>
            </w:r>
            <w:r>
              <w:rPr>
                <w:rFonts w:ascii="Consolas" w:hAnsi="Consolas"/>
                <w:color w:val="0000FF"/>
                <w:sz w:val="21"/>
                <w:szCs w:val="21"/>
              </w:rPr>
              <w:t>)</w:t>
            </w:r>
          </w:p>
          <w:p w14:paraId="0034D796"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63F3C3C"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IncludeCaption</w:t>
            </w:r>
            <w:proofErr w:type="spellEnd"/>
            <w:r>
              <w:rPr>
                <w:rFonts w:ascii="Consolas" w:hAnsi="Consolas"/>
                <w:color w:val="000000"/>
                <w:sz w:val="21"/>
                <w:szCs w:val="21"/>
              </w:rPr>
              <w:t xml:space="preserve"> = </w:t>
            </w:r>
            <w:proofErr w:type="gramStart"/>
            <w:r>
              <w:rPr>
                <w:rFonts w:ascii="Consolas" w:hAnsi="Consolas"/>
                <w:color w:val="000000"/>
                <w:sz w:val="21"/>
                <w:szCs w:val="21"/>
              </w:rPr>
              <w:t>true;</w:t>
            </w:r>
            <w:proofErr w:type="gramEnd"/>
          </w:p>
          <w:p w14:paraId="42F679C1"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4A9AC8E"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C4D8332"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4AF1D89"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D0CDABA"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412FCFC3" w14:textId="77777777" w:rsidR="00697AA6" w:rsidRPr="00912D7E" w:rsidRDefault="00697AA6"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221945AA" w14:textId="77777777" w:rsidR="00697AA6" w:rsidRDefault="00697AA6" w:rsidP="00697AA6">
      <w:pPr>
        <w:spacing w:line="480" w:lineRule="auto"/>
      </w:pPr>
    </w:p>
    <w:p w14:paraId="3E9241D5" w14:textId="0D8A78AA" w:rsidR="00697AA6" w:rsidRDefault="00697AA6" w:rsidP="0049369E">
      <w:pPr>
        <w:pStyle w:val="ListParagraph"/>
        <w:numPr>
          <w:ilvl w:val="0"/>
          <w:numId w:val="43"/>
        </w:numPr>
        <w:spacing w:line="480" w:lineRule="auto"/>
      </w:pPr>
      <w:r>
        <w:t xml:space="preserve">Open the file </w:t>
      </w:r>
      <w:r>
        <w:rPr>
          <w:b/>
        </w:rPr>
        <w:t>BonusPrintout</w:t>
      </w:r>
      <w:r w:rsidRPr="00B63503">
        <w:rPr>
          <w:b/>
        </w:rPr>
        <w:t>.Report</w:t>
      </w:r>
      <w:r w:rsidRPr="00714AE8">
        <w:rPr>
          <w:b/>
        </w:rPr>
        <w:t>.al</w:t>
      </w:r>
      <w:r>
        <w:t xml:space="preserve"> and add a new action in the area Reporting – name it </w:t>
      </w:r>
      <w:r w:rsidRPr="00714AE8">
        <w:rPr>
          <w:b/>
        </w:rPr>
        <w:t>Print</w:t>
      </w:r>
      <w:r>
        <w:t xml:space="preserve">. Action should run object report </w:t>
      </w:r>
      <w:r w:rsidRPr="00714AE8">
        <w:rPr>
          <w:b/>
        </w:rPr>
        <w:t xml:space="preserve">MNB </w:t>
      </w:r>
      <w:del w:id="13" w:author="Floyd Chan" w:date="2024-11-11T12:34:00Z" w16du:dateUtc="2024-11-11T17:34:00Z">
        <w:r w:rsidRPr="00714AE8" w:rsidDel="0049089E">
          <w:rPr>
            <w:b/>
          </w:rPr>
          <w:delText xml:space="preserve">Bouns </w:delText>
        </w:r>
      </w:del>
      <w:ins w:id="14" w:author="Floyd Chan" w:date="2024-11-11T12:34:00Z" w16du:dateUtc="2024-11-11T17:34:00Z">
        <w:r w:rsidR="0049089E">
          <w:rPr>
            <w:b/>
          </w:rPr>
          <w:t>Bonu</w:t>
        </w:r>
      </w:ins>
      <w:ins w:id="15" w:author="Floyd Chan" w:date="2024-11-11T12:35:00Z" w16du:dateUtc="2024-11-11T17:35:00Z">
        <w:r w:rsidR="0049089E">
          <w:rPr>
            <w:b/>
          </w:rPr>
          <w:t>s</w:t>
        </w:r>
      </w:ins>
      <w:ins w:id="16" w:author="Floyd Chan" w:date="2024-11-11T12:34:00Z" w16du:dateUtc="2024-11-11T17:34:00Z">
        <w:r w:rsidR="0049089E" w:rsidRPr="00714AE8">
          <w:rPr>
            <w:b/>
          </w:rPr>
          <w:t xml:space="preserve"> </w:t>
        </w:r>
      </w:ins>
      <w:r w:rsidRPr="00714AE8">
        <w:rPr>
          <w:b/>
        </w:rPr>
        <w:t>Printout</w:t>
      </w:r>
    </w:p>
    <w:p w14:paraId="6AD6D00E" w14:textId="77777777" w:rsidR="00553A73" w:rsidRDefault="00553A73" w:rsidP="00697AA6">
      <w:pPr>
        <w:ind w:left="360"/>
      </w:pPr>
    </w:p>
    <w:p w14:paraId="553BC7CF" w14:textId="77777777" w:rsidR="00553A73" w:rsidRDefault="00553A73" w:rsidP="00697AA6">
      <w:pPr>
        <w:ind w:left="360"/>
      </w:pPr>
    </w:p>
    <w:p w14:paraId="0BF44F44" w14:textId="4DF89A14" w:rsidR="00697AA6" w:rsidRPr="00F51136" w:rsidRDefault="00697AA6" w:rsidP="00C658CE">
      <w:pPr>
        <w:rPr>
          <w:rFonts w:ascii="Bahnschrift Condensed" w:eastAsiaTheme="majorEastAsia" w:hAnsi="Bahnschrift Condensed" w:cstheme="majorBidi"/>
          <w:smallCaps/>
          <w:spacing w:val="40"/>
          <w:sz w:val="28"/>
          <w:szCs w:val="26"/>
        </w:rPr>
      </w:pPr>
      <w:r w:rsidRPr="00E016E8">
        <w:rPr>
          <w:rStyle w:val="BalloonTextChar"/>
          <w:noProof/>
        </w:rPr>
        <w:lastRenderedPageBreak/>
        <w:drawing>
          <wp:inline distT="0" distB="0" distL="0" distR="0" wp14:anchorId="49815448" wp14:editId="018B181D">
            <wp:extent cx="267618" cy="267618"/>
            <wp:effectExtent l="0" t="0" r="0" b="0"/>
            <wp:docPr id="223" name="Graphic 223"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697AA6" w14:paraId="4609DB69" w14:textId="77777777" w:rsidTr="00433212">
        <w:tc>
          <w:tcPr>
            <w:tcW w:w="8636" w:type="dxa"/>
            <w:tcBorders>
              <w:top w:val="double" w:sz="4" w:space="0" w:color="auto"/>
              <w:left w:val="double" w:sz="4" w:space="0" w:color="auto"/>
              <w:bottom w:val="double" w:sz="4" w:space="0" w:color="auto"/>
              <w:right w:val="double" w:sz="4" w:space="0" w:color="auto"/>
            </w:tcBorders>
          </w:tcPr>
          <w:p w14:paraId="369190BC" w14:textId="77777777" w:rsidR="00697AA6" w:rsidRDefault="00697AA6" w:rsidP="00433212">
            <w:pPr>
              <w:shd w:val="clear" w:color="auto" w:fill="FFFFFF"/>
              <w:spacing w:line="285" w:lineRule="atLeast"/>
              <w:jc w:val="left"/>
              <w:rPr>
                <w:rFonts w:ascii="Consolas" w:eastAsia="Times New Roman" w:hAnsi="Consolas" w:cs="Times New Roman"/>
                <w:color w:val="000000"/>
                <w:sz w:val="21"/>
                <w:szCs w:val="21"/>
              </w:rPr>
            </w:pPr>
          </w:p>
          <w:p w14:paraId="096A5C82" w14:textId="77777777" w:rsidR="00697AA6" w:rsidRPr="00AB6155" w:rsidRDefault="00697AA6" w:rsidP="00433212">
            <w:pPr>
              <w:shd w:val="clear" w:color="auto" w:fill="FFFFFF"/>
              <w:spacing w:line="285" w:lineRule="atLeast"/>
              <w:jc w:val="left"/>
              <w:rPr>
                <w:rFonts w:ascii="Consolas" w:eastAsia="Times New Roman" w:hAnsi="Consolas" w:cs="Times New Roman"/>
                <w:color w:val="000000"/>
                <w:sz w:val="21"/>
                <w:szCs w:val="21"/>
              </w:rPr>
            </w:pPr>
            <w:proofErr w:type="gramStart"/>
            <w:r w:rsidRPr="00AB6155">
              <w:rPr>
                <w:rFonts w:ascii="Consolas" w:eastAsia="Times New Roman" w:hAnsi="Consolas" w:cs="Times New Roman"/>
                <w:color w:val="0000FF"/>
                <w:sz w:val="21"/>
                <w:szCs w:val="21"/>
              </w:rPr>
              <w:t>area(</w:t>
            </w:r>
            <w:proofErr w:type="gramEnd"/>
            <w:r w:rsidRPr="00AB6155">
              <w:rPr>
                <w:rFonts w:ascii="Consolas" w:eastAsia="Times New Roman" w:hAnsi="Consolas" w:cs="Times New Roman"/>
                <w:color w:val="000000"/>
                <w:sz w:val="21"/>
                <w:szCs w:val="21"/>
              </w:rPr>
              <w:t>Reporting</w:t>
            </w:r>
            <w:r w:rsidRPr="00AB6155">
              <w:rPr>
                <w:rFonts w:ascii="Consolas" w:eastAsia="Times New Roman" w:hAnsi="Consolas" w:cs="Times New Roman"/>
                <w:color w:val="0000FF"/>
                <w:sz w:val="21"/>
                <w:szCs w:val="21"/>
              </w:rPr>
              <w:t>)</w:t>
            </w:r>
          </w:p>
          <w:p w14:paraId="506BA365" w14:textId="77777777" w:rsidR="00697AA6" w:rsidRPr="00AB6155" w:rsidRDefault="00697AA6" w:rsidP="00433212">
            <w:pPr>
              <w:shd w:val="clear" w:color="auto" w:fill="FFFFFF"/>
              <w:spacing w:line="285" w:lineRule="atLeast"/>
              <w:jc w:val="left"/>
              <w:rPr>
                <w:rFonts w:ascii="Consolas" w:eastAsia="Times New Roman" w:hAnsi="Consolas" w:cs="Times New Roman"/>
                <w:color w:val="000000"/>
                <w:sz w:val="21"/>
                <w:szCs w:val="21"/>
              </w:rPr>
            </w:pPr>
            <w:r w:rsidRPr="00AB6155">
              <w:rPr>
                <w:rFonts w:ascii="Consolas" w:eastAsia="Times New Roman" w:hAnsi="Consolas" w:cs="Times New Roman"/>
                <w:color w:val="000000"/>
                <w:sz w:val="21"/>
                <w:szCs w:val="21"/>
              </w:rPr>
              <w:t>{</w:t>
            </w:r>
          </w:p>
          <w:p w14:paraId="4C682E0F" w14:textId="77777777" w:rsidR="00697AA6" w:rsidRPr="00AB6155" w:rsidRDefault="00697AA6" w:rsidP="00433212">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 xml:space="preserve">  </w:t>
            </w:r>
            <w:proofErr w:type="gramStart"/>
            <w:r w:rsidRPr="00AB6155">
              <w:rPr>
                <w:rFonts w:ascii="Consolas" w:eastAsia="Times New Roman" w:hAnsi="Consolas" w:cs="Times New Roman"/>
                <w:color w:val="0000FF"/>
                <w:sz w:val="21"/>
                <w:szCs w:val="21"/>
              </w:rPr>
              <w:t>action(</w:t>
            </w:r>
            <w:proofErr w:type="gramEnd"/>
            <w:r w:rsidRPr="00AB6155">
              <w:rPr>
                <w:rFonts w:ascii="Consolas" w:eastAsia="Times New Roman" w:hAnsi="Consolas" w:cs="Times New Roman"/>
                <w:color w:val="000000"/>
                <w:sz w:val="21"/>
                <w:szCs w:val="21"/>
              </w:rPr>
              <w:t>Print</w:t>
            </w:r>
            <w:r w:rsidRPr="00AB6155">
              <w:rPr>
                <w:rFonts w:ascii="Consolas" w:eastAsia="Times New Roman" w:hAnsi="Consolas" w:cs="Times New Roman"/>
                <w:color w:val="0000FF"/>
                <w:sz w:val="21"/>
                <w:szCs w:val="21"/>
              </w:rPr>
              <w:t>)</w:t>
            </w:r>
          </w:p>
          <w:p w14:paraId="53BBE385" w14:textId="77777777" w:rsidR="00697AA6" w:rsidRPr="00AB6155" w:rsidRDefault="00697AA6" w:rsidP="00433212">
            <w:pPr>
              <w:shd w:val="clear" w:color="auto" w:fill="FFFFFF"/>
              <w:spacing w:line="285" w:lineRule="atLeast"/>
              <w:jc w:val="left"/>
              <w:rPr>
                <w:rFonts w:ascii="Consolas" w:eastAsia="Times New Roman" w:hAnsi="Consolas" w:cs="Times New Roman"/>
                <w:color w:val="000000"/>
                <w:sz w:val="21"/>
                <w:szCs w:val="21"/>
              </w:rPr>
            </w:pPr>
            <w:r w:rsidRPr="00AB6155">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AB6155">
              <w:rPr>
                <w:rFonts w:ascii="Consolas" w:eastAsia="Times New Roman" w:hAnsi="Consolas" w:cs="Times New Roman"/>
                <w:color w:val="000000"/>
                <w:sz w:val="21"/>
                <w:szCs w:val="21"/>
              </w:rPr>
              <w:t>{</w:t>
            </w:r>
          </w:p>
          <w:p w14:paraId="6A1438A2" w14:textId="77777777" w:rsidR="00697AA6" w:rsidRPr="00AB6155" w:rsidRDefault="00697AA6" w:rsidP="00433212">
            <w:pPr>
              <w:shd w:val="clear" w:color="auto" w:fill="FFFFFF"/>
              <w:spacing w:line="285" w:lineRule="atLeast"/>
              <w:jc w:val="left"/>
              <w:rPr>
                <w:rFonts w:ascii="Consolas" w:eastAsia="Times New Roman" w:hAnsi="Consolas" w:cs="Times New Roman"/>
                <w:color w:val="000000"/>
                <w:sz w:val="21"/>
                <w:szCs w:val="21"/>
              </w:rPr>
            </w:pPr>
            <w:r w:rsidRPr="00AB6155">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 xml:space="preserve">  </w:t>
            </w:r>
            <w:proofErr w:type="spellStart"/>
            <w:r w:rsidRPr="00AB6155">
              <w:rPr>
                <w:rFonts w:ascii="Consolas" w:eastAsia="Times New Roman" w:hAnsi="Consolas" w:cs="Times New Roman"/>
                <w:color w:val="000000"/>
                <w:sz w:val="21"/>
                <w:szCs w:val="21"/>
              </w:rPr>
              <w:t>ApplicationArea</w:t>
            </w:r>
            <w:proofErr w:type="spellEnd"/>
            <w:r w:rsidRPr="00AB6155">
              <w:rPr>
                <w:rFonts w:ascii="Consolas" w:eastAsia="Times New Roman" w:hAnsi="Consolas" w:cs="Times New Roman"/>
                <w:color w:val="000000"/>
                <w:sz w:val="21"/>
                <w:szCs w:val="21"/>
              </w:rPr>
              <w:t xml:space="preserve"> = </w:t>
            </w:r>
            <w:proofErr w:type="gramStart"/>
            <w:r w:rsidRPr="00AB6155">
              <w:rPr>
                <w:rFonts w:ascii="Consolas" w:eastAsia="Times New Roman" w:hAnsi="Consolas" w:cs="Times New Roman"/>
                <w:color w:val="000000"/>
                <w:sz w:val="21"/>
                <w:szCs w:val="21"/>
              </w:rPr>
              <w:t>All;</w:t>
            </w:r>
            <w:proofErr w:type="gramEnd"/>
          </w:p>
          <w:p w14:paraId="24CD9E75" w14:textId="77777777" w:rsidR="00697AA6" w:rsidRPr="00AB6155" w:rsidRDefault="00697AA6" w:rsidP="00433212">
            <w:pPr>
              <w:shd w:val="clear" w:color="auto" w:fill="FFFFFF"/>
              <w:spacing w:line="285" w:lineRule="atLeast"/>
              <w:jc w:val="left"/>
              <w:rPr>
                <w:rFonts w:ascii="Consolas" w:eastAsia="Times New Roman" w:hAnsi="Consolas" w:cs="Times New Roman"/>
                <w:color w:val="000000"/>
                <w:sz w:val="21"/>
                <w:szCs w:val="21"/>
              </w:rPr>
            </w:pPr>
            <w:r w:rsidRPr="00AB6155">
              <w:rPr>
                <w:rFonts w:ascii="Consolas" w:eastAsia="Times New Roman" w:hAnsi="Consolas" w:cs="Times New Roman"/>
                <w:color w:val="000000"/>
                <w:sz w:val="21"/>
                <w:szCs w:val="21"/>
              </w:rPr>
              <w:t xml:space="preserve">    Caption = </w:t>
            </w:r>
            <w:r w:rsidRPr="00AB6155">
              <w:rPr>
                <w:rFonts w:ascii="Consolas" w:eastAsia="Times New Roman" w:hAnsi="Consolas" w:cs="Times New Roman"/>
                <w:color w:val="A31515"/>
                <w:sz w:val="21"/>
                <w:szCs w:val="21"/>
              </w:rPr>
              <w:t>'Print</w:t>
            </w:r>
            <w:proofErr w:type="gramStart"/>
            <w:r w:rsidRPr="00AB6155">
              <w:rPr>
                <w:rFonts w:ascii="Consolas" w:eastAsia="Times New Roman" w:hAnsi="Consolas" w:cs="Times New Roman"/>
                <w:color w:val="A31515"/>
                <w:sz w:val="21"/>
                <w:szCs w:val="21"/>
              </w:rPr>
              <w:t>'</w:t>
            </w:r>
            <w:r w:rsidRPr="00AB6155">
              <w:rPr>
                <w:rFonts w:ascii="Consolas" w:eastAsia="Times New Roman" w:hAnsi="Consolas" w:cs="Times New Roman"/>
                <w:color w:val="000000"/>
                <w:sz w:val="21"/>
                <w:szCs w:val="21"/>
              </w:rPr>
              <w:t>;</w:t>
            </w:r>
            <w:proofErr w:type="gramEnd"/>
          </w:p>
          <w:p w14:paraId="7F44AECA" w14:textId="77777777" w:rsidR="00697AA6" w:rsidRPr="00AB6155" w:rsidRDefault="00697AA6" w:rsidP="00433212">
            <w:pPr>
              <w:shd w:val="clear" w:color="auto" w:fill="FFFFFF"/>
              <w:spacing w:line="285" w:lineRule="atLeast"/>
              <w:jc w:val="left"/>
              <w:rPr>
                <w:rFonts w:ascii="Consolas" w:eastAsia="Times New Roman" w:hAnsi="Consolas" w:cs="Times New Roman"/>
                <w:color w:val="000000"/>
                <w:sz w:val="21"/>
                <w:szCs w:val="21"/>
              </w:rPr>
            </w:pPr>
            <w:r w:rsidRPr="00AB6155">
              <w:rPr>
                <w:rFonts w:ascii="Consolas" w:eastAsia="Times New Roman" w:hAnsi="Consolas" w:cs="Times New Roman"/>
                <w:color w:val="000000"/>
                <w:sz w:val="21"/>
                <w:szCs w:val="21"/>
              </w:rPr>
              <w:t xml:space="preserve">    Image = </w:t>
            </w:r>
            <w:proofErr w:type="gramStart"/>
            <w:r w:rsidRPr="00AB6155">
              <w:rPr>
                <w:rFonts w:ascii="Consolas" w:eastAsia="Times New Roman" w:hAnsi="Consolas" w:cs="Times New Roman"/>
                <w:color w:val="000000"/>
                <w:sz w:val="21"/>
                <w:szCs w:val="21"/>
              </w:rPr>
              <w:t>Print;</w:t>
            </w:r>
            <w:proofErr w:type="gramEnd"/>
          </w:p>
          <w:p w14:paraId="08F275BF" w14:textId="77777777" w:rsidR="00697AA6" w:rsidRPr="00AB6155" w:rsidRDefault="00697AA6" w:rsidP="00433212">
            <w:pPr>
              <w:shd w:val="clear" w:color="auto" w:fill="FFFFFF"/>
              <w:spacing w:line="285" w:lineRule="atLeast"/>
              <w:jc w:val="left"/>
              <w:rPr>
                <w:rFonts w:ascii="Consolas" w:eastAsia="Times New Roman" w:hAnsi="Consolas" w:cs="Times New Roman"/>
                <w:color w:val="000000"/>
                <w:sz w:val="21"/>
                <w:szCs w:val="21"/>
              </w:rPr>
            </w:pPr>
            <w:r w:rsidRPr="00AB6155">
              <w:rPr>
                <w:rFonts w:ascii="Consolas" w:eastAsia="Times New Roman" w:hAnsi="Consolas" w:cs="Times New Roman"/>
                <w:color w:val="000000"/>
                <w:sz w:val="21"/>
                <w:szCs w:val="21"/>
              </w:rPr>
              <w:t xml:space="preserve">    </w:t>
            </w:r>
            <w:proofErr w:type="spellStart"/>
            <w:r w:rsidRPr="00AB6155">
              <w:rPr>
                <w:rFonts w:ascii="Consolas" w:eastAsia="Times New Roman" w:hAnsi="Consolas" w:cs="Times New Roman"/>
                <w:color w:val="000000"/>
                <w:sz w:val="21"/>
                <w:szCs w:val="21"/>
              </w:rPr>
              <w:t>RunObject</w:t>
            </w:r>
            <w:proofErr w:type="spellEnd"/>
            <w:r w:rsidRPr="00AB6155">
              <w:rPr>
                <w:rFonts w:ascii="Consolas" w:eastAsia="Times New Roman" w:hAnsi="Consolas" w:cs="Times New Roman"/>
                <w:color w:val="000000"/>
                <w:sz w:val="21"/>
                <w:szCs w:val="21"/>
              </w:rPr>
              <w:t xml:space="preserve"> = </w:t>
            </w:r>
            <w:r w:rsidRPr="00AB6155">
              <w:rPr>
                <w:rFonts w:ascii="Consolas" w:eastAsia="Times New Roman" w:hAnsi="Consolas" w:cs="Times New Roman"/>
                <w:color w:val="0000FF"/>
                <w:sz w:val="21"/>
                <w:szCs w:val="21"/>
              </w:rPr>
              <w:t>report</w:t>
            </w:r>
            <w:r w:rsidRPr="00AB6155">
              <w:rPr>
                <w:rFonts w:ascii="Consolas" w:eastAsia="Times New Roman" w:hAnsi="Consolas" w:cs="Times New Roman"/>
                <w:color w:val="000000"/>
                <w:sz w:val="21"/>
                <w:szCs w:val="21"/>
              </w:rPr>
              <w:t xml:space="preserve"> "MNB Bonus Printout</w:t>
            </w:r>
            <w:proofErr w:type="gramStart"/>
            <w:r w:rsidRPr="00AB6155">
              <w:rPr>
                <w:rFonts w:ascii="Consolas" w:eastAsia="Times New Roman" w:hAnsi="Consolas" w:cs="Times New Roman"/>
                <w:color w:val="000000"/>
                <w:sz w:val="21"/>
                <w:szCs w:val="21"/>
              </w:rPr>
              <w:t>";</w:t>
            </w:r>
            <w:proofErr w:type="gramEnd"/>
          </w:p>
          <w:p w14:paraId="589BC553" w14:textId="77777777" w:rsidR="00697AA6" w:rsidRPr="00AB6155" w:rsidRDefault="00697AA6" w:rsidP="00433212">
            <w:pPr>
              <w:shd w:val="clear" w:color="auto" w:fill="FFFFFF"/>
              <w:spacing w:line="285" w:lineRule="atLeast"/>
              <w:jc w:val="left"/>
              <w:rPr>
                <w:rFonts w:ascii="Consolas" w:eastAsia="Times New Roman" w:hAnsi="Consolas" w:cs="Times New Roman"/>
                <w:color w:val="000000"/>
                <w:sz w:val="21"/>
                <w:szCs w:val="21"/>
              </w:rPr>
            </w:pPr>
            <w:r w:rsidRPr="00AB6155">
              <w:rPr>
                <w:rFonts w:ascii="Consolas" w:eastAsia="Times New Roman" w:hAnsi="Consolas" w:cs="Times New Roman"/>
                <w:color w:val="000000"/>
                <w:sz w:val="21"/>
                <w:szCs w:val="21"/>
              </w:rPr>
              <w:t xml:space="preserve">    ToolTip = </w:t>
            </w:r>
            <w:r w:rsidRPr="00AB6155">
              <w:rPr>
                <w:rFonts w:ascii="Consolas" w:eastAsia="Times New Roman" w:hAnsi="Consolas" w:cs="Times New Roman"/>
                <w:color w:val="A31515"/>
                <w:sz w:val="21"/>
                <w:szCs w:val="21"/>
              </w:rPr>
              <w:t>'Prints bonus card.</w:t>
            </w:r>
            <w:proofErr w:type="gramStart"/>
            <w:r w:rsidRPr="00AB6155">
              <w:rPr>
                <w:rFonts w:ascii="Consolas" w:eastAsia="Times New Roman" w:hAnsi="Consolas" w:cs="Times New Roman"/>
                <w:color w:val="A31515"/>
                <w:sz w:val="21"/>
                <w:szCs w:val="21"/>
              </w:rPr>
              <w:t>'</w:t>
            </w:r>
            <w:r w:rsidRPr="00AB6155">
              <w:rPr>
                <w:rFonts w:ascii="Consolas" w:eastAsia="Times New Roman" w:hAnsi="Consolas" w:cs="Times New Roman"/>
                <w:color w:val="000000"/>
                <w:sz w:val="21"/>
                <w:szCs w:val="21"/>
              </w:rPr>
              <w:t>;</w:t>
            </w:r>
            <w:proofErr w:type="gramEnd"/>
          </w:p>
          <w:p w14:paraId="6AEDF00B" w14:textId="77777777" w:rsidR="00697AA6" w:rsidRPr="00AB6155" w:rsidRDefault="00697AA6" w:rsidP="00433212">
            <w:pPr>
              <w:shd w:val="clear" w:color="auto" w:fill="FFFFFF"/>
              <w:spacing w:line="285" w:lineRule="atLeast"/>
              <w:jc w:val="left"/>
              <w:rPr>
                <w:rFonts w:ascii="Consolas" w:eastAsia="Times New Roman" w:hAnsi="Consolas" w:cs="Times New Roman"/>
                <w:color w:val="000000"/>
                <w:sz w:val="21"/>
                <w:szCs w:val="21"/>
              </w:rPr>
            </w:pPr>
            <w:r w:rsidRPr="00AB6155">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AB6155">
              <w:rPr>
                <w:rFonts w:ascii="Consolas" w:eastAsia="Times New Roman" w:hAnsi="Consolas" w:cs="Times New Roman"/>
                <w:color w:val="000000"/>
                <w:sz w:val="21"/>
                <w:szCs w:val="21"/>
              </w:rPr>
              <w:t>}</w:t>
            </w:r>
          </w:p>
          <w:p w14:paraId="451ECF9B" w14:textId="77777777" w:rsidR="00697AA6" w:rsidRPr="00AB6155" w:rsidRDefault="00697AA6" w:rsidP="00433212">
            <w:pPr>
              <w:shd w:val="clear" w:color="auto" w:fill="FFFFFF"/>
              <w:spacing w:line="285" w:lineRule="atLeast"/>
              <w:jc w:val="left"/>
              <w:rPr>
                <w:rFonts w:ascii="Consolas" w:eastAsia="Times New Roman" w:hAnsi="Consolas" w:cs="Times New Roman"/>
                <w:color w:val="000000"/>
                <w:sz w:val="21"/>
                <w:szCs w:val="21"/>
              </w:rPr>
            </w:pPr>
            <w:r w:rsidRPr="00AB6155">
              <w:rPr>
                <w:rFonts w:ascii="Consolas" w:eastAsia="Times New Roman" w:hAnsi="Consolas" w:cs="Times New Roman"/>
                <w:color w:val="000000"/>
                <w:sz w:val="21"/>
                <w:szCs w:val="21"/>
              </w:rPr>
              <w:t>}</w:t>
            </w:r>
          </w:p>
          <w:p w14:paraId="4A0F3FA8" w14:textId="77777777" w:rsidR="00697AA6" w:rsidRPr="00912D7E" w:rsidRDefault="00697AA6"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03331AA6" w14:textId="77777777" w:rsidR="00697AA6" w:rsidRDefault="00697AA6" w:rsidP="00697AA6">
      <w:pPr>
        <w:pStyle w:val="ListParagraph"/>
        <w:spacing w:line="480" w:lineRule="auto"/>
      </w:pPr>
    </w:p>
    <w:p w14:paraId="5A91FB10" w14:textId="77777777" w:rsidR="00697AA6" w:rsidRPr="00AB6155" w:rsidRDefault="00697AA6" w:rsidP="00697AA6">
      <w:pPr>
        <w:rPr>
          <w:i/>
          <w:sz w:val="20"/>
        </w:rPr>
      </w:pPr>
      <w:r>
        <w:rPr>
          <w:noProof/>
        </w:rPr>
        <w:drawing>
          <wp:inline distT="0" distB="0" distL="0" distR="0" wp14:anchorId="5028CEBA" wp14:editId="488F8645">
            <wp:extent cx="263525" cy="263525"/>
            <wp:effectExtent l="0" t="0" r="3175" b="3175"/>
            <wp:docPr id="222" name="Picture 22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AB6155">
        <w:rPr>
          <w:rFonts w:ascii="Bahnschrift Condensed" w:eastAsiaTheme="majorEastAsia" w:hAnsi="Bahnschrift Condensed" w:cstheme="majorBidi"/>
          <w:smallCaps/>
          <w:spacing w:val="40"/>
          <w:sz w:val="32"/>
          <w:szCs w:val="26"/>
        </w:rPr>
        <w:cr/>
      </w:r>
      <w:r w:rsidRPr="00AB6155">
        <w:rPr>
          <w:i/>
          <w:sz w:val="20"/>
        </w:rPr>
        <w:t xml:space="preserve">At this moment </w:t>
      </w:r>
      <w:r>
        <w:rPr>
          <w:i/>
          <w:sz w:val="20"/>
        </w:rPr>
        <w:t>when clicking the action Bonus No. will not be populated automatically. You will need to choose it manually.</w:t>
      </w:r>
    </w:p>
    <w:p w14:paraId="498414DD" w14:textId="3D0669FD" w:rsidR="00A34757" w:rsidRDefault="00A34757" w:rsidP="0049369E">
      <w:pPr>
        <w:pStyle w:val="ListParagraph"/>
        <w:numPr>
          <w:ilvl w:val="0"/>
          <w:numId w:val="43"/>
        </w:numPr>
        <w:spacing w:line="480" w:lineRule="auto"/>
      </w:pPr>
      <w:r>
        <w:t xml:space="preserve">Open file </w:t>
      </w:r>
      <w:r w:rsidRPr="00B63503">
        <w:rPr>
          <w:b/>
        </w:rPr>
        <w:t>Bonus</w:t>
      </w:r>
      <w:r>
        <w:rPr>
          <w:b/>
        </w:rPr>
        <w:t>Printout</w:t>
      </w:r>
      <w:r w:rsidRPr="00B63503">
        <w:rPr>
          <w:b/>
        </w:rPr>
        <w:t>.Report.al</w:t>
      </w:r>
      <w:r>
        <w:t xml:space="preserve"> and default layout as Word in the report properties</w:t>
      </w:r>
    </w:p>
    <w:p w14:paraId="6B2144D0" w14:textId="4908A2B8" w:rsidR="00A34757" w:rsidRDefault="00A34757" w:rsidP="0049369E">
      <w:pPr>
        <w:pStyle w:val="ListParagraph"/>
        <w:numPr>
          <w:ilvl w:val="0"/>
          <w:numId w:val="43"/>
        </w:numPr>
        <w:spacing w:line="480" w:lineRule="auto"/>
      </w:pPr>
      <w:r>
        <w:t xml:space="preserve">Add </w:t>
      </w:r>
      <w:proofErr w:type="spellStart"/>
      <w:r>
        <w:rPr>
          <w:b/>
        </w:rPr>
        <w:t>Word</w:t>
      </w:r>
      <w:r w:rsidRPr="00BB1E11">
        <w:rPr>
          <w:b/>
        </w:rPr>
        <w:t>Layout</w:t>
      </w:r>
      <w:proofErr w:type="spellEnd"/>
      <w:r>
        <w:t xml:space="preserve"> property with a proper path to the file</w:t>
      </w:r>
    </w:p>
    <w:p w14:paraId="7659DA4B" w14:textId="77777777" w:rsidR="00A34757" w:rsidRDefault="00A34757" w:rsidP="0049369E">
      <w:pPr>
        <w:pStyle w:val="ListParagraph"/>
        <w:numPr>
          <w:ilvl w:val="0"/>
          <w:numId w:val="43"/>
        </w:numPr>
        <w:spacing w:line="480" w:lineRule="auto"/>
      </w:pPr>
      <w:r>
        <w:t>Publish your extension</w:t>
      </w:r>
    </w:p>
    <w:p w14:paraId="70185D77" w14:textId="77777777" w:rsidR="00A34757" w:rsidRPr="00BB1E11" w:rsidRDefault="00A34757" w:rsidP="00A34757">
      <w:pPr>
        <w:pStyle w:val="ListParagraph"/>
        <w:rPr>
          <w:i/>
          <w:sz w:val="20"/>
        </w:rPr>
      </w:pPr>
      <w:r>
        <w:rPr>
          <w:noProof/>
        </w:rPr>
        <w:drawing>
          <wp:inline distT="0" distB="0" distL="0" distR="0" wp14:anchorId="2110C4F4" wp14:editId="1B608262">
            <wp:extent cx="263525" cy="263525"/>
            <wp:effectExtent l="0" t="0" r="3175" b="3175"/>
            <wp:docPr id="230" name="Picture 2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BB1E11">
        <w:rPr>
          <w:rFonts w:ascii="Bahnschrift Condensed" w:eastAsiaTheme="majorEastAsia" w:hAnsi="Bahnschrift Condensed" w:cstheme="majorBidi"/>
          <w:smallCaps/>
          <w:spacing w:val="40"/>
          <w:sz w:val="32"/>
          <w:szCs w:val="26"/>
        </w:rPr>
        <w:cr/>
      </w:r>
      <w:r>
        <w:rPr>
          <w:i/>
          <w:sz w:val="20"/>
        </w:rPr>
        <w:t>You do not need to create a file. The file will be created automatically in the provided path.</w:t>
      </w:r>
    </w:p>
    <w:p w14:paraId="71C67F8F" w14:textId="77777777" w:rsidR="00A34757" w:rsidRPr="00C658CE" w:rsidRDefault="00A34757"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6076B6DA" wp14:editId="4551AD73">
            <wp:extent cx="267618" cy="267618"/>
            <wp:effectExtent l="0" t="0" r="0" b="0"/>
            <wp:docPr id="231" name="Graphic 231"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A34757" w14:paraId="61DFF84F" w14:textId="77777777" w:rsidTr="00433212">
        <w:tc>
          <w:tcPr>
            <w:tcW w:w="8636" w:type="dxa"/>
            <w:tcBorders>
              <w:top w:val="double" w:sz="4" w:space="0" w:color="auto"/>
              <w:left w:val="double" w:sz="4" w:space="0" w:color="auto"/>
              <w:bottom w:val="double" w:sz="4" w:space="0" w:color="auto"/>
              <w:right w:val="double" w:sz="4" w:space="0" w:color="auto"/>
            </w:tcBorders>
          </w:tcPr>
          <w:p w14:paraId="67188F5A" w14:textId="77777777" w:rsidR="00A34757" w:rsidRDefault="00A34757" w:rsidP="00433212">
            <w:pPr>
              <w:shd w:val="clear" w:color="auto" w:fill="FFFFFF"/>
              <w:spacing w:line="285" w:lineRule="atLeast"/>
              <w:jc w:val="left"/>
              <w:rPr>
                <w:rFonts w:ascii="Consolas" w:eastAsia="Times New Roman" w:hAnsi="Consolas" w:cs="Times New Roman"/>
                <w:color w:val="000000"/>
                <w:sz w:val="21"/>
                <w:szCs w:val="21"/>
              </w:rPr>
            </w:pPr>
          </w:p>
          <w:p w14:paraId="2E303430" w14:textId="77777777" w:rsidR="006F2B76" w:rsidRPr="006F2B76" w:rsidRDefault="006F2B76" w:rsidP="006F2B76">
            <w:pPr>
              <w:shd w:val="clear" w:color="auto" w:fill="FFFFFF"/>
              <w:spacing w:line="285" w:lineRule="atLeast"/>
              <w:jc w:val="left"/>
              <w:rPr>
                <w:rFonts w:ascii="Consolas" w:eastAsia="Times New Roman" w:hAnsi="Consolas" w:cs="Times New Roman"/>
                <w:color w:val="000000"/>
                <w:sz w:val="21"/>
                <w:szCs w:val="21"/>
              </w:rPr>
            </w:pPr>
            <w:r w:rsidRPr="006F2B76">
              <w:rPr>
                <w:rFonts w:ascii="Consolas" w:eastAsia="Times New Roman" w:hAnsi="Consolas" w:cs="Times New Roman"/>
                <w:color w:val="0000FF"/>
                <w:sz w:val="21"/>
                <w:szCs w:val="21"/>
              </w:rPr>
              <w:t>report</w:t>
            </w:r>
            <w:r w:rsidRPr="006F2B76">
              <w:rPr>
                <w:rFonts w:ascii="Consolas" w:eastAsia="Times New Roman" w:hAnsi="Consolas" w:cs="Times New Roman"/>
                <w:color w:val="000000"/>
                <w:sz w:val="21"/>
                <w:szCs w:val="21"/>
              </w:rPr>
              <w:t xml:space="preserve"> </w:t>
            </w:r>
            <w:r w:rsidRPr="006F2B76">
              <w:rPr>
                <w:rFonts w:ascii="Consolas" w:eastAsia="Times New Roman" w:hAnsi="Consolas" w:cs="Times New Roman"/>
                <w:color w:val="098658"/>
                <w:sz w:val="21"/>
                <w:szCs w:val="21"/>
              </w:rPr>
              <w:t>65401</w:t>
            </w:r>
            <w:r w:rsidRPr="006F2B76">
              <w:rPr>
                <w:rFonts w:ascii="Consolas" w:eastAsia="Times New Roman" w:hAnsi="Consolas" w:cs="Times New Roman"/>
                <w:color w:val="000000"/>
                <w:sz w:val="21"/>
                <w:szCs w:val="21"/>
              </w:rPr>
              <w:t xml:space="preserve"> "MNB Bonus Printout"</w:t>
            </w:r>
          </w:p>
          <w:p w14:paraId="0A4EE816" w14:textId="77777777" w:rsidR="006F2B76" w:rsidRPr="006F2B76" w:rsidRDefault="006F2B76" w:rsidP="006F2B76">
            <w:pPr>
              <w:shd w:val="clear" w:color="auto" w:fill="FFFFFF"/>
              <w:spacing w:line="285" w:lineRule="atLeast"/>
              <w:jc w:val="left"/>
              <w:rPr>
                <w:rFonts w:ascii="Consolas" w:eastAsia="Times New Roman" w:hAnsi="Consolas" w:cs="Times New Roman"/>
                <w:color w:val="000000"/>
                <w:sz w:val="21"/>
                <w:szCs w:val="21"/>
              </w:rPr>
            </w:pPr>
            <w:r w:rsidRPr="006F2B76">
              <w:rPr>
                <w:rFonts w:ascii="Consolas" w:eastAsia="Times New Roman" w:hAnsi="Consolas" w:cs="Times New Roman"/>
                <w:color w:val="000000"/>
                <w:sz w:val="21"/>
                <w:szCs w:val="21"/>
              </w:rPr>
              <w:t>{</w:t>
            </w:r>
          </w:p>
          <w:p w14:paraId="102A54E2" w14:textId="77777777" w:rsidR="006F2B76" w:rsidRPr="006F2B76" w:rsidRDefault="006F2B76" w:rsidP="006F2B76">
            <w:pPr>
              <w:shd w:val="clear" w:color="auto" w:fill="FFFFFF"/>
              <w:spacing w:line="285" w:lineRule="atLeast"/>
              <w:jc w:val="left"/>
              <w:rPr>
                <w:rFonts w:ascii="Consolas" w:eastAsia="Times New Roman" w:hAnsi="Consolas" w:cs="Times New Roman"/>
                <w:color w:val="000000"/>
                <w:sz w:val="21"/>
                <w:szCs w:val="21"/>
              </w:rPr>
            </w:pPr>
            <w:r w:rsidRPr="006F2B76">
              <w:rPr>
                <w:rFonts w:ascii="Consolas" w:eastAsia="Times New Roman" w:hAnsi="Consolas" w:cs="Times New Roman"/>
                <w:color w:val="000000"/>
                <w:sz w:val="21"/>
                <w:szCs w:val="21"/>
              </w:rPr>
              <w:t xml:space="preserve">    </w:t>
            </w:r>
            <w:proofErr w:type="spellStart"/>
            <w:r w:rsidRPr="006F2B76">
              <w:rPr>
                <w:rFonts w:ascii="Consolas" w:eastAsia="Times New Roman" w:hAnsi="Consolas" w:cs="Times New Roman"/>
                <w:color w:val="000000"/>
                <w:sz w:val="21"/>
                <w:szCs w:val="21"/>
              </w:rPr>
              <w:t>UsageCategory</w:t>
            </w:r>
            <w:proofErr w:type="spellEnd"/>
            <w:r w:rsidRPr="006F2B76">
              <w:rPr>
                <w:rFonts w:ascii="Consolas" w:eastAsia="Times New Roman" w:hAnsi="Consolas" w:cs="Times New Roman"/>
                <w:color w:val="000000"/>
                <w:sz w:val="21"/>
                <w:szCs w:val="21"/>
              </w:rPr>
              <w:t xml:space="preserve"> = </w:t>
            </w:r>
            <w:proofErr w:type="gramStart"/>
            <w:r w:rsidRPr="006F2B76">
              <w:rPr>
                <w:rFonts w:ascii="Consolas" w:eastAsia="Times New Roman" w:hAnsi="Consolas" w:cs="Times New Roman"/>
                <w:color w:val="0000FF"/>
                <w:sz w:val="21"/>
                <w:szCs w:val="21"/>
              </w:rPr>
              <w:t>None</w:t>
            </w:r>
            <w:r w:rsidRPr="006F2B76">
              <w:rPr>
                <w:rFonts w:ascii="Consolas" w:eastAsia="Times New Roman" w:hAnsi="Consolas" w:cs="Times New Roman"/>
                <w:color w:val="000000"/>
                <w:sz w:val="21"/>
                <w:szCs w:val="21"/>
              </w:rPr>
              <w:t>;</w:t>
            </w:r>
            <w:proofErr w:type="gramEnd"/>
          </w:p>
          <w:p w14:paraId="4307211E" w14:textId="77777777" w:rsidR="006F2B76" w:rsidRPr="006F2B76" w:rsidRDefault="006F2B76" w:rsidP="006F2B76">
            <w:pPr>
              <w:shd w:val="clear" w:color="auto" w:fill="FFFFFF"/>
              <w:spacing w:line="285" w:lineRule="atLeast"/>
              <w:jc w:val="left"/>
              <w:rPr>
                <w:rFonts w:ascii="Consolas" w:eastAsia="Times New Roman" w:hAnsi="Consolas" w:cs="Times New Roman"/>
                <w:color w:val="000000"/>
                <w:sz w:val="21"/>
                <w:szCs w:val="21"/>
              </w:rPr>
            </w:pPr>
            <w:r w:rsidRPr="006F2B76">
              <w:rPr>
                <w:rFonts w:ascii="Consolas" w:eastAsia="Times New Roman" w:hAnsi="Consolas" w:cs="Times New Roman"/>
                <w:color w:val="000000"/>
                <w:sz w:val="21"/>
                <w:szCs w:val="21"/>
              </w:rPr>
              <w:t xml:space="preserve">    Caption = </w:t>
            </w:r>
            <w:r w:rsidRPr="006F2B76">
              <w:rPr>
                <w:rFonts w:ascii="Consolas" w:eastAsia="Times New Roman" w:hAnsi="Consolas" w:cs="Times New Roman"/>
                <w:color w:val="A31515"/>
                <w:sz w:val="21"/>
                <w:szCs w:val="21"/>
              </w:rPr>
              <w:t>'Bonus Printout</w:t>
            </w:r>
            <w:proofErr w:type="gramStart"/>
            <w:r w:rsidRPr="006F2B76">
              <w:rPr>
                <w:rFonts w:ascii="Consolas" w:eastAsia="Times New Roman" w:hAnsi="Consolas" w:cs="Times New Roman"/>
                <w:color w:val="A31515"/>
                <w:sz w:val="21"/>
                <w:szCs w:val="21"/>
              </w:rPr>
              <w:t>'</w:t>
            </w:r>
            <w:r w:rsidRPr="006F2B76">
              <w:rPr>
                <w:rFonts w:ascii="Consolas" w:eastAsia="Times New Roman" w:hAnsi="Consolas" w:cs="Times New Roman"/>
                <w:color w:val="000000"/>
                <w:sz w:val="21"/>
                <w:szCs w:val="21"/>
              </w:rPr>
              <w:t>;</w:t>
            </w:r>
            <w:proofErr w:type="gramEnd"/>
          </w:p>
          <w:p w14:paraId="038E4C86" w14:textId="77777777" w:rsidR="006F2B76" w:rsidRPr="006F2B76" w:rsidRDefault="006F2B76" w:rsidP="006F2B76">
            <w:pPr>
              <w:shd w:val="clear" w:color="auto" w:fill="FFFFFF"/>
              <w:spacing w:line="285" w:lineRule="atLeast"/>
              <w:jc w:val="left"/>
              <w:rPr>
                <w:rFonts w:ascii="Consolas" w:eastAsia="Times New Roman" w:hAnsi="Consolas" w:cs="Times New Roman"/>
                <w:color w:val="000000"/>
                <w:sz w:val="21"/>
                <w:szCs w:val="21"/>
              </w:rPr>
            </w:pPr>
            <w:r w:rsidRPr="006F2B76">
              <w:rPr>
                <w:rFonts w:ascii="Consolas" w:eastAsia="Times New Roman" w:hAnsi="Consolas" w:cs="Times New Roman"/>
                <w:color w:val="000000"/>
                <w:sz w:val="21"/>
                <w:szCs w:val="21"/>
              </w:rPr>
              <w:t xml:space="preserve">    </w:t>
            </w:r>
            <w:proofErr w:type="spellStart"/>
            <w:r w:rsidRPr="006F2B76">
              <w:rPr>
                <w:rFonts w:ascii="Consolas" w:eastAsia="Times New Roman" w:hAnsi="Consolas" w:cs="Times New Roman"/>
                <w:color w:val="0000FF"/>
                <w:sz w:val="21"/>
                <w:szCs w:val="21"/>
              </w:rPr>
              <w:t>DefaultLayout</w:t>
            </w:r>
            <w:proofErr w:type="spellEnd"/>
            <w:r w:rsidRPr="006F2B76">
              <w:rPr>
                <w:rFonts w:ascii="Consolas" w:eastAsia="Times New Roman" w:hAnsi="Consolas" w:cs="Times New Roman"/>
                <w:color w:val="000000"/>
                <w:sz w:val="21"/>
                <w:szCs w:val="21"/>
              </w:rPr>
              <w:t xml:space="preserve"> = </w:t>
            </w:r>
            <w:proofErr w:type="gramStart"/>
            <w:r w:rsidRPr="006F2B76">
              <w:rPr>
                <w:rFonts w:ascii="Consolas" w:eastAsia="Times New Roman" w:hAnsi="Consolas" w:cs="Times New Roman"/>
                <w:color w:val="000000"/>
                <w:sz w:val="21"/>
                <w:szCs w:val="21"/>
              </w:rPr>
              <w:t>Word;</w:t>
            </w:r>
            <w:proofErr w:type="gramEnd"/>
          </w:p>
          <w:p w14:paraId="051A753E" w14:textId="77777777" w:rsidR="006F2B76" w:rsidRPr="006F2B76" w:rsidRDefault="006F2B76" w:rsidP="006F2B76">
            <w:pPr>
              <w:shd w:val="clear" w:color="auto" w:fill="FFFFFF"/>
              <w:spacing w:line="285" w:lineRule="atLeast"/>
              <w:jc w:val="left"/>
              <w:rPr>
                <w:rFonts w:ascii="Consolas" w:eastAsia="Times New Roman" w:hAnsi="Consolas" w:cs="Times New Roman"/>
                <w:color w:val="000000"/>
                <w:sz w:val="21"/>
                <w:szCs w:val="21"/>
              </w:rPr>
            </w:pPr>
            <w:r w:rsidRPr="006F2B76">
              <w:rPr>
                <w:rFonts w:ascii="Consolas" w:eastAsia="Times New Roman" w:hAnsi="Consolas" w:cs="Times New Roman"/>
                <w:color w:val="000000"/>
                <w:sz w:val="21"/>
                <w:szCs w:val="21"/>
              </w:rPr>
              <w:t xml:space="preserve">    </w:t>
            </w:r>
            <w:proofErr w:type="spellStart"/>
            <w:r w:rsidRPr="006F2B76">
              <w:rPr>
                <w:rFonts w:ascii="Consolas" w:eastAsia="Times New Roman" w:hAnsi="Consolas" w:cs="Times New Roman"/>
                <w:color w:val="000000"/>
                <w:sz w:val="21"/>
                <w:szCs w:val="21"/>
              </w:rPr>
              <w:t>WordLayout</w:t>
            </w:r>
            <w:proofErr w:type="spellEnd"/>
            <w:r w:rsidRPr="006F2B76">
              <w:rPr>
                <w:rFonts w:ascii="Consolas" w:eastAsia="Times New Roman" w:hAnsi="Consolas" w:cs="Times New Roman"/>
                <w:color w:val="000000"/>
                <w:sz w:val="21"/>
                <w:szCs w:val="21"/>
              </w:rPr>
              <w:t xml:space="preserve"> = </w:t>
            </w:r>
            <w:r w:rsidRPr="006F2B76">
              <w:rPr>
                <w:rFonts w:ascii="Consolas" w:eastAsia="Times New Roman" w:hAnsi="Consolas" w:cs="Times New Roman"/>
                <w:color w:val="A31515"/>
                <w:sz w:val="21"/>
                <w:szCs w:val="21"/>
              </w:rPr>
              <w:t>'./</w:t>
            </w:r>
            <w:proofErr w:type="spellStart"/>
            <w:r w:rsidRPr="006F2B76">
              <w:rPr>
                <w:rFonts w:ascii="Consolas" w:eastAsia="Times New Roman" w:hAnsi="Consolas" w:cs="Times New Roman"/>
                <w:color w:val="A31515"/>
                <w:sz w:val="21"/>
                <w:szCs w:val="21"/>
              </w:rPr>
              <w:t>src</w:t>
            </w:r>
            <w:proofErr w:type="spellEnd"/>
            <w:r w:rsidRPr="006F2B76">
              <w:rPr>
                <w:rFonts w:ascii="Consolas" w:eastAsia="Times New Roman" w:hAnsi="Consolas" w:cs="Times New Roman"/>
                <w:color w:val="A31515"/>
                <w:sz w:val="21"/>
                <w:szCs w:val="21"/>
              </w:rPr>
              <w:t>/Bonus/BonusPrintout.docx</w:t>
            </w:r>
            <w:proofErr w:type="gramStart"/>
            <w:r w:rsidRPr="006F2B76">
              <w:rPr>
                <w:rFonts w:ascii="Consolas" w:eastAsia="Times New Roman" w:hAnsi="Consolas" w:cs="Times New Roman"/>
                <w:color w:val="A31515"/>
                <w:sz w:val="21"/>
                <w:szCs w:val="21"/>
              </w:rPr>
              <w:t>'</w:t>
            </w:r>
            <w:r w:rsidRPr="006F2B76">
              <w:rPr>
                <w:rFonts w:ascii="Consolas" w:eastAsia="Times New Roman" w:hAnsi="Consolas" w:cs="Times New Roman"/>
                <w:color w:val="000000"/>
                <w:sz w:val="21"/>
                <w:szCs w:val="21"/>
              </w:rPr>
              <w:t>;</w:t>
            </w:r>
            <w:proofErr w:type="gramEnd"/>
          </w:p>
          <w:p w14:paraId="1F2681C5" w14:textId="77777777" w:rsidR="00A34757" w:rsidRPr="00373575" w:rsidRDefault="00A34757" w:rsidP="00433212">
            <w:pPr>
              <w:shd w:val="clear" w:color="auto" w:fill="FFFFFF"/>
              <w:spacing w:line="285" w:lineRule="atLeast"/>
              <w:jc w:val="left"/>
              <w:rPr>
                <w:rFonts w:ascii="Consolas" w:eastAsia="Times New Roman" w:hAnsi="Consolas" w:cs="Times New Roman"/>
                <w:color w:val="000000"/>
                <w:sz w:val="21"/>
                <w:szCs w:val="21"/>
              </w:rPr>
            </w:pPr>
          </w:p>
          <w:p w14:paraId="234D270E" w14:textId="77777777" w:rsidR="00A34757" w:rsidRPr="00912D7E" w:rsidRDefault="00A34757"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6845DFB0" w14:textId="77777777" w:rsidR="00A34757" w:rsidRDefault="00A34757" w:rsidP="00A34757">
      <w:pPr>
        <w:spacing w:line="480" w:lineRule="auto"/>
      </w:pPr>
    </w:p>
    <w:p w14:paraId="168EF164" w14:textId="4D0BEE45" w:rsidR="006F2B76" w:rsidRDefault="006F2B76" w:rsidP="0049369E">
      <w:pPr>
        <w:pStyle w:val="ListParagraph"/>
        <w:numPr>
          <w:ilvl w:val="0"/>
          <w:numId w:val="43"/>
        </w:numPr>
        <w:spacing w:line="480" w:lineRule="auto"/>
      </w:pPr>
      <w:r>
        <w:lastRenderedPageBreak/>
        <w:t>Open created file in Microsoft Word and the fields on the header. Add also lines.</w:t>
      </w:r>
    </w:p>
    <w:p w14:paraId="650C42E2" w14:textId="29E32A5D" w:rsidR="006F2B76" w:rsidRDefault="006F2B76" w:rsidP="00C658CE">
      <w:pPr>
        <w:rPr>
          <w:rStyle w:val="Heading3Char"/>
        </w:rPr>
      </w:pPr>
      <w:r w:rsidRPr="00E016E8">
        <w:rPr>
          <w:rStyle w:val="BalloonTextChar"/>
          <w:noProof/>
        </w:rPr>
        <w:drawing>
          <wp:inline distT="0" distB="0" distL="0" distR="0" wp14:anchorId="226EBF48" wp14:editId="0DACE535">
            <wp:extent cx="267618" cy="267618"/>
            <wp:effectExtent l="0" t="0" r="0" b="0"/>
            <wp:docPr id="233" name="Graphic 233"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p w14:paraId="20C33768" w14:textId="65648CBE" w:rsidR="00307F7B" w:rsidRDefault="00EB4D04" w:rsidP="00EB4D04">
      <w:pPr>
        <w:spacing w:line="480" w:lineRule="auto"/>
      </w:pPr>
      <w:r>
        <w:t xml:space="preserve">Remember that the layout can be different in your solution. </w:t>
      </w:r>
    </w:p>
    <w:p w14:paraId="5D784E42" w14:textId="5755C641" w:rsidR="00B303E7" w:rsidRDefault="00B303E7" w:rsidP="00EB4D04">
      <w:pPr>
        <w:spacing w:line="480" w:lineRule="auto"/>
      </w:pPr>
      <w:r w:rsidRPr="00B303E7">
        <w:rPr>
          <w:noProof/>
        </w:rPr>
        <w:drawing>
          <wp:inline distT="0" distB="0" distL="0" distR="0" wp14:anchorId="49E0C885" wp14:editId="6FB1017D">
            <wp:extent cx="5731510" cy="2590165"/>
            <wp:effectExtent l="0" t="0" r="254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590165"/>
                    </a:xfrm>
                    <a:prstGeom prst="rect">
                      <a:avLst/>
                    </a:prstGeom>
                  </pic:spPr>
                </pic:pic>
              </a:graphicData>
            </a:graphic>
          </wp:inline>
        </w:drawing>
      </w:r>
    </w:p>
    <w:p w14:paraId="10A38575" w14:textId="3DF0CB45" w:rsidR="00775AFB" w:rsidRDefault="00775AFB" w:rsidP="00EB4D04">
      <w:pPr>
        <w:spacing w:line="480" w:lineRule="auto"/>
      </w:pPr>
      <w:r w:rsidRPr="00775AFB">
        <w:rPr>
          <w:noProof/>
        </w:rPr>
        <w:drawing>
          <wp:inline distT="0" distB="0" distL="0" distR="0" wp14:anchorId="59B2E0B2" wp14:editId="4965BB46">
            <wp:extent cx="5731510" cy="3116580"/>
            <wp:effectExtent l="0" t="0" r="254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116580"/>
                    </a:xfrm>
                    <a:prstGeom prst="rect">
                      <a:avLst/>
                    </a:prstGeom>
                  </pic:spPr>
                </pic:pic>
              </a:graphicData>
            </a:graphic>
          </wp:inline>
        </w:drawing>
      </w:r>
    </w:p>
    <w:p w14:paraId="054D2F9F" w14:textId="79D667C5" w:rsidR="00553A73" w:rsidRDefault="00553A73" w:rsidP="00553A73"/>
    <w:p w14:paraId="3157E1DC" w14:textId="77777777" w:rsidR="00C658CE" w:rsidRDefault="00C658CE" w:rsidP="00553A73"/>
    <w:p w14:paraId="7D28A732" w14:textId="77777777" w:rsidR="00553A73" w:rsidRPr="001A244F" w:rsidRDefault="00553A73" w:rsidP="00553A73">
      <w:pPr>
        <w:pStyle w:val="Heading2"/>
      </w:pPr>
      <w:r>
        <w:lastRenderedPageBreak/>
        <w:t>Chapter summary</w:t>
      </w:r>
    </w:p>
    <w:p w14:paraId="1BA33176" w14:textId="62215F58" w:rsidR="00553A73" w:rsidRDefault="00553A73" w:rsidP="00553A73">
      <w:pPr>
        <w:pStyle w:val="ListParagraph"/>
        <w:numPr>
          <w:ilvl w:val="0"/>
          <w:numId w:val="1"/>
        </w:numPr>
        <w:spacing w:line="480" w:lineRule="auto"/>
        <w:jc w:val="left"/>
      </w:pPr>
      <w:r>
        <w:t>In this chapter, you understood how to develop reports for Business Central.</w:t>
      </w:r>
    </w:p>
    <w:p w14:paraId="5EAD3EED" w14:textId="4DD12065" w:rsidR="00553A73" w:rsidRDefault="00553A73" w:rsidP="00553A73">
      <w:pPr>
        <w:pStyle w:val="ListParagraph"/>
        <w:numPr>
          <w:ilvl w:val="0"/>
          <w:numId w:val="1"/>
        </w:numPr>
        <w:spacing w:line="480" w:lineRule="auto"/>
        <w:jc w:val="left"/>
      </w:pPr>
      <w:r>
        <w:t xml:space="preserve">You know how to create an Excel and Word Layout </w:t>
      </w:r>
    </w:p>
    <w:p w14:paraId="3753F9BE" w14:textId="6AD4A1EC" w:rsidR="00553A73" w:rsidRDefault="00553A73" w:rsidP="00553A73">
      <w:pPr>
        <w:pStyle w:val="ListParagraph"/>
        <w:numPr>
          <w:ilvl w:val="0"/>
          <w:numId w:val="1"/>
        </w:numPr>
        <w:spacing w:line="480" w:lineRule="auto"/>
        <w:jc w:val="left"/>
      </w:pPr>
      <w:r>
        <w:t xml:space="preserve">You create two reports – one for simple export data and the second for the printout. </w:t>
      </w:r>
      <w:r>
        <w:br w:type="page"/>
      </w:r>
    </w:p>
    <w:p w14:paraId="2BA0BA3A" w14:textId="7DCC5A9C" w:rsidR="00553A73" w:rsidRPr="00B05E94" w:rsidRDefault="00553A73" w:rsidP="00553A73">
      <w:pPr>
        <w:pStyle w:val="Heading2"/>
        <w:jc w:val="center"/>
        <w:rPr>
          <w:b/>
          <w:sz w:val="96"/>
        </w:rPr>
      </w:pPr>
      <w:r w:rsidRPr="00B05E94">
        <w:rPr>
          <w:b/>
          <w:sz w:val="96"/>
        </w:rPr>
        <w:lastRenderedPageBreak/>
        <w:t xml:space="preserve">chapter </w:t>
      </w:r>
      <w:r>
        <w:rPr>
          <w:b/>
          <w:sz w:val="96"/>
        </w:rPr>
        <w:t>10</w:t>
      </w:r>
    </w:p>
    <w:p w14:paraId="0B5BC604" w14:textId="66E0EFA1" w:rsidR="00553A73" w:rsidRDefault="00C211C2" w:rsidP="00C211C2">
      <w:pPr>
        <w:pStyle w:val="Heading1"/>
        <w:jc w:val="center"/>
      </w:pPr>
      <w:bookmarkStart w:id="17" w:name="_Toc109652593"/>
      <w:r>
        <w:rPr>
          <w:sz w:val="56"/>
        </w:rPr>
        <w:t>Additional tasks for the extension</w:t>
      </w:r>
      <w:bookmarkEnd w:id="17"/>
    </w:p>
    <w:p w14:paraId="5AC847F7" w14:textId="77777777" w:rsidR="00553A73" w:rsidRDefault="00553A73" w:rsidP="00553A73"/>
    <w:p w14:paraId="507DB7A1" w14:textId="77777777" w:rsidR="00553A73" w:rsidRDefault="00553A73" w:rsidP="00553A73"/>
    <w:p w14:paraId="01FA80B8" w14:textId="77777777" w:rsidR="00553A73" w:rsidRDefault="00553A73" w:rsidP="00553A73"/>
    <w:p w14:paraId="0228D589" w14:textId="77777777" w:rsidR="00553A73" w:rsidRDefault="00553A73" w:rsidP="00553A73"/>
    <w:p w14:paraId="73948F35" w14:textId="77777777" w:rsidR="00553A73" w:rsidRDefault="00553A73" w:rsidP="00553A73"/>
    <w:p w14:paraId="2546DC10" w14:textId="77777777" w:rsidR="00553A73" w:rsidRDefault="00553A73" w:rsidP="00553A73"/>
    <w:p w14:paraId="2A750EBB" w14:textId="77777777" w:rsidR="00553A73" w:rsidRDefault="00553A73" w:rsidP="00553A73"/>
    <w:p w14:paraId="67C2E942" w14:textId="77777777" w:rsidR="00553A73" w:rsidRDefault="00553A73" w:rsidP="00553A73"/>
    <w:p w14:paraId="314AF6C5" w14:textId="77777777" w:rsidR="00A002ED" w:rsidRDefault="00A002ED" w:rsidP="00553A73">
      <w:pPr>
        <w:pStyle w:val="Heading2"/>
        <w:rPr>
          <w:b/>
        </w:rPr>
      </w:pPr>
    </w:p>
    <w:p w14:paraId="57734334" w14:textId="77777777" w:rsidR="00A002ED" w:rsidRDefault="00A002ED" w:rsidP="00553A73">
      <w:pPr>
        <w:pStyle w:val="Heading2"/>
        <w:rPr>
          <w:b/>
        </w:rPr>
      </w:pPr>
    </w:p>
    <w:p w14:paraId="4435C13B" w14:textId="77777777" w:rsidR="00A002ED" w:rsidRDefault="00A002ED" w:rsidP="00553A73">
      <w:pPr>
        <w:pStyle w:val="Heading2"/>
        <w:rPr>
          <w:b/>
        </w:rPr>
      </w:pPr>
    </w:p>
    <w:p w14:paraId="669FA8B8" w14:textId="77777777" w:rsidR="00A002ED" w:rsidRDefault="00A002ED" w:rsidP="00553A73">
      <w:pPr>
        <w:pStyle w:val="Heading2"/>
        <w:rPr>
          <w:b/>
        </w:rPr>
      </w:pPr>
    </w:p>
    <w:p w14:paraId="3B7B7433" w14:textId="5D42CC2C" w:rsidR="00553A73" w:rsidRDefault="00553A73" w:rsidP="00553A73">
      <w:pPr>
        <w:pStyle w:val="Heading2"/>
        <w:rPr>
          <w:b/>
        </w:rPr>
      </w:pPr>
      <w:r w:rsidRPr="00B05E94">
        <w:rPr>
          <w:b/>
        </w:rPr>
        <w:t>Objectives</w:t>
      </w:r>
    </w:p>
    <w:p w14:paraId="0A259F99" w14:textId="68CDFF14" w:rsidR="00553A73" w:rsidRDefault="00553A73" w:rsidP="00553A73">
      <w:pPr>
        <w:spacing w:line="480" w:lineRule="auto"/>
        <w:jc w:val="left"/>
      </w:pPr>
      <w:r w:rsidRPr="00DE74E0">
        <w:t xml:space="preserve">In this chapter, you will </w:t>
      </w:r>
      <w:r w:rsidR="00B13339">
        <w:t>get additional tasks for the module. The objectives are:</w:t>
      </w:r>
    </w:p>
    <w:p w14:paraId="6068669B" w14:textId="0B81AAE3" w:rsidR="00553A73" w:rsidRDefault="00553A73" w:rsidP="00553A73">
      <w:pPr>
        <w:pStyle w:val="ListParagraph"/>
        <w:numPr>
          <w:ilvl w:val="0"/>
          <w:numId w:val="4"/>
        </w:numPr>
        <w:spacing w:line="480" w:lineRule="auto"/>
        <w:jc w:val="left"/>
      </w:pPr>
      <w:r>
        <w:t xml:space="preserve">Get </w:t>
      </w:r>
      <w:r w:rsidR="00A002ED">
        <w:t xml:space="preserve">familiar with how dates work in </w:t>
      </w:r>
      <w:r w:rsidR="00073E68">
        <w:t>AL</w:t>
      </w:r>
    </w:p>
    <w:p w14:paraId="08858509" w14:textId="475D4A36" w:rsidR="00973792" w:rsidRDefault="00973792" w:rsidP="00553A73">
      <w:pPr>
        <w:pStyle w:val="ListParagraph"/>
        <w:numPr>
          <w:ilvl w:val="0"/>
          <w:numId w:val="4"/>
        </w:numPr>
        <w:spacing w:line="480" w:lineRule="auto"/>
        <w:jc w:val="left"/>
      </w:pPr>
      <w:r>
        <w:t xml:space="preserve">Know when to use a method </w:t>
      </w:r>
      <w:proofErr w:type="spellStart"/>
      <w:r>
        <w:t>CalcFields</w:t>
      </w:r>
      <w:proofErr w:type="spellEnd"/>
    </w:p>
    <w:p w14:paraId="31353FEF" w14:textId="7E4060C9" w:rsidR="00553A73" w:rsidRDefault="00A002ED" w:rsidP="00553A73">
      <w:pPr>
        <w:pStyle w:val="ListParagraph"/>
        <w:numPr>
          <w:ilvl w:val="0"/>
          <w:numId w:val="4"/>
        </w:numPr>
        <w:spacing w:line="480" w:lineRule="auto"/>
        <w:jc w:val="left"/>
      </w:pPr>
      <w:r>
        <w:t xml:space="preserve">Add </w:t>
      </w:r>
      <w:proofErr w:type="spellStart"/>
      <w:r>
        <w:t>FactBox</w:t>
      </w:r>
      <w:proofErr w:type="spellEnd"/>
      <w:r>
        <w:t xml:space="preserve"> to the list and card page</w:t>
      </w:r>
    </w:p>
    <w:p w14:paraId="06CDE7EC" w14:textId="5A39685C" w:rsidR="0049369E" w:rsidRDefault="0049369E" w:rsidP="00553A73">
      <w:pPr>
        <w:pStyle w:val="ListParagraph"/>
        <w:numPr>
          <w:ilvl w:val="0"/>
          <w:numId w:val="4"/>
        </w:numPr>
        <w:spacing w:line="480" w:lineRule="auto"/>
        <w:jc w:val="left"/>
      </w:pPr>
      <w:r>
        <w:t xml:space="preserve">Add </w:t>
      </w:r>
      <w:proofErr w:type="gramStart"/>
      <w:r>
        <w:t>Number</w:t>
      </w:r>
      <w:proofErr w:type="gramEnd"/>
      <w:r>
        <w:t xml:space="preserve"> of Series to the Bonus</w:t>
      </w:r>
    </w:p>
    <w:p w14:paraId="50AC4415" w14:textId="77777777" w:rsidR="00A002ED" w:rsidRDefault="00A002ED" w:rsidP="00553A73">
      <w:pPr>
        <w:pStyle w:val="Heading2"/>
      </w:pPr>
      <w:r>
        <w:br w:type="page"/>
      </w:r>
    </w:p>
    <w:p w14:paraId="288CA27E" w14:textId="5F1F02CD" w:rsidR="00553A73" w:rsidRPr="001A244F" w:rsidRDefault="000D34E8" w:rsidP="00553A73">
      <w:pPr>
        <w:pStyle w:val="Heading2"/>
      </w:pPr>
      <w:proofErr w:type="spellStart"/>
      <w:r>
        <w:lastRenderedPageBreak/>
        <w:t>WorkDate</w:t>
      </w:r>
      <w:proofErr w:type="spellEnd"/>
      <w:r>
        <w:t>, Today, Tim</w:t>
      </w:r>
      <w:r w:rsidR="00FE7F57">
        <w:t>e</w:t>
      </w:r>
      <w:r>
        <w:t xml:space="preserve"> and </w:t>
      </w:r>
      <w:proofErr w:type="spellStart"/>
      <w:r>
        <w:t>CurrentDateTime</w:t>
      </w:r>
      <w:proofErr w:type="spellEnd"/>
    </w:p>
    <w:p w14:paraId="17D1C7C0" w14:textId="166B496B" w:rsidR="003422EE" w:rsidRDefault="003422EE" w:rsidP="003422EE">
      <w:pPr>
        <w:spacing w:line="480" w:lineRule="auto"/>
      </w:pPr>
      <w:r>
        <w:t xml:space="preserve">If you would like to get the date or time from the system, you can use one of the methods that are present in the AL language. The method </w:t>
      </w:r>
      <w:r w:rsidRPr="003422EE">
        <w:rPr>
          <w:b/>
        </w:rPr>
        <w:t>Date</w:t>
      </w:r>
      <w:r>
        <w:t xml:space="preserve"> and </w:t>
      </w:r>
      <w:r w:rsidRPr="003422EE">
        <w:rPr>
          <w:b/>
        </w:rPr>
        <w:t>Time</w:t>
      </w:r>
      <w:r>
        <w:t xml:space="preserve"> </w:t>
      </w:r>
      <w:proofErr w:type="gramStart"/>
      <w:r>
        <w:t>give</w:t>
      </w:r>
      <w:proofErr w:type="gramEnd"/>
      <w:r>
        <w:t xml:space="preserve"> you either </w:t>
      </w:r>
      <w:r w:rsidR="00B716D7">
        <w:t xml:space="preserve">the </w:t>
      </w:r>
      <w:r>
        <w:t xml:space="preserve">current date or time. The method </w:t>
      </w:r>
      <w:proofErr w:type="spellStart"/>
      <w:r w:rsidRPr="003422EE">
        <w:rPr>
          <w:b/>
        </w:rPr>
        <w:t>CurrentDateTime</w:t>
      </w:r>
      <w:proofErr w:type="spellEnd"/>
      <w:r>
        <w:t xml:space="preserve"> gives you both values which you can put to field type </w:t>
      </w:r>
      <w:proofErr w:type="spellStart"/>
      <w:r w:rsidRPr="003422EE">
        <w:rPr>
          <w:b/>
        </w:rPr>
        <w:t>DateTime</w:t>
      </w:r>
      <w:proofErr w:type="spellEnd"/>
      <w:r>
        <w:t>.</w:t>
      </w:r>
    </w:p>
    <w:p w14:paraId="66D6B5BB" w14:textId="00DE2AA0" w:rsidR="00464B42" w:rsidRDefault="003422EE" w:rsidP="003422EE">
      <w:pPr>
        <w:spacing w:line="480" w:lineRule="auto"/>
      </w:pPr>
      <w:r>
        <w:t xml:space="preserve">The method </w:t>
      </w:r>
      <w:proofErr w:type="spellStart"/>
      <w:r w:rsidRPr="003422EE">
        <w:rPr>
          <w:b/>
        </w:rPr>
        <w:t>WorkDate</w:t>
      </w:r>
      <w:proofErr w:type="spellEnd"/>
      <w:r>
        <w:t xml:space="preserve"> is widely used across the system. It returns the date which use has set in the settings as a work date.</w:t>
      </w:r>
    </w:p>
    <w:p w14:paraId="4C249CC0" w14:textId="62DFEB21" w:rsidR="003422EE" w:rsidRPr="001A244F" w:rsidRDefault="003422EE" w:rsidP="003422EE">
      <w:pPr>
        <w:pStyle w:val="Heading2"/>
      </w:pPr>
      <w:r w:rsidRPr="00E016E8">
        <w:rPr>
          <w:rStyle w:val="BalloonTextChar"/>
          <w:noProof/>
        </w:rPr>
        <w:drawing>
          <wp:inline distT="0" distB="0" distL="0" distR="0" wp14:anchorId="4845AF55" wp14:editId="346431A9">
            <wp:extent cx="267618" cy="267618"/>
            <wp:effectExtent l="0" t="0" r="0" b="0"/>
            <wp:docPr id="228" name="Graphic 228"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w:t>
      </w:r>
      <w:r w:rsidR="00B358CB">
        <w:t>Information when Bonus has been released</w:t>
      </w:r>
    </w:p>
    <w:p w14:paraId="339E5ED9" w14:textId="078035A6" w:rsidR="003422EE" w:rsidRDefault="00266B7F" w:rsidP="003422EE">
      <w:pPr>
        <w:spacing w:line="480" w:lineRule="auto"/>
        <w:jc w:val="left"/>
      </w:pPr>
      <w:r>
        <w:t>The system architect</w:t>
      </w:r>
      <w:r w:rsidR="00B358CB">
        <w:t xml:space="preserve"> would like to have a field on the Bonus Card with the </w:t>
      </w:r>
      <w:proofErr w:type="gramStart"/>
      <w:r w:rsidR="00B358CB">
        <w:t>information</w:t>
      </w:r>
      <w:proofErr w:type="gramEnd"/>
      <w:r w:rsidR="00B358CB">
        <w:t xml:space="preserve"> when the last time the bonus has been released.</w:t>
      </w:r>
    </w:p>
    <w:p w14:paraId="5DA9704A" w14:textId="39FC29ED" w:rsidR="003422EE" w:rsidRDefault="00B358CB" w:rsidP="0049369E">
      <w:pPr>
        <w:pStyle w:val="ListParagraph"/>
        <w:numPr>
          <w:ilvl w:val="0"/>
          <w:numId w:val="44"/>
        </w:numPr>
        <w:spacing w:line="480" w:lineRule="auto"/>
      </w:pPr>
      <w:r>
        <w:t xml:space="preserve">Open a file </w:t>
      </w:r>
      <w:r w:rsidRPr="00B358CB">
        <w:rPr>
          <w:b/>
        </w:rPr>
        <w:t>BonusHeader.Table.al</w:t>
      </w:r>
      <w:r>
        <w:t xml:space="preserve"> and add a new field </w:t>
      </w:r>
      <w:r w:rsidRPr="00B358CB">
        <w:rPr>
          <w:b/>
        </w:rPr>
        <w:t>Last Released Date</w:t>
      </w:r>
      <w:r w:rsidR="00B716D7" w:rsidRPr="00B716D7">
        <w:t xml:space="preserve">. </w:t>
      </w:r>
      <w:r w:rsidR="00B716D7">
        <w:t>The f</w:t>
      </w:r>
      <w:r w:rsidR="00B716D7" w:rsidRPr="00B716D7">
        <w:t>ield</w:t>
      </w:r>
      <w:r w:rsidR="00B716D7">
        <w:t xml:space="preserve"> should not be editable and should be type </w:t>
      </w:r>
      <w:proofErr w:type="spellStart"/>
      <w:r w:rsidR="00B716D7" w:rsidRPr="00B716D7">
        <w:rPr>
          <w:b/>
        </w:rPr>
        <w:t>DateTime</w:t>
      </w:r>
      <w:proofErr w:type="spellEnd"/>
      <w:r w:rsidR="00B716D7">
        <w:t xml:space="preserve"> to store the date and time</w:t>
      </w:r>
    </w:p>
    <w:p w14:paraId="19E1372D" w14:textId="765FD0A6" w:rsidR="00B716D7" w:rsidRDefault="00DE304C" w:rsidP="0049369E">
      <w:pPr>
        <w:pStyle w:val="ListParagraph"/>
        <w:numPr>
          <w:ilvl w:val="0"/>
          <w:numId w:val="44"/>
        </w:numPr>
        <w:spacing w:line="480" w:lineRule="auto"/>
      </w:pPr>
      <w:r>
        <w:t xml:space="preserve">Add the field on </w:t>
      </w:r>
      <w:r w:rsidR="00FD3304">
        <w:t xml:space="preserve">the </w:t>
      </w:r>
      <w:r w:rsidRPr="00FD3304">
        <w:rPr>
          <w:b/>
        </w:rPr>
        <w:t>Bonus Card</w:t>
      </w:r>
      <w:r>
        <w:t xml:space="preserve"> page</w:t>
      </w:r>
    </w:p>
    <w:p w14:paraId="755760A8" w14:textId="77777777" w:rsidR="00FD3304" w:rsidRPr="00FD3304" w:rsidRDefault="00FD3304"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639B11C3" wp14:editId="4F0563DE">
            <wp:extent cx="267618" cy="267618"/>
            <wp:effectExtent l="0" t="0" r="0" b="0"/>
            <wp:docPr id="232" name="Graphic 232"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FD3304" w14:paraId="31CB6980" w14:textId="77777777" w:rsidTr="00433212">
        <w:tc>
          <w:tcPr>
            <w:tcW w:w="8636" w:type="dxa"/>
            <w:tcBorders>
              <w:top w:val="double" w:sz="4" w:space="0" w:color="auto"/>
              <w:left w:val="double" w:sz="4" w:space="0" w:color="auto"/>
              <w:bottom w:val="double" w:sz="4" w:space="0" w:color="auto"/>
              <w:right w:val="double" w:sz="4" w:space="0" w:color="auto"/>
            </w:tcBorders>
          </w:tcPr>
          <w:p w14:paraId="3424019F" w14:textId="77777777" w:rsidR="00FD3304" w:rsidRDefault="00FD3304" w:rsidP="00433212">
            <w:pPr>
              <w:shd w:val="clear" w:color="auto" w:fill="FFFFFF"/>
              <w:spacing w:line="285" w:lineRule="atLeast"/>
              <w:jc w:val="left"/>
              <w:rPr>
                <w:rFonts w:ascii="Consolas" w:eastAsia="Times New Roman" w:hAnsi="Consolas" w:cs="Times New Roman"/>
                <w:color w:val="000000"/>
                <w:sz w:val="21"/>
                <w:szCs w:val="21"/>
              </w:rPr>
            </w:pPr>
          </w:p>
          <w:p w14:paraId="0882A97A" w14:textId="77777777" w:rsidR="007A5E1C" w:rsidRPr="007A5E1C" w:rsidRDefault="007A5E1C" w:rsidP="007A5E1C">
            <w:pPr>
              <w:shd w:val="clear" w:color="auto" w:fill="FFFFFF"/>
              <w:spacing w:line="285" w:lineRule="atLeast"/>
              <w:jc w:val="left"/>
              <w:rPr>
                <w:rFonts w:ascii="Consolas" w:eastAsia="Times New Roman" w:hAnsi="Consolas" w:cs="Times New Roman"/>
                <w:color w:val="000000"/>
                <w:sz w:val="21"/>
                <w:szCs w:val="21"/>
              </w:rPr>
            </w:pPr>
            <w:r w:rsidRPr="007A5E1C">
              <w:rPr>
                <w:rFonts w:ascii="Consolas" w:eastAsia="Times New Roman" w:hAnsi="Consolas" w:cs="Times New Roman"/>
                <w:color w:val="000000"/>
                <w:sz w:val="21"/>
                <w:szCs w:val="21"/>
              </w:rPr>
              <w:t> </w:t>
            </w:r>
            <w:proofErr w:type="gramStart"/>
            <w:r w:rsidRPr="007A5E1C">
              <w:rPr>
                <w:rFonts w:ascii="Consolas" w:eastAsia="Times New Roman" w:hAnsi="Consolas" w:cs="Times New Roman"/>
                <w:color w:val="0000FF"/>
                <w:sz w:val="21"/>
                <w:szCs w:val="21"/>
              </w:rPr>
              <w:t>field(</w:t>
            </w:r>
            <w:proofErr w:type="gramEnd"/>
            <w:r w:rsidRPr="007A5E1C">
              <w:rPr>
                <w:rFonts w:ascii="Consolas" w:eastAsia="Times New Roman" w:hAnsi="Consolas" w:cs="Times New Roman"/>
                <w:color w:val="098658"/>
                <w:sz w:val="21"/>
                <w:szCs w:val="21"/>
              </w:rPr>
              <w:t>6</w:t>
            </w:r>
            <w:r w:rsidRPr="007A5E1C">
              <w:rPr>
                <w:rFonts w:ascii="Consolas" w:eastAsia="Times New Roman" w:hAnsi="Consolas" w:cs="Times New Roman"/>
                <w:color w:val="000000"/>
                <w:sz w:val="21"/>
                <w:szCs w:val="21"/>
              </w:rPr>
              <w:t xml:space="preserve">; "Last Released Date"; </w:t>
            </w:r>
            <w:proofErr w:type="spellStart"/>
            <w:r w:rsidRPr="007A5E1C">
              <w:rPr>
                <w:rFonts w:ascii="Consolas" w:eastAsia="Times New Roman" w:hAnsi="Consolas" w:cs="Times New Roman"/>
                <w:color w:val="0000FF"/>
                <w:sz w:val="21"/>
                <w:szCs w:val="21"/>
              </w:rPr>
              <w:t>DateTime</w:t>
            </w:r>
            <w:proofErr w:type="spellEnd"/>
            <w:r w:rsidRPr="007A5E1C">
              <w:rPr>
                <w:rFonts w:ascii="Consolas" w:eastAsia="Times New Roman" w:hAnsi="Consolas" w:cs="Times New Roman"/>
                <w:color w:val="0000FF"/>
                <w:sz w:val="21"/>
                <w:szCs w:val="21"/>
              </w:rPr>
              <w:t>)</w:t>
            </w:r>
          </w:p>
          <w:p w14:paraId="17AC64D8" w14:textId="594CBD5E" w:rsidR="007A5E1C" w:rsidRPr="007A5E1C" w:rsidRDefault="007A5E1C" w:rsidP="007A5E1C">
            <w:pPr>
              <w:shd w:val="clear" w:color="auto" w:fill="FFFFFF"/>
              <w:spacing w:line="285" w:lineRule="atLeast"/>
              <w:jc w:val="left"/>
              <w:rPr>
                <w:rFonts w:ascii="Consolas" w:eastAsia="Times New Roman" w:hAnsi="Consolas" w:cs="Times New Roman"/>
                <w:color w:val="000000"/>
                <w:sz w:val="21"/>
                <w:szCs w:val="21"/>
              </w:rPr>
            </w:pPr>
            <w:r w:rsidRPr="007A5E1C">
              <w:rPr>
                <w:rFonts w:ascii="Consolas" w:eastAsia="Times New Roman" w:hAnsi="Consolas" w:cs="Times New Roman"/>
                <w:color w:val="000000"/>
                <w:sz w:val="21"/>
                <w:szCs w:val="21"/>
              </w:rPr>
              <w:t> {</w:t>
            </w:r>
          </w:p>
          <w:p w14:paraId="4BA57CCC" w14:textId="7009A799" w:rsidR="007A5E1C" w:rsidRPr="007A5E1C" w:rsidRDefault="007A5E1C" w:rsidP="007A5E1C">
            <w:pPr>
              <w:shd w:val="clear" w:color="auto" w:fill="FFFFFF"/>
              <w:spacing w:line="285" w:lineRule="atLeast"/>
              <w:jc w:val="left"/>
              <w:rPr>
                <w:rFonts w:ascii="Consolas" w:eastAsia="Times New Roman" w:hAnsi="Consolas" w:cs="Times New Roman"/>
                <w:color w:val="000000"/>
                <w:sz w:val="21"/>
                <w:szCs w:val="21"/>
              </w:rPr>
            </w:pPr>
            <w:r w:rsidRPr="007A5E1C">
              <w:rPr>
                <w:rFonts w:ascii="Consolas" w:eastAsia="Times New Roman" w:hAnsi="Consolas" w:cs="Times New Roman"/>
                <w:color w:val="000000"/>
                <w:sz w:val="21"/>
                <w:szCs w:val="21"/>
              </w:rPr>
              <w:t>   </w:t>
            </w:r>
            <w:r w:rsidRPr="007A5E1C">
              <w:rPr>
                <w:rFonts w:ascii="Consolas" w:eastAsia="Times New Roman" w:hAnsi="Consolas" w:cs="Times New Roman"/>
                <w:color w:val="0000FF"/>
                <w:sz w:val="21"/>
                <w:szCs w:val="21"/>
              </w:rPr>
              <w:t>DataClassification</w:t>
            </w:r>
            <w:r w:rsidRPr="007A5E1C">
              <w:rPr>
                <w:rFonts w:ascii="Consolas" w:eastAsia="Times New Roman" w:hAnsi="Consolas" w:cs="Times New Roman"/>
                <w:color w:val="000000"/>
                <w:sz w:val="21"/>
                <w:szCs w:val="21"/>
              </w:rPr>
              <w:t xml:space="preserve"> = </w:t>
            </w:r>
            <w:proofErr w:type="spellStart"/>
            <w:proofErr w:type="gramStart"/>
            <w:r w:rsidRPr="007A5E1C">
              <w:rPr>
                <w:rFonts w:ascii="Consolas" w:eastAsia="Times New Roman" w:hAnsi="Consolas" w:cs="Times New Roman"/>
                <w:color w:val="000000"/>
                <w:sz w:val="21"/>
                <w:szCs w:val="21"/>
              </w:rPr>
              <w:t>SystemMetadata</w:t>
            </w:r>
            <w:proofErr w:type="spellEnd"/>
            <w:r w:rsidRPr="007A5E1C">
              <w:rPr>
                <w:rFonts w:ascii="Consolas" w:eastAsia="Times New Roman" w:hAnsi="Consolas" w:cs="Times New Roman"/>
                <w:color w:val="000000"/>
                <w:sz w:val="21"/>
                <w:szCs w:val="21"/>
              </w:rPr>
              <w:t>;</w:t>
            </w:r>
            <w:proofErr w:type="gramEnd"/>
          </w:p>
          <w:p w14:paraId="26B17F25" w14:textId="3D6F7A5D" w:rsidR="007A5E1C" w:rsidRPr="007A5E1C" w:rsidRDefault="007A5E1C" w:rsidP="007A5E1C">
            <w:pPr>
              <w:shd w:val="clear" w:color="auto" w:fill="FFFFFF"/>
              <w:spacing w:line="285" w:lineRule="atLeast"/>
              <w:jc w:val="left"/>
              <w:rPr>
                <w:rFonts w:ascii="Consolas" w:eastAsia="Times New Roman" w:hAnsi="Consolas" w:cs="Times New Roman"/>
                <w:color w:val="000000"/>
                <w:sz w:val="21"/>
                <w:szCs w:val="21"/>
              </w:rPr>
            </w:pPr>
            <w:r w:rsidRPr="007A5E1C">
              <w:rPr>
                <w:rFonts w:ascii="Consolas" w:eastAsia="Times New Roman" w:hAnsi="Consolas" w:cs="Times New Roman"/>
                <w:color w:val="000000"/>
                <w:sz w:val="21"/>
                <w:szCs w:val="21"/>
              </w:rPr>
              <w:t xml:space="preserve">   Caption = </w:t>
            </w:r>
            <w:r w:rsidRPr="007A5E1C">
              <w:rPr>
                <w:rFonts w:ascii="Consolas" w:eastAsia="Times New Roman" w:hAnsi="Consolas" w:cs="Times New Roman"/>
                <w:color w:val="A31515"/>
                <w:sz w:val="21"/>
                <w:szCs w:val="21"/>
              </w:rPr>
              <w:t>'Last Released Date</w:t>
            </w:r>
            <w:proofErr w:type="gramStart"/>
            <w:r w:rsidRPr="007A5E1C">
              <w:rPr>
                <w:rFonts w:ascii="Consolas" w:eastAsia="Times New Roman" w:hAnsi="Consolas" w:cs="Times New Roman"/>
                <w:color w:val="A31515"/>
                <w:sz w:val="21"/>
                <w:szCs w:val="21"/>
              </w:rPr>
              <w:t>'</w:t>
            </w:r>
            <w:r w:rsidRPr="007A5E1C">
              <w:rPr>
                <w:rFonts w:ascii="Consolas" w:eastAsia="Times New Roman" w:hAnsi="Consolas" w:cs="Times New Roman"/>
                <w:color w:val="000000"/>
                <w:sz w:val="21"/>
                <w:szCs w:val="21"/>
              </w:rPr>
              <w:t>;</w:t>
            </w:r>
            <w:proofErr w:type="gramEnd"/>
          </w:p>
          <w:p w14:paraId="02676A8A" w14:textId="78B61D45" w:rsidR="007A5E1C" w:rsidRPr="007A5E1C" w:rsidRDefault="007A5E1C" w:rsidP="007A5E1C">
            <w:pPr>
              <w:shd w:val="clear" w:color="auto" w:fill="FFFFFF"/>
              <w:spacing w:line="285" w:lineRule="atLeast"/>
              <w:jc w:val="left"/>
              <w:rPr>
                <w:rFonts w:ascii="Consolas" w:eastAsia="Times New Roman" w:hAnsi="Consolas" w:cs="Times New Roman"/>
                <w:color w:val="000000"/>
                <w:sz w:val="21"/>
                <w:szCs w:val="21"/>
              </w:rPr>
            </w:pPr>
            <w:r w:rsidRPr="007A5E1C">
              <w:rPr>
                <w:rFonts w:ascii="Consolas" w:eastAsia="Times New Roman" w:hAnsi="Consolas" w:cs="Times New Roman"/>
                <w:color w:val="000000"/>
                <w:sz w:val="21"/>
                <w:szCs w:val="21"/>
              </w:rPr>
              <w:t xml:space="preserve">   Editable = </w:t>
            </w:r>
            <w:proofErr w:type="gramStart"/>
            <w:r w:rsidRPr="007A5E1C">
              <w:rPr>
                <w:rFonts w:ascii="Consolas" w:eastAsia="Times New Roman" w:hAnsi="Consolas" w:cs="Times New Roman"/>
                <w:color w:val="000000"/>
                <w:sz w:val="21"/>
                <w:szCs w:val="21"/>
              </w:rPr>
              <w:t>false;</w:t>
            </w:r>
            <w:proofErr w:type="gramEnd"/>
          </w:p>
          <w:p w14:paraId="546ED72B" w14:textId="7D8DD7F3" w:rsidR="007A5E1C" w:rsidRPr="007A5E1C" w:rsidRDefault="007A5E1C" w:rsidP="007A5E1C">
            <w:pPr>
              <w:shd w:val="clear" w:color="auto" w:fill="FFFFFF"/>
              <w:spacing w:line="285" w:lineRule="atLeast"/>
              <w:jc w:val="left"/>
              <w:rPr>
                <w:rFonts w:ascii="Consolas" w:eastAsia="Times New Roman" w:hAnsi="Consolas" w:cs="Times New Roman"/>
                <w:color w:val="000000"/>
                <w:sz w:val="21"/>
                <w:szCs w:val="21"/>
              </w:rPr>
            </w:pPr>
            <w:r w:rsidRPr="007A5E1C">
              <w:rPr>
                <w:rFonts w:ascii="Consolas" w:eastAsia="Times New Roman" w:hAnsi="Consolas" w:cs="Times New Roman"/>
                <w:color w:val="000000"/>
                <w:sz w:val="21"/>
                <w:szCs w:val="21"/>
              </w:rPr>
              <w:t> }</w:t>
            </w:r>
          </w:p>
          <w:p w14:paraId="417E9FF6" w14:textId="77777777" w:rsidR="00FD3304" w:rsidRPr="00912D7E" w:rsidRDefault="00FD3304"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6327C809" w14:textId="77777777" w:rsidR="007A5E1C" w:rsidRPr="00FD3304" w:rsidRDefault="007A5E1C" w:rsidP="007A5E1C">
      <w:pPr>
        <w:rPr>
          <w:rFonts w:ascii="Bahnschrift Condensed" w:eastAsiaTheme="majorEastAsia" w:hAnsi="Bahnschrift Condensed" w:cstheme="majorBidi"/>
          <w:smallCaps/>
          <w:spacing w:val="40"/>
          <w:sz w:val="28"/>
          <w:szCs w:val="26"/>
        </w:rPr>
      </w:pPr>
    </w:p>
    <w:tbl>
      <w:tblPr>
        <w:tblStyle w:val="TableGrid"/>
        <w:tblW w:w="0" w:type="auto"/>
        <w:tblInd w:w="360" w:type="dxa"/>
        <w:tblLook w:val="04A0" w:firstRow="1" w:lastRow="0" w:firstColumn="1" w:lastColumn="0" w:noHBand="0" w:noVBand="1"/>
      </w:tblPr>
      <w:tblGrid>
        <w:gridCol w:w="8636"/>
      </w:tblGrid>
      <w:tr w:rsidR="007A5E1C" w14:paraId="7DDF42C0" w14:textId="77777777" w:rsidTr="00433212">
        <w:tc>
          <w:tcPr>
            <w:tcW w:w="8636" w:type="dxa"/>
            <w:tcBorders>
              <w:top w:val="double" w:sz="4" w:space="0" w:color="auto"/>
              <w:left w:val="double" w:sz="4" w:space="0" w:color="auto"/>
              <w:bottom w:val="double" w:sz="4" w:space="0" w:color="auto"/>
              <w:right w:val="double" w:sz="4" w:space="0" w:color="auto"/>
            </w:tcBorders>
          </w:tcPr>
          <w:p w14:paraId="783D39A3" w14:textId="77777777" w:rsidR="007A5E1C" w:rsidRDefault="007A5E1C" w:rsidP="00433212">
            <w:pPr>
              <w:shd w:val="clear" w:color="auto" w:fill="FFFFFF"/>
              <w:spacing w:line="285" w:lineRule="atLeast"/>
              <w:jc w:val="left"/>
              <w:rPr>
                <w:rFonts w:ascii="Consolas" w:eastAsia="Times New Roman" w:hAnsi="Consolas" w:cs="Times New Roman"/>
                <w:color w:val="000000"/>
                <w:sz w:val="21"/>
                <w:szCs w:val="21"/>
              </w:rPr>
            </w:pPr>
          </w:p>
          <w:p w14:paraId="6A8CA2A9" w14:textId="77777777" w:rsidR="007A5E1C" w:rsidRPr="007A5E1C" w:rsidRDefault="007A5E1C" w:rsidP="007A5E1C">
            <w:pPr>
              <w:shd w:val="clear" w:color="auto" w:fill="FFFFFF"/>
              <w:spacing w:line="285" w:lineRule="atLeast"/>
              <w:jc w:val="left"/>
              <w:rPr>
                <w:rFonts w:ascii="Consolas" w:eastAsia="Times New Roman" w:hAnsi="Consolas" w:cs="Times New Roman"/>
                <w:color w:val="000000"/>
                <w:sz w:val="21"/>
                <w:szCs w:val="21"/>
              </w:rPr>
            </w:pPr>
            <w:r w:rsidRPr="007A5E1C">
              <w:rPr>
                <w:rFonts w:ascii="Consolas" w:eastAsia="Times New Roman" w:hAnsi="Consolas" w:cs="Times New Roman"/>
                <w:color w:val="000000"/>
                <w:sz w:val="21"/>
                <w:szCs w:val="21"/>
              </w:rPr>
              <w:t> </w:t>
            </w:r>
            <w:proofErr w:type="gramStart"/>
            <w:r w:rsidRPr="007A5E1C">
              <w:rPr>
                <w:rFonts w:ascii="Consolas" w:eastAsia="Times New Roman" w:hAnsi="Consolas" w:cs="Times New Roman"/>
                <w:color w:val="0000FF"/>
                <w:sz w:val="21"/>
                <w:szCs w:val="21"/>
              </w:rPr>
              <w:t>field(</w:t>
            </w:r>
            <w:proofErr w:type="gramEnd"/>
            <w:r w:rsidRPr="007A5E1C">
              <w:rPr>
                <w:rFonts w:ascii="Consolas" w:eastAsia="Times New Roman" w:hAnsi="Consolas" w:cs="Times New Roman"/>
                <w:color w:val="000000"/>
                <w:sz w:val="21"/>
                <w:szCs w:val="21"/>
              </w:rPr>
              <w:t xml:space="preserve">"Last Released Date"; </w:t>
            </w:r>
            <w:proofErr w:type="spellStart"/>
            <w:r w:rsidRPr="007A5E1C">
              <w:rPr>
                <w:rFonts w:ascii="Consolas" w:eastAsia="Times New Roman" w:hAnsi="Consolas" w:cs="Times New Roman"/>
                <w:color w:val="000000"/>
                <w:sz w:val="21"/>
                <w:szCs w:val="21"/>
              </w:rPr>
              <w:t>Rec</w:t>
            </w:r>
            <w:r w:rsidRPr="007A5E1C">
              <w:rPr>
                <w:rFonts w:ascii="Consolas" w:eastAsia="Times New Roman" w:hAnsi="Consolas" w:cs="Times New Roman"/>
                <w:color w:val="0000FF"/>
                <w:sz w:val="21"/>
                <w:szCs w:val="21"/>
              </w:rPr>
              <w:t>.</w:t>
            </w:r>
            <w:r w:rsidRPr="007A5E1C">
              <w:rPr>
                <w:rFonts w:ascii="Consolas" w:eastAsia="Times New Roman" w:hAnsi="Consolas" w:cs="Times New Roman"/>
                <w:color w:val="000000"/>
                <w:sz w:val="21"/>
                <w:szCs w:val="21"/>
              </w:rPr>
              <w:t>"Last</w:t>
            </w:r>
            <w:proofErr w:type="spellEnd"/>
            <w:r w:rsidRPr="007A5E1C">
              <w:rPr>
                <w:rFonts w:ascii="Consolas" w:eastAsia="Times New Roman" w:hAnsi="Consolas" w:cs="Times New Roman"/>
                <w:color w:val="000000"/>
                <w:sz w:val="21"/>
                <w:szCs w:val="21"/>
              </w:rPr>
              <w:t xml:space="preserve"> Released Date"</w:t>
            </w:r>
            <w:r w:rsidRPr="007A5E1C">
              <w:rPr>
                <w:rFonts w:ascii="Consolas" w:eastAsia="Times New Roman" w:hAnsi="Consolas" w:cs="Times New Roman"/>
                <w:color w:val="0000FF"/>
                <w:sz w:val="21"/>
                <w:szCs w:val="21"/>
              </w:rPr>
              <w:t>)</w:t>
            </w:r>
          </w:p>
          <w:p w14:paraId="3049232F" w14:textId="0852BFFE" w:rsidR="007A5E1C" w:rsidRPr="007A5E1C" w:rsidRDefault="007A5E1C" w:rsidP="007A5E1C">
            <w:pPr>
              <w:shd w:val="clear" w:color="auto" w:fill="FFFFFF"/>
              <w:spacing w:line="285" w:lineRule="atLeast"/>
              <w:jc w:val="left"/>
              <w:rPr>
                <w:rFonts w:ascii="Consolas" w:eastAsia="Times New Roman" w:hAnsi="Consolas" w:cs="Times New Roman"/>
                <w:color w:val="000000"/>
                <w:sz w:val="21"/>
                <w:szCs w:val="21"/>
              </w:rPr>
            </w:pPr>
            <w:r w:rsidRPr="007A5E1C">
              <w:rPr>
                <w:rFonts w:ascii="Consolas" w:eastAsia="Times New Roman" w:hAnsi="Consolas" w:cs="Times New Roman"/>
                <w:color w:val="000000"/>
                <w:sz w:val="21"/>
                <w:szCs w:val="21"/>
              </w:rPr>
              <w:t> {</w:t>
            </w:r>
          </w:p>
          <w:p w14:paraId="00D78A3C" w14:textId="699C2CAB" w:rsidR="007A5E1C" w:rsidRPr="007A5E1C" w:rsidRDefault="007A5E1C" w:rsidP="007A5E1C">
            <w:pPr>
              <w:shd w:val="clear" w:color="auto" w:fill="FFFFFF"/>
              <w:spacing w:line="285" w:lineRule="atLeast"/>
              <w:jc w:val="left"/>
              <w:rPr>
                <w:rFonts w:ascii="Consolas" w:eastAsia="Times New Roman" w:hAnsi="Consolas" w:cs="Times New Roman"/>
                <w:color w:val="000000"/>
                <w:sz w:val="21"/>
                <w:szCs w:val="21"/>
              </w:rPr>
            </w:pPr>
            <w:r w:rsidRPr="007A5E1C">
              <w:rPr>
                <w:rFonts w:ascii="Consolas" w:eastAsia="Times New Roman" w:hAnsi="Consolas" w:cs="Times New Roman"/>
                <w:color w:val="000000"/>
                <w:sz w:val="21"/>
                <w:szCs w:val="21"/>
              </w:rPr>
              <w:t>   </w:t>
            </w:r>
            <w:proofErr w:type="spellStart"/>
            <w:r w:rsidRPr="007A5E1C">
              <w:rPr>
                <w:rFonts w:ascii="Consolas" w:eastAsia="Times New Roman" w:hAnsi="Consolas" w:cs="Times New Roman"/>
                <w:color w:val="000000"/>
                <w:sz w:val="21"/>
                <w:szCs w:val="21"/>
              </w:rPr>
              <w:t>ApplicationArea</w:t>
            </w:r>
            <w:proofErr w:type="spellEnd"/>
            <w:r w:rsidRPr="007A5E1C">
              <w:rPr>
                <w:rFonts w:ascii="Consolas" w:eastAsia="Times New Roman" w:hAnsi="Consolas" w:cs="Times New Roman"/>
                <w:color w:val="000000"/>
                <w:sz w:val="21"/>
                <w:szCs w:val="21"/>
              </w:rPr>
              <w:t xml:space="preserve"> = </w:t>
            </w:r>
            <w:proofErr w:type="gramStart"/>
            <w:r w:rsidRPr="007A5E1C">
              <w:rPr>
                <w:rFonts w:ascii="Consolas" w:eastAsia="Times New Roman" w:hAnsi="Consolas" w:cs="Times New Roman"/>
                <w:color w:val="000000"/>
                <w:sz w:val="21"/>
                <w:szCs w:val="21"/>
              </w:rPr>
              <w:t>All;</w:t>
            </w:r>
            <w:proofErr w:type="gramEnd"/>
          </w:p>
          <w:p w14:paraId="67DED033" w14:textId="276A7B35" w:rsidR="007A5E1C" w:rsidRPr="007A5E1C" w:rsidRDefault="007A5E1C" w:rsidP="007A5E1C">
            <w:pPr>
              <w:shd w:val="clear" w:color="auto" w:fill="FFFFFF"/>
              <w:spacing w:line="285" w:lineRule="atLeast"/>
              <w:jc w:val="left"/>
              <w:rPr>
                <w:rFonts w:ascii="Consolas" w:eastAsia="Times New Roman" w:hAnsi="Consolas" w:cs="Times New Roman"/>
                <w:color w:val="000000"/>
                <w:sz w:val="21"/>
                <w:szCs w:val="21"/>
              </w:rPr>
            </w:pPr>
            <w:r w:rsidRPr="007A5E1C">
              <w:rPr>
                <w:rFonts w:ascii="Consolas" w:eastAsia="Times New Roman" w:hAnsi="Consolas" w:cs="Times New Roman"/>
                <w:color w:val="000000"/>
                <w:sz w:val="21"/>
                <w:szCs w:val="21"/>
              </w:rPr>
              <w:t xml:space="preserve">   ToolTip = </w:t>
            </w:r>
            <w:r w:rsidRPr="007A5E1C">
              <w:rPr>
                <w:rFonts w:ascii="Consolas" w:eastAsia="Times New Roman" w:hAnsi="Consolas" w:cs="Times New Roman"/>
                <w:color w:val="A31515"/>
                <w:sz w:val="21"/>
                <w:szCs w:val="21"/>
              </w:rPr>
              <w:t>'Specifies the date and time when the bonus was last released.</w:t>
            </w:r>
            <w:proofErr w:type="gramStart"/>
            <w:r w:rsidRPr="007A5E1C">
              <w:rPr>
                <w:rFonts w:ascii="Consolas" w:eastAsia="Times New Roman" w:hAnsi="Consolas" w:cs="Times New Roman"/>
                <w:color w:val="A31515"/>
                <w:sz w:val="21"/>
                <w:szCs w:val="21"/>
              </w:rPr>
              <w:t>'</w:t>
            </w:r>
            <w:r w:rsidRPr="007A5E1C">
              <w:rPr>
                <w:rFonts w:ascii="Consolas" w:eastAsia="Times New Roman" w:hAnsi="Consolas" w:cs="Times New Roman"/>
                <w:color w:val="000000"/>
                <w:sz w:val="21"/>
                <w:szCs w:val="21"/>
              </w:rPr>
              <w:t>;</w:t>
            </w:r>
            <w:proofErr w:type="gramEnd"/>
          </w:p>
          <w:p w14:paraId="31A3FFD8" w14:textId="5D428E78" w:rsidR="007A5E1C" w:rsidRPr="00373575" w:rsidRDefault="007A5E1C" w:rsidP="00433212">
            <w:pPr>
              <w:shd w:val="clear" w:color="auto" w:fill="FFFFFF"/>
              <w:spacing w:line="285" w:lineRule="atLeast"/>
              <w:jc w:val="left"/>
              <w:rPr>
                <w:rFonts w:ascii="Consolas" w:eastAsia="Times New Roman" w:hAnsi="Consolas" w:cs="Times New Roman"/>
                <w:color w:val="000000"/>
                <w:sz w:val="21"/>
                <w:szCs w:val="21"/>
              </w:rPr>
            </w:pPr>
            <w:r w:rsidRPr="007A5E1C">
              <w:rPr>
                <w:rFonts w:ascii="Consolas" w:eastAsia="Times New Roman" w:hAnsi="Consolas" w:cs="Times New Roman"/>
                <w:color w:val="000000"/>
                <w:sz w:val="21"/>
                <w:szCs w:val="21"/>
              </w:rPr>
              <w:t> }</w:t>
            </w:r>
          </w:p>
          <w:p w14:paraId="7B9AD4B6" w14:textId="77777777" w:rsidR="007A5E1C" w:rsidRPr="00912D7E" w:rsidRDefault="007A5E1C"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7910AAAB" w14:textId="77777777" w:rsidR="007A5E1C" w:rsidRPr="00340986" w:rsidRDefault="007A5E1C" w:rsidP="007A5E1C">
      <w:pPr>
        <w:spacing w:line="480" w:lineRule="auto"/>
      </w:pPr>
    </w:p>
    <w:p w14:paraId="5AE32682" w14:textId="1C042801" w:rsidR="007A5E1C" w:rsidRDefault="007A5E1C" w:rsidP="0049369E">
      <w:pPr>
        <w:pStyle w:val="ListParagraph"/>
        <w:numPr>
          <w:ilvl w:val="0"/>
          <w:numId w:val="44"/>
        </w:numPr>
        <w:spacing w:line="480" w:lineRule="auto"/>
      </w:pPr>
      <w:r>
        <w:lastRenderedPageBreak/>
        <w:t xml:space="preserve">Add </w:t>
      </w:r>
      <w:r w:rsidR="004062DE">
        <w:t xml:space="preserve">the code to the procedure </w:t>
      </w:r>
      <w:proofErr w:type="spellStart"/>
      <w:proofErr w:type="gramStart"/>
      <w:r w:rsidR="004062DE">
        <w:t>TestOnRelease</w:t>
      </w:r>
      <w:proofErr w:type="spellEnd"/>
      <w:r w:rsidR="004062DE">
        <w:t>(</w:t>
      </w:r>
      <w:proofErr w:type="gramEnd"/>
      <w:r w:rsidR="004062DE">
        <w:t xml:space="preserve">) that when the Status is Released field </w:t>
      </w:r>
      <w:r w:rsidR="004062DE" w:rsidRPr="004062DE">
        <w:rPr>
          <w:b/>
        </w:rPr>
        <w:t xml:space="preserve">Last Released Date </w:t>
      </w:r>
      <w:r w:rsidR="004062DE">
        <w:t xml:space="preserve">is filled with the current date and time </w:t>
      </w:r>
    </w:p>
    <w:p w14:paraId="787C27EF" w14:textId="77777777" w:rsidR="00FE7F57" w:rsidRPr="00FE7F57" w:rsidRDefault="00FE7F57"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710D91E5" wp14:editId="30A2F0D5">
            <wp:extent cx="267618" cy="267618"/>
            <wp:effectExtent l="0" t="0" r="0" b="0"/>
            <wp:docPr id="237" name="Graphic 237"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FE7F57" w14:paraId="7DEA98E4" w14:textId="77777777" w:rsidTr="00433212">
        <w:tc>
          <w:tcPr>
            <w:tcW w:w="8636" w:type="dxa"/>
            <w:tcBorders>
              <w:top w:val="double" w:sz="4" w:space="0" w:color="auto"/>
              <w:left w:val="double" w:sz="4" w:space="0" w:color="auto"/>
              <w:bottom w:val="double" w:sz="4" w:space="0" w:color="auto"/>
              <w:right w:val="double" w:sz="4" w:space="0" w:color="auto"/>
            </w:tcBorders>
          </w:tcPr>
          <w:p w14:paraId="4E14E506" w14:textId="77777777" w:rsidR="00FE7F57" w:rsidRDefault="00FE7F57" w:rsidP="00433212">
            <w:pPr>
              <w:shd w:val="clear" w:color="auto" w:fill="FFFFFF"/>
              <w:spacing w:line="285" w:lineRule="atLeast"/>
              <w:jc w:val="left"/>
              <w:rPr>
                <w:rFonts w:ascii="Consolas" w:eastAsia="Times New Roman" w:hAnsi="Consolas" w:cs="Times New Roman"/>
                <w:color w:val="000000"/>
                <w:sz w:val="21"/>
                <w:szCs w:val="21"/>
              </w:rPr>
            </w:pPr>
          </w:p>
          <w:p w14:paraId="185AC16C" w14:textId="77777777" w:rsidR="00073E68" w:rsidRPr="00073E68" w:rsidRDefault="00073E68" w:rsidP="00073E68">
            <w:pPr>
              <w:shd w:val="clear" w:color="auto" w:fill="FFFFFF"/>
              <w:spacing w:line="285" w:lineRule="atLeast"/>
              <w:jc w:val="left"/>
              <w:rPr>
                <w:rFonts w:ascii="Consolas" w:eastAsia="Times New Roman" w:hAnsi="Consolas" w:cs="Times New Roman"/>
                <w:color w:val="000000"/>
                <w:sz w:val="21"/>
                <w:szCs w:val="21"/>
              </w:rPr>
            </w:pPr>
            <w:r w:rsidRPr="00073E68">
              <w:rPr>
                <w:rFonts w:ascii="Consolas" w:eastAsia="Times New Roman" w:hAnsi="Consolas" w:cs="Times New Roman"/>
                <w:color w:val="AF00DB"/>
                <w:sz w:val="21"/>
                <w:szCs w:val="21"/>
              </w:rPr>
              <w:t>local</w:t>
            </w:r>
            <w:r w:rsidRPr="00073E68">
              <w:rPr>
                <w:rFonts w:ascii="Consolas" w:eastAsia="Times New Roman" w:hAnsi="Consolas" w:cs="Times New Roman"/>
                <w:color w:val="000000"/>
                <w:sz w:val="21"/>
                <w:szCs w:val="21"/>
              </w:rPr>
              <w:t xml:space="preserve"> </w:t>
            </w:r>
            <w:r w:rsidRPr="00073E68">
              <w:rPr>
                <w:rFonts w:ascii="Consolas" w:eastAsia="Times New Roman" w:hAnsi="Consolas" w:cs="Times New Roman"/>
                <w:color w:val="AF00DB"/>
                <w:sz w:val="21"/>
                <w:szCs w:val="21"/>
              </w:rPr>
              <w:t>procedure</w:t>
            </w:r>
            <w:r w:rsidRPr="00073E68">
              <w:rPr>
                <w:rFonts w:ascii="Consolas" w:eastAsia="Times New Roman" w:hAnsi="Consolas" w:cs="Times New Roman"/>
                <w:color w:val="000000"/>
                <w:sz w:val="21"/>
                <w:szCs w:val="21"/>
              </w:rPr>
              <w:t xml:space="preserve"> </w:t>
            </w:r>
            <w:proofErr w:type="spellStart"/>
            <w:proofErr w:type="gramStart"/>
            <w:r w:rsidRPr="00073E68">
              <w:rPr>
                <w:rFonts w:ascii="Consolas" w:eastAsia="Times New Roman" w:hAnsi="Consolas" w:cs="Times New Roman"/>
                <w:color w:val="000000"/>
                <w:sz w:val="21"/>
                <w:szCs w:val="21"/>
              </w:rPr>
              <w:t>TestOnRelease</w:t>
            </w:r>
            <w:proofErr w:type="spellEnd"/>
            <w:r w:rsidRPr="00073E68">
              <w:rPr>
                <w:rFonts w:ascii="Consolas" w:eastAsia="Times New Roman" w:hAnsi="Consolas" w:cs="Times New Roman"/>
                <w:color w:val="0000FF"/>
                <w:sz w:val="21"/>
                <w:szCs w:val="21"/>
              </w:rPr>
              <w:t>(</w:t>
            </w:r>
            <w:proofErr w:type="gramEnd"/>
            <w:r w:rsidRPr="00073E68">
              <w:rPr>
                <w:rFonts w:ascii="Consolas" w:eastAsia="Times New Roman" w:hAnsi="Consolas" w:cs="Times New Roman"/>
                <w:color w:val="0000FF"/>
                <w:sz w:val="21"/>
                <w:szCs w:val="21"/>
              </w:rPr>
              <w:t>)</w:t>
            </w:r>
          </w:p>
          <w:p w14:paraId="6CBB0687" w14:textId="2BC795A5" w:rsidR="00073E68" w:rsidRPr="00073E68" w:rsidRDefault="00073E68" w:rsidP="00073E68">
            <w:pPr>
              <w:shd w:val="clear" w:color="auto" w:fill="FFFFFF"/>
              <w:spacing w:line="285" w:lineRule="atLeast"/>
              <w:jc w:val="left"/>
              <w:rPr>
                <w:rFonts w:ascii="Consolas" w:eastAsia="Times New Roman" w:hAnsi="Consolas" w:cs="Times New Roman"/>
                <w:color w:val="000000"/>
                <w:sz w:val="21"/>
                <w:szCs w:val="21"/>
              </w:rPr>
            </w:pPr>
            <w:r w:rsidRPr="00073E68">
              <w:rPr>
                <w:rFonts w:ascii="Consolas" w:eastAsia="Times New Roman" w:hAnsi="Consolas" w:cs="Times New Roman"/>
                <w:color w:val="AF00DB"/>
                <w:sz w:val="21"/>
                <w:szCs w:val="21"/>
              </w:rPr>
              <w:t>begin</w:t>
            </w:r>
          </w:p>
          <w:p w14:paraId="5DF64F05" w14:textId="6BC057B6" w:rsidR="00073E68" w:rsidRPr="00073E68" w:rsidRDefault="00073E68" w:rsidP="00073E68">
            <w:pPr>
              <w:shd w:val="clear" w:color="auto" w:fill="FFFFFF"/>
              <w:spacing w:line="285" w:lineRule="atLeast"/>
              <w:jc w:val="left"/>
              <w:rPr>
                <w:rFonts w:ascii="Consolas" w:eastAsia="Times New Roman" w:hAnsi="Consolas" w:cs="Times New Roman"/>
                <w:color w:val="000000"/>
                <w:sz w:val="21"/>
                <w:szCs w:val="21"/>
              </w:rPr>
            </w:pPr>
            <w:r w:rsidRPr="00073E68">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073E68">
              <w:rPr>
                <w:rFonts w:ascii="Consolas" w:eastAsia="Times New Roman" w:hAnsi="Consolas" w:cs="Times New Roman"/>
                <w:color w:val="AF00DB"/>
                <w:sz w:val="21"/>
                <w:szCs w:val="21"/>
              </w:rPr>
              <w:t>if</w:t>
            </w:r>
            <w:r w:rsidRPr="00073E68">
              <w:rPr>
                <w:rFonts w:ascii="Consolas" w:eastAsia="Times New Roman" w:hAnsi="Consolas" w:cs="Times New Roman"/>
                <w:color w:val="000000"/>
                <w:sz w:val="21"/>
                <w:szCs w:val="21"/>
              </w:rPr>
              <w:t xml:space="preserve"> Status &lt;&gt; </w:t>
            </w:r>
            <w:proofErr w:type="gramStart"/>
            <w:r w:rsidRPr="00073E68">
              <w:rPr>
                <w:rFonts w:ascii="Consolas" w:eastAsia="Times New Roman" w:hAnsi="Consolas" w:cs="Times New Roman"/>
                <w:color w:val="000000"/>
                <w:sz w:val="21"/>
                <w:szCs w:val="21"/>
              </w:rPr>
              <w:t>Status::</w:t>
            </w:r>
            <w:proofErr w:type="gramEnd"/>
            <w:r w:rsidRPr="00073E68">
              <w:rPr>
                <w:rFonts w:ascii="Consolas" w:eastAsia="Times New Roman" w:hAnsi="Consolas" w:cs="Times New Roman"/>
                <w:color w:val="000000"/>
                <w:sz w:val="21"/>
                <w:szCs w:val="21"/>
              </w:rPr>
              <w:t xml:space="preserve">Released </w:t>
            </w:r>
            <w:r w:rsidRPr="00073E68">
              <w:rPr>
                <w:rFonts w:ascii="Consolas" w:eastAsia="Times New Roman" w:hAnsi="Consolas" w:cs="Times New Roman"/>
                <w:color w:val="AF00DB"/>
                <w:sz w:val="21"/>
                <w:szCs w:val="21"/>
              </w:rPr>
              <w:t>then</w:t>
            </w:r>
          </w:p>
          <w:p w14:paraId="4D4254E6" w14:textId="1B9E07C6" w:rsidR="00073E68" w:rsidRPr="00073E68" w:rsidRDefault="00073E68" w:rsidP="00073E68">
            <w:pPr>
              <w:shd w:val="clear" w:color="auto" w:fill="FFFFFF"/>
              <w:spacing w:line="285" w:lineRule="atLeast"/>
              <w:jc w:val="left"/>
              <w:rPr>
                <w:rFonts w:ascii="Consolas" w:eastAsia="Times New Roman" w:hAnsi="Consolas" w:cs="Times New Roman"/>
                <w:color w:val="000000"/>
                <w:sz w:val="21"/>
                <w:szCs w:val="21"/>
              </w:rPr>
            </w:pPr>
            <w:r w:rsidRPr="00073E68">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gramStart"/>
            <w:r w:rsidRPr="00073E68">
              <w:rPr>
                <w:rFonts w:ascii="Consolas" w:eastAsia="Times New Roman" w:hAnsi="Consolas" w:cs="Times New Roman"/>
                <w:color w:val="AF00DB"/>
                <w:sz w:val="21"/>
                <w:szCs w:val="21"/>
              </w:rPr>
              <w:t>exit</w:t>
            </w:r>
            <w:r w:rsidRPr="00073E68">
              <w:rPr>
                <w:rFonts w:ascii="Consolas" w:eastAsia="Times New Roman" w:hAnsi="Consolas" w:cs="Times New Roman"/>
                <w:color w:val="000000"/>
                <w:sz w:val="21"/>
                <w:szCs w:val="21"/>
              </w:rPr>
              <w:t>;</w:t>
            </w:r>
            <w:proofErr w:type="gramEnd"/>
          </w:p>
          <w:p w14:paraId="04BFCC7B" w14:textId="189CF9FE" w:rsidR="00073E68" w:rsidRPr="00073E68" w:rsidRDefault="00073E68" w:rsidP="00073E68">
            <w:pPr>
              <w:shd w:val="clear" w:color="auto" w:fill="FFFFFF"/>
              <w:spacing w:line="285" w:lineRule="atLeast"/>
              <w:jc w:val="left"/>
              <w:rPr>
                <w:rFonts w:ascii="Consolas" w:eastAsia="Times New Roman" w:hAnsi="Consolas" w:cs="Times New Roman"/>
                <w:color w:val="000000"/>
                <w:sz w:val="21"/>
                <w:szCs w:val="21"/>
              </w:rPr>
            </w:pPr>
            <w:r w:rsidRPr="00073E68">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gramStart"/>
            <w:r w:rsidRPr="00073E68">
              <w:rPr>
                <w:rFonts w:ascii="Consolas" w:eastAsia="Times New Roman" w:hAnsi="Consolas" w:cs="Times New Roman"/>
                <w:color w:val="0000FF"/>
                <w:sz w:val="21"/>
                <w:szCs w:val="21"/>
              </w:rPr>
              <w:t>TestField(</w:t>
            </w:r>
            <w:proofErr w:type="gramEnd"/>
            <w:r w:rsidRPr="00073E68">
              <w:rPr>
                <w:rFonts w:ascii="Consolas" w:eastAsia="Times New Roman" w:hAnsi="Consolas" w:cs="Times New Roman"/>
                <w:color w:val="000000"/>
                <w:sz w:val="21"/>
                <w:szCs w:val="21"/>
              </w:rPr>
              <w:t>"Customer No."</w:t>
            </w:r>
            <w:r w:rsidRPr="00073E68">
              <w:rPr>
                <w:rFonts w:ascii="Consolas" w:eastAsia="Times New Roman" w:hAnsi="Consolas" w:cs="Times New Roman"/>
                <w:color w:val="0000FF"/>
                <w:sz w:val="21"/>
                <w:szCs w:val="21"/>
              </w:rPr>
              <w:t>)</w:t>
            </w:r>
            <w:r w:rsidRPr="00073E68">
              <w:rPr>
                <w:rFonts w:ascii="Consolas" w:eastAsia="Times New Roman" w:hAnsi="Consolas" w:cs="Times New Roman"/>
                <w:color w:val="000000"/>
                <w:sz w:val="21"/>
                <w:szCs w:val="21"/>
              </w:rPr>
              <w:t>;</w:t>
            </w:r>
          </w:p>
          <w:p w14:paraId="4D1444C1" w14:textId="06E569CB" w:rsidR="00073E68" w:rsidRPr="00073E68" w:rsidRDefault="00073E68" w:rsidP="00073E68">
            <w:pPr>
              <w:shd w:val="clear" w:color="auto" w:fill="FFFFFF"/>
              <w:spacing w:line="285" w:lineRule="atLeast"/>
              <w:jc w:val="left"/>
              <w:rPr>
                <w:rFonts w:ascii="Consolas" w:eastAsia="Times New Roman" w:hAnsi="Consolas" w:cs="Times New Roman"/>
                <w:color w:val="000000"/>
                <w:sz w:val="21"/>
                <w:szCs w:val="21"/>
              </w:rPr>
            </w:pPr>
            <w:r w:rsidRPr="00073E68">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073E68">
              <w:rPr>
                <w:rFonts w:ascii="Consolas" w:eastAsia="Times New Roman" w:hAnsi="Consolas" w:cs="Times New Roman"/>
                <w:color w:val="000000"/>
                <w:sz w:val="21"/>
                <w:szCs w:val="21"/>
              </w:rPr>
              <w:t>"Last Released Date</w:t>
            </w:r>
            <w:proofErr w:type="gramStart"/>
            <w:r w:rsidRPr="00073E68">
              <w:rPr>
                <w:rFonts w:ascii="Consolas" w:eastAsia="Times New Roman" w:hAnsi="Consolas" w:cs="Times New Roman"/>
                <w:color w:val="000000"/>
                <w:sz w:val="21"/>
                <w:szCs w:val="21"/>
              </w:rPr>
              <w:t>"</w:t>
            </w:r>
            <w:r w:rsidRPr="00073E68">
              <w:rPr>
                <w:rFonts w:ascii="Consolas" w:eastAsia="Times New Roman" w:hAnsi="Consolas" w:cs="Times New Roman"/>
                <w:color w:val="0000FF"/>
                <w:sz w:val="21"/>
                <w:szCs w:val="21"/>
              </w:rPr>
              <w:t xml:space="preserve"> :</w:t>
            </w:r>
            <w:proofErr w:type="gramEnd"/>
            <w:r w:rsidRPr="00073E68">
              <w:rPr>
                <w:rFonts w:ascii="Consolas" w:eastAsia="Times New Roman" w:hAnsi="Consolas" w:cs="Times New Roman"/>
                <w:color w:val="0000FF"/>
                <w:sz w:val="21"/>
                <w:szCs w:val="21"/>
              </w:rPr>
              <w:t xml:space="preserve">= </w:t>
            </w:r>
            <w:proofErr w:type="spellStart"/>
            <w:r w:rsidRPr="00073E68">
              <w:rPr>
                <w:rFonts w:ascii="Consolas" w:eastAsia="Times New Roman" w:hAnsi="Consolas" w:cs="Times New Roman"/>
                <w:color w:val="000000"/>
                <w:sz w:val="21"/>
                <w:szCs w:val="21"/>
              </w:rPr>
              <w:t>CurrentDateTime</w:t>
            </w:r>
            <w:proofErr w:type="spellEnd"/>
            <w:r w:rsidRPr="00073E68">
              <w:rPr>
                <w:rFonts w:ascii="Consolas" w:eastAsia="Times New Roman" w:hAnsi="Consolas" w:cs="Times New Roman"/>
                <w:color w:val="000000"/>
                <w:sz w:val="21"/>
                <w:szCs w:val="21"/>
              </w:rPr>
              <w:t>;</w:t>
            </w:r>
          </w:p>
          <w:p w14:paraId="1D9E7130" w14:textId="2A1839CF" w:rsidR="00073E68" w:rsidRPr="00073E68" w:rsidRDefault="00073E68" w:rsidP="00073E68">
            <w:pPr>
              <w:shd w:val="clear" w:color="auto" w:fill="FFFFFF"/>
              <w:spacing w:line="285" w:lineRule="atLeast"/>
              <w:jc w:val="left"/>
              <w:rPr>
                <w:rFonts w:ascii="Consolas" w:eastAsia="Times New Roman" w:hAnsi="Consolas" w:cs="Times New Roman"/>
                <w:color w:val="000000"/>
                <w:sz w:val="21"/>
                <w:szCs w:val="21"/>
              </w:rPr>
            </w:pPr>
            <w:proofErr w:type="gramStart"/>
            <w:r w:rsidRPr="00073E68">
              <w:rPr>
                <w:rFonts w:ascii="Consolas" w:eastAsia="Times New Roman" w:hAnsi="Consolas" w:cs="Times New Roman"/>
                <w:color w:val="AF00DB"/>
                <w:sz w:val="21"/>
                <w:szCs w:val="21"/>
              </w:rPr>
              <w:t>end</w:t>
            </w:r>
            <w:r w:rsidRPr="00073E68">
              <w:rPr>
                <w:rFonts w:ascii="Consolas" w:eastAsia="Times New Roman" w:hAnsi="Consolas" w:cs="Times New Roman"/>
                <w:color w:val="000000"/>
                <w:sz w:val="21"/>
                <w:szCs w:val="21"/>
              </w:rPr>
              <w:t>;</w:t>
            </w:r>
            <w:proofErr w:type="gramEnd"/>
          </w:p>
          <w:p w14:paraId="5A22A396" w14:textId="77777777" w:rsidR="00FE7F57" w:rsidRPr="00912D7E" w:rsidRDefault="00FE7F57"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2BF85625" w14:textId="2ADB44B4" w:rsidR="00FE7F57" w:rsidRDefault="00FE7F57" w:rsidP="00FE7F57">
      <w:pPr>
        <w:rPr>
          <w:rFonts w:ascii="Bahnschrift Condensed" w:eastAsiaTheme="majorEastAsia" w:hAnsi="Bahnschrift Condensed" w:cstheme="majorBidi"/>
          <w:smallCaps/>
          <w:spacing w:val="40"/>
          <w:sz w:val="28"/>
          <w:szCs w:val="26"/>
        </w:rPr>
      </w:pPr>
    </w:p>
    <w:p w14:paraId="228CB304" w14:textId="6DDE7D81" w:rsidR="00973792" w:rsidRPr="001A244F" w:rsidRDefault="00973792" w:rsidP="00973792">
      <w:pPr>
        <w:pStyle w:val="Heading2"/>
      </w:pPr>
      <w:proofErr w:type="spellStart"/>
      <w:r>
        <w:t>Calcfields</w:t>
      </w:r>
      <w:proofErr w:type="spellEnd"/>
    </w:p>
    <w:p w14:paraId="38E77553" w14:textId="44FC147A" w:rsidR="00973792" w:rsidRDefault="00973792" w:rsidP="00973792">
      <w:r>
        <w:t xml:space="preserve">As you know it is possible to add </w:t>
      </w:r>
      <w:r w:rsidR="006E5460">
        <w:t xml:space="preserve">a </w:t>
      </w:r>
      <w:r>
        <w:t>special type of field -</w:t>
      </w:r>
      <w:r w:rsidR="006E5460">
        <w:t xml:space="preserve"> </w:t>
      </w:r>
      <w:proofErr w:type="spellStart"/>
      <w:r w:rsidRPr="006E5460">
        <w:rPr>
          <w:b/>
        </w:rPr>
        <w:t>FlowField</w:t>
      </w:r>
      <w:proofErr w:type="spellEnd"/>
      <w:r>
        <w:t xml:space="preserve">. </w:t>
      </w:r>
      <w:r w:rsidR="006E5460">
        <w:t xml:space="preserve"> The field shows the values from different </w:t>
      </w:r>
      <w:proofErr w:type="gramStart"/>
      <w:r w:rsidR="006E5460">
        <w:t>tables</w:t>
      </w:r>
      <w:proofErr w:type="gramEnd"/>
      <w:r w:rsidR="006E5460">
        <w:t xml:space="preserve"> for example </w:t>
      </w:r>
      <w:r w:rsidR="006E5460" w:rsidRPr="00CA3A77">
        <w:rPr>
          <w:b/>
        </w:rPr>
        <w:t>Customer Name</w:t>
      </w:r>
      <w:r w:rsidR="006E5460">
        <w:t xml:space="preserve"> based on the chosen </w:t>
      </w:r>
      <w:r w:rsidR="006E5460" w:rsidRPr="00CA3A77">
        <w:rPr>
          <w:b/>
        </w:rPr>
        <w:t xml:space="preserve">Customer </w:t>
      </w:r>
      <w:r w:rsidR="00CA3A77">
        <w:rPr>
          <w:b/>
        </w:rPr>
        <w:t>Number</w:t>
      </w:r>
      <w:r w:rsidR="006E5460">
        <w:t>.</w:t>
      </w:r>
      <w:r w:rsidR="00CA3A77">
        <w:t xml:space="preserve"> However, it is not recalculated automatically when the value is typed on the page.</w:t>
      </w:r>
    </w:p>
    <w:p w14:paraId="15AA5D9F" w14:textId="5A052C84" w:rsidR="00CA3A77" w:rsidRDefault="00CA3A77" w:rsidP="00973792">
      <w:r>
        <w:t xml:space="preserve">To do so it is needed to use the method </w:t>
      </w:r>
      <w:proofErr w:type="spellStart"/>
      <w:proofErr w:type="gramStart"/>
      <w:r w:rsidRPr="00CA3A77">
        <w:rPr>
          <w:b/>
        </w:rPr>
        <w:t>CalcFields</w:t>
      </w:r>
      <w:proofErr w:type="spellEnd"/>
      <w:r w:rsidRPr="00CA3A77">
        <w:rPr>
          <w:b/>
        </w:rPr>
        <w:t>(</w:t>
      </w:r>
      <w:proofErr w:type="gramEnd"/>
      <w:r w:rsidRPr="00CA3A77">
        <w:rPr>
          <w:b/>
        </w:rPr>
        <w:t>)</w:t>
      </w:r>
      <w:r>
        <w:t xml:space="preserve"> during the validation of the field.</w:t>
      </w:r>
    </w:p>
    <w:p w14:paraId="21DBE1E5" w14:textId="41C029F7" w:rsidR="00862BAA" w:rsidRPr="001A244F" w:rsidRDefault="00862BAA" w:rsidP="00862BAA">
      <w:pPr>
        <w:pStyle w:val="Heading2"/>
      </w:pPr>
      <w:proofErr w:type="spellStart"/>
      <w:r>
        <w:t>DrillDown</w:t>
      </w:r>
      <w:proofErr w:type="spellEnd"/>
      <w:r>
        <w:t xml:space="preserve"> property on the Page Field</w:t>
      </w:r>
    </w:p>
    <w:p w14:paraId="40E3DFA9" w14:textId="705E9D99" w:rsidR="00862BAA" w:rsidRPr="00FE7F57" w:rsidRDefault="00862BAA" w:rsidP="00862BAA">
      <w:pPr>
        <w:rPr>
          <w:rFonts w:ascii="Bahnschrift Condensed" w:eastAsiaTheme="majorEastAsia" w:hAnsi="Bahnschrift Condensed" w:cstheme="majorBidi"/>
          <w:smallCaps/>
          <w:spacing w:val="40"/>
          <w:sz w:val="28"/>
          <w:szCs w:val="26"/>
        </w:rPr>
      </w:pPr>
      <w:r>
        <w:t xml:space="preserve">When you define </w:t>
      </w:r>
      <w:r w:rsidR="00FE753E">
        <w:t xml:space="preserve">the </w:t>
      </w:r>
      <w:proofErr w:type="spellStart"/>
      <w:r w:rsidR="007075A9">
        <w:t>FlowField</w:t>
      </w:r>
      <w:proofErr w:type="spellEnd"/>
      <w:r w:rsidR="007075A9">
        <w:t xml:space="preserve"> field it is visible on the page </w:t>
      </w:r>
      <w:r w:rsidR="00FB213A">
        <w:t>as a hover to the data that is presenting for example to show the Customer List with the Customer which is defined in the Customer Name field.</w:t>
      </w:r>
    </w:p>
    <w:p w14:paraId="1389A06B" w14:textId="04729EC3" w:rsidR="00862BAA" w:rsidRDefault="00DF7797" w:rsidP="00DF7797">
      <w:pPr>
        <w:jc w:val="right"/>
        <w:rPr>
          <w:rFonts w:ascii="Bahnschrift Condensed" w:eastAsiaTheme="majorEastAsia" w:hAnsi="Bahnschrift Condensed" w:cstheme="majorBidi"/>
          <w:smallCaps/>
          <w:spacing w:val="40"/>
          <w:sz w:val="28"/>
          <w:szCs w:val="26"/>
        </w:rPr>
      </w:pPr>
      <w:r w:rsidRPr="00DF7797">
        <w:rPr>
          <w:rFonts w:ascii="Bahnschrift Condensed" w:eastAsiaTheme="majorEastAsia" w:hAnsi="Bahnschrift Condensed" w:cstheme="majorBidi"/>
          <w:smallCaps/>
          <w:noProof/>
          <w:spacing w:val="40"/>
          <w:sz w:val="28"/>
          <w:szCs w:val="26"/>
        </w:rPr>
        <w:drawing>
          <wp:inline distT="0" distB="0" distL="0" distR="0" wp14:anchorId="60184779" wp14:editId="17B13608">
            <wp:extent cx="4212570" cy="17716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29049" cy="1778581"/>
                    </a:xfrm>
                    <a:prstGeom prst="rect">
                      <a:avLst/>
                    </a:prstGeom>
                  </pic:spPr>
                </pic:pic>
              </a:graphicData>
            </a:graphic>
          </wp:inline>
        </w:drawing>
      </w:r>
    </w:p>
    <w:p w14:paraId="3C4147C0" w14:textId="12D8D4CE" w:rsidR="00DF7797" w:rsidRDefault="00DF7797" w:rsidP="00DF7797">
      <w:r>
        <w:t xml:space="preserve">Not always needed that the field should send users to </w:t>
      </w:r>
      <w:r w:rsidR="000318B9">
        <w:t>a</w:t>
      </w:r>
      <w:r>
        <w:t xml:space="preserve"> different record. In such cases on the </w:t>
      </w:r>
      <w:r w:rsidR="000318B9">
        <w:t xml:space="preserve">page field, you can add the property </w:t>
      </w:r>
      <w:proofErr w:type="spellStart"/>
      <w:r w:rsidR="000318B9" w:rsidRPr="000318B9">
        <w:rPr>
          <w:b/>
        </w:rPr>
        <w:t>DrillDown</w:t>
      </w:r>
      <w:proofErr w:type="spellEnd"/>
      <w:r w:rsidR="000318B9">
        <w:t xml:space="preserve"> and set it </w:t>
      </w:r>
      <w:proofErr w:type="gramStart"/>
      <w:r w:rsidR="000318B9">
        <w:t>to</w:t>
      </w:r>
      <w:proofErr w:type="gramEnd"/>
      <w:r w:rsidR="000318B9">
        <w:t xml:space="preserve"> </w:t>
      </w:r>
      <w:r w:rsidR="000318B9" w:rsidRPr="00BA45F5">
        <w:rPr>
          <w:b/>
        </w:rPr>
        <w:t>false</w:t>
      </w:r>
      <w:r w:rsidR="000318B9">
        <w:t>.</w:t>
      </w:r>
    </w:p>
    <w:p w14:paraId="236899FC" w14:textId="5C7A4B13" w:rsidR="00BA45F5" w:rsidRPr="00FE7F57" w:rsidRDefault="00BA45F5" w:rsidP="00BA45F5">
      <w:pPr>
        <w:jc w:val="right"/>
        <w:rPr>
          <w:rFonts w:ascii="Bahnschrift Condensed" w:eastAsiaTheme="majorEastAsia" w:hAnsi="Bahnschrift Condensed" w:cstheme="majorBidi"/>
          <w:smallCaps/>
          <w:spacing w:val="40"/>
          <w:sz w:val="28"/>
          <w:szCs w:val="26"/>
        </w:rPr>
      </w:pPr>
      <w:r w:rsidRPr="00BA45F5">
        <w:rPr>
          <w:rFonts w:ascii="Bahnschrift Condensed" w:eastAsiaTheme="majorEastAsia" w:hAnsi="Bahnschrift Condensed" w:cstheme="majorBidi"/>
          <w:smallCaps/>
          <w:noProof/>
          <w:spacing w:val="40"/>
          <w:sz w:val="28"/>
          <w:szCs w:val="26"/>
        </w:rPr>
        <w:lastRenderedPageBreak/>
        <w:drawing>
          <wp:inline distT="0" distB="0" distL="0" distR="0" wp14:anchorId="5A9F0BAA" wp14:editId="2230920A">
            <wp:extent cx="4207510" cy="170006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15591" cy="1703330"/>
                    </a:xfrm>
                    <a:prstGeom prst="rect">
                      <a:avLst/>
                    </a:prstGeom>
                  </pic:spPr>
                </pic:pic>
              </a:graphicData>
            </a:graphic>
          </wp:inline>
        </w:drawing>
      </w:r>
    </w:p>
    <w:p w14:paraId="2796AA46" w14:textId="1D14D66D" w:rsidR="00B669BA" w:rsidRPr="001A244F" w:rsidRDefault="00B669BA" w:rsidP="00B669BA">
      <w:pPr>
        <w:pStyle w:val="Heading2"/>
      </w:pPr>
      <w:r w:rsidRPr="00E016E8">
        <w:rPr>
          <w:rStyle w:val="BalloonTextChar"/>
          <w:noProof/>
        </w:rPr>
        <w:drawing>
          <wp:inline distT="0" distB="0" distL="0" distR="0" wp14:anchorId="43856F31" wp14:editId="71079559">
            <wp:extent cx="267618" cy="267618"/>
            <wp:effectExtent l="0" t="0" r="0" b="0"/>
            <wp:docPr id="238" name="Graphic 238"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w:t>
      </w:r>
      <w:r w:rsidR="00BA0F4B">
        <w:t>Add Customer Name to the Bonus Card and List</w:t>
      </w:r>
    </w:p>
    <w:p w14:paraId="5A0EFCF2" w14:textId="615391DF" w:rsidR="00B669BA" w:rsidRDefault="00B669BA" w:rsidP="00B669BA">
      <w:pPr>
        <w:spacing w:line="480" w:lineRule="auto"/>
        <w:jc w:val="left"/>
      </w:pPr>
      <w:r>
        <w:t>The system architect would like</w:t>
      </w:r>
      <w:r w:rsidR="00BA0F4B">
        <w:t xml:space="preserve"> to</w:t>
      </w:r>
      <w:r>
        <w:t xml:space="preserve"> </w:t>
      </w:r>
      <w:r w:rsidR="00BA0F4B">
        <w:t xml:space="preserve">see on the </w:t>
      </w:r>
      <w:r w:rsidR="00BA0F4B" w:rsidRPr="00BA0F4B">
        <w:rPr>
          <w:b/>
        </w:rPr>
        <w:t>Bonus List</w:t>
      </w:r>
      <w:r w:rsidR="00BA0F4B">
        <w:t xml:space="preserve"> and </w:t>
      </w:r>
      <w:r w:rsidR="00BA0F4B" w:rsidRPr="00BA0F4B">
        <w:rPr>
          <w:b/>
        </w:rPr>
        <w:t>Bonus Card</w:t>
      </w:r>
      <w:r w:rsidR="00BA0F4B">
        <w:t xml:space="preserve"> the </w:t>
      </w:r>
      <w:r w:rsidR="00BA0F4B" w:rsidRPr="00BA0F4B">
        <w:rPr>
          <w:b/>
        </w:rPr>
        <w:t>Customer Name</w:t>
      </w:r>
      <w:r>
        <w:t>.</w:t>
      </w:r>
    </w:p>
    <w:p w14:paraId="0C0AAEA0" w14:textId="138080FA" w:rsidR="00B669BA" w:rsidRDefault="00B669BA" w:rsidP="0049369E">
      <w:pPr>
        <w:pStyle w:val="ListParagraph"/>
        <w:numPr>
          <w:ilvl w:val="0"/>
          <w:numId w:val="45"/>
        </w:numPr>
        <w:spacing w:line="480" w:lineRule="auto"/>
      </w:pPr>
      <w:r>
        <w:t xml:space="preserve">Open a file </w:t>
      </w:r>
      <w:r w:rsidRPr="00B358CB">
        <w:rPr>
          <w:b/>
        </w:rPr>
        <w:t>BonusHeader.Table.al</w:t>
      </w:r>
      <w:r>
        <w:t xml:space="preserve"> and add a new field </w:t>
      </w:r>
      <w:r w:rsidR="00BA0F4B">
        <w:rPr>
          <w:b/>
        </w:rPr>
        <w:t>Customer Name</w:t>
      </w:r>
      <w:r w:rsidRPr="00B716D7">
        <w:t xml:space="preserve">. </w:t>
      </w:r>
      <w:r>
        <w:t>The f</w:t>
      </w:r>
      <w:r w:rsidRPr="00B716D7">
        <w:t>ield</w:t>
      </w:r>
      <w:r>
        <w:t xml:space="preserve"> should not be editable and should be </w:t>
      </w:r>
      <w:r w:rsidR="00EF16F8">
        <w:t>the same type and length as in the Customer table.</w:t>
      </w:r>
      <w:r w:rsidR="008316AF">
        <w:t xml:space="preserve"> It should be a </w:t>
      </w:r>
      <w:proofErr w:type="spellStart"/>
      <w:r w:rsidR="008316AF">
        <w:t>FlowField</w:t>
      </w:r>
      <w:proofErr w:type="spellEnd"/>
      <w:r w:rsidR="008316AF">
        <w:t xml:space="preserve"> that shows the chosen </w:t>
      </w:r>
      <w:proofErr w:type="gramStart"/>
      <w:r w:rsidR="008316AF">
        <w:t>customer</w:t>
      </w:r>
      <w:proofErr w:type="gramEnd"/>
      <w:r w:rsidR="008316AF">
        <w:t xml:space="preserve"> name based on </w:t>
      </w:r>
      <w:r w:rsidR="008316AF" w:rsidRPr="008316AF">
        <w:rPr>
          <w:b/>
        </w:rPr>
        <w:t xml:space="preserve">Customer No. </w:t>
      </w:r>
      <w:r w:rsidR="008316AF">
        <w:t>field</w:t>
      </w:r>
    </w:p>
    <w:p w14:paraId="26A4D08F" w14:textId="20768CCA" w:rsidR="00803086" w:rsidRDefault="00EF16F8" w:rsidP="00EF16F8">
      <w:pPr>
        <w:pStyle w:val="ListParagraph"/>
        <w:rPr>
          <w:i/>
          <w:sz w:val="20"/>
        </w:rPr>
      </w:pPr>
      <w:r>
        <w:rPr>
          <w:noProof/>
        </w:rPr>
        <w:drawing>
          <wp:inline distT="0" distB="0" distL="0" distR="0" wp14:anchorId="73F819AE" wp14:editId="0FFE148F">
            <wp:extent cx="263525" cy="263525"/>
            <wp:effectExtent l="0" t="0" r="3175" b="3175"/>
            <wp:docPr id="240" name="Picture 24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BB1E11">
        <w:rPr>
          <w:rFonts w:ascii="Bahnschrift Condensed" w:eastAsiaTheme="majorEastAsia" w:hAnsi="Bahnschrift Condensed" w:cstheme="majorBidi"/>
          <w:smallCaps/>
          <w:spacing w:val="40"/>
          <w:sz w:val="32"/>
          <w:szCs w:val="26"/>
        </w:rPr>
        <w:cr/>
      </w:r>
      <w:r w:rsidR="00803086">
        <w:rPr>
          <w:i/>
          <w:sz w:val="20"/>
        </w:rPr>
        <w:t xml:space="preserve">To see the table </w:t>
      </w:r>
      <w:proofErr w:type="gramStart"/>
      <w:r w:rsidR="00803086">
        <w:rPr>
          <w:i/>
          <w:sz w:val="20"/>
        </w:rPr>
        <w:t>definition</w:t>
      </w:r>
      <w:proofErr w:type="gramEnd"/>
      <w:r w:rsidR="00803086">
        <w:rPr>
          <w:i/>
          <w:sz w:val="20"/>
        </w:rPr>
        <w:t xml:space="preserve"> you can for example find and variable or table in the table definition and click F12 to see the code in the object. In your solution, you can try it by going to Customer No. field and </w:t>
      </w:r>
      <w:proofErr w:type="gramStart"/>
      <w:r w:rsidR="00803086">
        <w:rPr>
          <w:i/>
          <w:sz w:val="20"/>
        </w:rPr>
        <w:t>see</w:t>
      </w:r>
      <w:proofErr w:type="gramEnd"/>
      <w:r w:rsidR="00803086">
        <w:rPr>
          <w:i/>
          <w:sz w:val="20"/>
        </w:rPr>
        <w:t xml:space="preserve"> Customer table code.</w:t>
      </w:r>
    </w:p>
    <w:p w14:paraId="7F03EB55" w14:textId="69394909" w:rsidR="00175856" w:rsidRDefault="00175856" w:rsidP="00EF16F8">
      <w:pPr>
        <w:pStyle w:val="ListParagraph"/>
        <w:rPr>
          <w:i/>
          <w:sz w:val="20"/>
        </w:rPr>
      </w:pPr>
      <w:r>
        <w:rPr>
          <w:i/>
          <w:sz w:val="20"/>
        </w:rPr>
        <w:t>In this case, the Customer Name is a Text field with a length of 100 characters.</w:t>
      </w:r>
    </w:p>
    <w:p w14:paraId="668AC017" w14:textId="0E8B92FE" w:rsidR="00EF16F8" w:rsidRPr="00BB1E11" w:rsidRDefault="00803086" w:rsidP="00803086">
      <w:pPr>
        <w:pStyle w:val="ListParagraph"/>
        <w:jc w:val="right"/>
        <w:rPr>
          <w:i/>
          <w:sz w:val="20"/>
        </w:rPr>
      </w:pPr>
      <w:r w:rsidRPr="00803086">
        <w:rPr>
          <w:i/>
          <w:noProof/>
          <w:sz w:val="20"/>
        </w:rPr>
        <w:drawing>
          <wp:inline distT="0" distB="0" distL="0" distR="0" wp14:anchorId="1B92E4D4" wp14:editId="07E785E3">
            <wp:extent cx="4455160" cy="1380083"/>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75620" cy="1386421"/>
                    </a:xfrm>
                    <a:prstGeom prst="rect">
                      <a:avLst/>
                    </a:prstGeom>
                  </pic:spPr>
                </pic:pic>
              </a:graphicData>
            </a:graphic>
          </wp:inline>
        </w:drawing>
      </w:r>
      <w:r w:rsidR="00EF16F8">
        <w:rPr>
          <w:i/>
          <w:sz w:val="20"/>
        </w:rPr>
        <w:t xml:space="preserve"> </w:t>
      </w:r>
    </w:p>
    <w:p w14:paraId="3FDB9909" w14:textId="77777777" w:rsidR="00EF16F8" w:rsidRDefault="00EF16F8" w:rsidP="00EF16F8">
      <w:pPr>
        <w:pStyle w:val="ListParagraph"/>
        <w:spacing w:line="480" w:lineRule="auto"/>
      </w:pPr>
    </w:p>
    <w:p w14:paraId="10D9FA62" w14:textId="1F0B7F1A" w:rsidR="00B669BA" w:rsidRDefault="00B669BA" w:rsidP="0049369E">
      <w:pPr>
        <w:pStyle w:val="ListParagraph"/>
        <w:numPr>
          <w:ilvl w:val="0"/>
          <w:numId w:val="45"/>
        </w:numPr>
        <w:spacing w:line="480" w:lineRule="auto"/>
      </w:pPr>
      <w:r>
        <w:t xml:space="preserve">Add the field </w:t>
      </w:r>
      <w:r w:rsidR="00164ECE">
        <w:t>to</w:t>
      </w:r>
      <w:r>
        <w:t xml:space="preserve"> the </w:t>
      </w:r>
      <w:r w:rsidRPr="00FD3304">
        <w:rPr>
          <w:b/>
        </w:rPr>
        <w:t>Bonus Card</w:t>
      </w:r>
      <w:r>
        <w:t xml:space="preserve"> </w:t>
      </w:r>
      <w:r w:rsidR="00803086">
        <w:t xml:space="preserve">and </w:t>
      </w:r>
      <w:r w:rsidR="007A4E00">
        <w:t xml:space="preserve">the </w:t>
      </w:r>
      <w:r w:rsidR="007A4E00" w:rsidRPr="007A4E00">
        <w:rPr>
          <w:b/>
        </w:rPr>
        <w:t>Bonus List</w:t>
      </w:r>
      <w:r w:rsidR="007A4E00">
        <w:t xml:space="preserve"> page. On the </w:t>
      </w:r>
      <w:r w:rsidR="007A4E00" w:rsidRPr="007A4E00">
        <w:rPr>
          <w:b/>
        </w:rPr>
        <w:t>Bonus List</w:t>
      </w:r>
      <w:r w:rsidR="00164ECE">
        <w:rPr>
          <w:b/>
        </w:rPr>
        <w:t>,</w:t>
      </w:r>
      <w:r w:rsidR="007A4E00">
        <w:t xml:space="preserve"> it should not be possible to drill down to the customer</w:t>
      </w:r>
    </w:p>
    <w:p w14:paraId="1567354E" w14:textId="77777777" w:rsidR="00B669BA" w:rsidRPr="00FD3304" w:rsidRDefault="00B669BA"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4AF95C69" wp14:editId="5B5B0355">
            <wp:extent cx="267618" cy="267618"/>
            <wp:effectExtent l="0" t="0" r="0" b="0"/>
            <wp:docPr id="239" name="Graphic 239"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B669BA" w14:paraId="5F7684DE" w14:textId="77777777" w:rsidTr="00433212">
        <w:tc>
          <w:tcPr>
            <w:tcW w:w="8636" w:type="dxa"/>
            <w:tcBorders>
              <w:top w:val="double" w:sz="4" w:space="0" w:color="auto"/>
              <w:left w:val="double" w:sz="4" w:space="0" w:color="auto"/>
              <w:bottom w:val="double" w:sz="4" w:space="0" w:color="auto"/>
              <w:right w:val="double" w:sz="4" w:space="0" w:color="auto"/>
            </w:tcBorders>
          </w:tcPr>
          <w:p w14:paraId="3374B18D" w14:textId="77777777" w:rsidR="00B669BA" w:rsidRDefault="00B669BA" w:rsidP="00433212">
            <w:pPr>
              <w:shd w:val="clear" w:color="auto" w:fill="FFFFFF"/>
              <w:spacing w:line="285" w:lineRule="atLeast"/>
              <w:jc w:val="left"/>
              <w:rPr>
                <w:rFonts w:ascii="Consolas" w:eastAsia="Times New Roman" w:hAnsi="Consolas" w:cs="Times New Roman"/>
                <w:color w:val="000000"/>
                <w:sz w:val="21"/>
                <w:szCs w:val="21"/>
              </w:rPr>
            </w:pPr>
          </w:p>
          <w:p w14:paraId="517DD986" w14:textId="77777777" w:rsidR="00776AF6" w:rsidRDefault="00B669BA" w:rsidP="00776AF6">
            <w:pPr>
              <w:shd w:val="clear" w:color="auto" w:fill="FFFFFF"/>
              <w:spacing w:line="285" w:lineRule="atLeast"/>
              <w:jc w:val="left"/>
              <w:rPr>
                <w:rFonts w:ascii="Consolas" w:hAnsi="Consolas"/>
                <w:color w:val="000000"/>
                <w:sz w:val="21"/>
                <w:szCs w:val="21"/>
              </w:rPr>
            </w:pPr>
            <w:r w:rsidRPr="007A5E1C">
              <w:rPr>
                <w:rFonts w:ascii="Consolas" w:eastAsia="Times New Roman" w:hAnsi="Consolas" w:cs="Times New Roman"/>
                <w:color w:val="000000"/>
                <w:sz w:val="21"/>
                <w:szCs w:val="21"/>
              </w:rPr>
              <w:t> </w:t>
            </w:r>
            <w:proofErr w:type="gramStart"/>
            <w:r w:rsidR="00776AF6">
              <w:rPr>
                <w:rFonts w:ascii="Consolas" w:hAnsi="Consolas"/>
                <w:color w:val="0000FF"/>
                <w:sz w:val="21"/>
                <w:szCs w:val="21"/>
              </w:rPr>
              <w:t>field(</w:t>
            </w:r>
            <w:proofErr w:type="gramEnd"/>
            <w:r w:rsidR="00776AF6">
              <w:rPr>
                <w:rFonts w:ascii="Consolas" w:hAnsi="Consolas"/>
                <w:color w:val="098658"/>
                <w:sz w:val="21"/>
                <w:szCs w:val="21"/>
              </w:rPr>
              <w:t>7</w:t>
            </w:r>
            <w:r w:rsidR="00776AF6">
              <w:rPr>
                <w:rFonts w:ascii="Consolas" w:hAnsi="Consolas"/>
                <w:color w:val="000000"/>
                <w:sz w:val="21"/>
                <w:szCs w:val="21"/>
              </w:rPr>
              <w:t xml:space="preserve">; "Customer Name"; </w:t>
            </w:r>
            <w:r w:rsidR="00776AF6">
              <w:rPr>
                <w:rFonts w:ascii="Consolas" w:hAnsi="Consolas"/>
                <w:color w:val="0000FF"/>
                <w:sz w:val="21"/>
                <w:szCs w:val="21"/>
              </w:rPr>
              <w:t>Text</w:t>
            </w:r>
            <w:r w:rsidR="00776AF6">
              <w:rPr>
                <w:rFonts w:ascii="Consolas" w:hAnsi="Consolas"/>
                <w:color w:val="000000"/>
                <w:sz w:val="21"/>
                <w:szCs w:val="21"/>
              </w:rPr>
              <w:t>[</w:t>
            </w:r>
            <w:r w:rsidR="00776AF6">
              <w:rPr>
                <w:rFonts w:ascii="Consolas" w:hAnsi="Consolas"/>
                <w:color w:val="098658"/>
                <w:sz w:val="21"/>
                <w:szCs w:val="21"/>
              </w:rPr>
              <w:t>100</w:t>
            </w:r>
            <w:r w:rsidR="00776AF6">
              <w:rPr>
                <w:rFonts w:ascii="Consolas" w:hAnsi="Consolas"/>
                <w:color w:val="000000"/>
                <w:sz w:val="21"/>
                <w:szCs w:val="21"/>
              </w:rPr>
              <w:t>]</w:t>
            </w:r>
            <w:r w:rsidR="00776AF6">
              <w:rPr>
                <w:rFonts w:ascii="Consolas" w:hAnsi="Consolas"/>
                <w:color w:val="0000FF"/>
                <w:sz w:val="21"/>
                <w:szCs w:val="21"/>
              </w:rPr>
              <w:t>)</w:t>
            </w:r>
          </w:p>
          <w:p w14:paraId="640EC17E" w14:textId="2CB333C8" w:rsidR="00776AF6" w:rsidRDefault="00776AF6" w:rsidP="00776AF6">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521FA7B" w14:textId="47035102" w:rsidR="00776AF6" w:rsidRDefault="00776AF6" w:rsidP="00776AF6">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Caption = </w:t>
            </w:r>
            <w:r>
              <w:rPr>
                <w:rFonts w:ascii="Consolas" w:hAnsi="Consolas"/>
                <w:color w:val="A31515"/>
                <w:sz w:val="21"/>
                <w:szCs w:val="21"/>
              </w:rPr>
              <w:t>'Customer Name</w:t>
            </w:r>
            <w:proofErr w:type="gramStart"/>
            <w:r>
              <w:rPr>
                <w:rFonts w:ascii="Consolas" w:hAnsi="Consolas"/>
                <w:color w:val="A31515"/>
                <w:sz w:val="21"/>
                <w:szCs w:val="21"/>
              </w:rPr>
              <w:t>'</w:t>
            </w:r>
            <w:r>
              <w:rPr>
                <w:rFonts w:ascii="Consolas" w:hAnsi="Consolas"/>
                <w:color w:val="000000"/>
                <w:sz w:val="21"/>
                <w:szCs w:val="21"/>
              </w:rPr>
              <w:t>;</w:t>
            </w:r>
            <w:proofErr w:type="gramEnd"/>
          </w:p>
          <w:p w14:paraId="23931641" w14:textId="65478C85" w:rsidR="00776AF6" w:rsidRDefault="00776AF6" w:rsidP="00776AF6">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FF"/>
                <w:sz w:val="21"/>
                <w:szCs w:val="21"/>
              </w:rPr>
              <w:t>FieldClass</w:t>
            </w:r>
            <w:proofErr w:type="spellEnd"/>
            <w:r>
              <w:rPr>
                <w:rFonts w:ascii="Consolas" w:hAnsi="Consolas"/>
                <w:color w:val="000000"/>
                <w:sz w:val="21"/>
                <w:szCs w:val="21"/>
              </w:rPr>
              <w:t xml:space="preserve"> = </w:t>
            </w:r>
            <w:proofErr w:type="spellStart"/>
            <w:proofErr w:type="gramStart"/>
            <w:r>
              <w:rPr>
                <w:rFonts w:ascii="Consolas" w:hAnsi="Consolas"/>
                <w:color w:val="000000"/>
                <w:sz w:val="21"/>
                <w:szCs w:val="21"/>
              </w:rPr>
              <w:t>FlowField</w:t>
            </w:r>
            <w:proofErr w:type="spellEnd"/>
            <w:r>
              <w:rPr>
                <w:rFonts w:ascii="Consolas" w:hAnsi="Consolas"/>
                <w:color w:val="000000"/>
                <w:sz w:val="21"/>
                <w:szCs w:val="21"/>
              </w:rPr>
              <w:t>;</w:t>
            </w:r>
            <w:proofErr w:type="gramEnd"/>
          </w:p>
          <w:p w14:paraId="5CC97FB9" w14:textId="7FB40A63" w:rsidR="00776AF6" w:rsidRDefault="00776AF6" w:rsidP="00776AF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CalcFormula</w:t>
            </w:r>
            <w:proofErr w:type="spellEnd"/>
            <w:r>
              <w:rPr>
                <w:rFonts w:ascii="Consolas" w:hAnsi="Consolas"/>
                <w:color w:val="000000"/>
                <w:sz w:val="21"/>
                <w:szCs w:val="21"/>
              </w:rPr>
              <w:t xml:space="preserve"> = </w:t>
            </w:r>
            <w:proofErr w:type="gramStart"/>
            <w:r>
              <w:rPr>
                <w:rFonts w:ascii="Consolas" w:hAnsi="Consolas"/>
                <w:color w:val="0000FF"/>
                <w:sz w:val="21"/>
                <w:szCs w:val="21"/>
              </w:rPr>
              <w:t>lookup(</w:t>
            </w:r>
            <w:proofErr w:type="spellStart"/>
            <w:proofErr w:type="gramEnd"/>
            <w:r>
              <w:rPr>
                <w:rFonts w:ascii="Consolas" w:hAnsi="Consolas"/>
                <w:color w:val="000000"/>
                <w:sz w:val="21"/>
                <w:szCs w:val="21"/>
              </w:rPr>
              <w:t>Customer</w:t>
            </w:r>
            <w:r>
              <w:rPr>
                <w:rFonts w:ascii="Consolas" w:hAnsi="Consolas"/>
                <w:color w:val="0000FF"/>
                <w:sz w:val="21"/>
                <w:szCs w:val="21"/>
              </w:rPr>
              <w:t>.</w:t>
            </w:r>
            <w:r>
              <w:rPr>
                <w:rFonts w:ascii="Consolas" w:hAnsi="Consolas"/>
                <w:color w:val="000000"/>
                <w:sz w:val="21"/>
                <w:szCs w:val="21"/>
              </w:rPr>
              <w:t>Name</w:t>
            </w:r>
            <w:proofErr w:type="spellEnd"/>
            <w:r>
              <w:rPr>
                <w:rFonts w:ascii="Consolas" w:hAnsi="Consolas"/>
                <w:color w:val="000000"/>
                <w:sz w:val="21"/>
                <w:szCs w:val="21"/>
              </w:rPr>
              <w:t xml:space="preserve"> </w:t>
            </w:r>
            <w:r>
              <w:rPr>
                <w:rFonts w:ascii="Consolas" w:hAnsi="Consolas"/>
                <w:color w:val="0000FF"/>
                <w:sz w:val="21"/>
                <w:szCs w:val="21"/>
              </w:rPr>
              <w:t>where(</w:t>
            </w:r>
            <w:r>
              <w:rPr>
                <w:rFonts w:ascii="Consolas" w:hAnsi="Consolas"/>
                <w:color w:val="000000"/>
                <w:sz w:val="21"/>
                <w:szCs w:val="21"/>
              </w:rPr>
              <w:t xml:space="preserve">"No." = </w:t>
            </w:r>
            <w:r>
              <w:rPr>
                <w:rFonts w:ascii="Consolas" w:hAnsi="Consolas"/>
                <w:color w:val="0000FF"/>
                <w:sz w:val="21"/>
                <w:szCs w:val="21"/>
              </w:rPr>
              <w:t>field(</w:t>
            </w:r>
            <w:r>
              <w:rPr>
                <w:rFonts w:ascii="Consolas" w:hAnsi="Consolas"/>
                <w:color w:val="000000"/>
                <w:sz w:val="21"/>
                <w:szCs w:val="21"/>
              </w:rPr>
              <w:t>"Customer No."</w:t>
            </w:r>
            <w:r>
              <w:rPr>
                <w:rFonts w:ascii="Consolas" w:hAnsi="Consolas"/>
                <w:color w:val="0000FF"/>
                <w:sz w:val="21"/>
                <w:szCs w:val="21"/>
              </w:rPr>
              <w:t>)))</w:t>
            </w:r>
            <w:r>
              <w:rPr>
                <w:rFonts w:ascii="Consolas" w:hAnsi="Consolas"/>
                <w:color w:val="000000"/>
                <w:sz w:val="21"/>
                <w:szCs w:val="21"/>
              </w:rPr>
              <w:t>;</w:t>
            </w:r>
          </w:p>
          <w:p w14:paraId="3935BA51" w14:textId="7259F25F" w:rsidR="00776AF6" w:rsidRDefault="00776AF6" w:rsidP="00776AF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Editable = </w:t>
            </w:r>
            <w:proofErr w:type="gramStart"/>
            <w:r>
              <w:rPr>
                <w:rFonts w:ascii="Consolas" w:hAnsi="Consolas"/>
                <w:color w:val="000000"/>
                <w:sz w:val="21"/>
                <w:szCs w:val="21"/>
              </w:rPr>
              <w:t>false;</w:t>
            </w:r>
            <w:proofErr w:type="gramEnd"/>
          </w:p>
          <w:p w14:paraId="5D3994A8" w14:textId="71D65838" w:rsidR="00776AF6" w:rsidRDefault="00776AF6" w:rsidP="00776AF6">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21C6B766" w14:textId="0508EC11" w:rsidR="00B669BA" w:rsidRPr="00912D7E" w:rsidRDefault="00776AF6" w:rsidP="00776AF6">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r w:rsidRPr="00912D7E">
              <w:rPr>
                <w:rStyle w:val="Heading3Char"/>
                <w:rFonts w:ascii="Consolas" w:eastAsia="Times New Roman" w:hAnsi="Consolas" w:cs="Times New Roman"/>
                <w:smallCaps w:val="0"/>
                <w:color w:val="000000"/>
                <w:spacing w:val="0"/>
                <w:sz w:val="21"/>
                <w:szCs w:val="21"/>
              </w:rPr>
              <w:t xml:space="preserve"> </w:t>
            </w:r>
          </w:p>
        </w:tc>
      </w:tr>
    </w:tbl>
    <w:p w14:paraId="52E1B02A" w14:textId="38171885" w:rsidR="00776AF6" w:rsidRPr="00FD3304" w:rsidRDefault="00776AF6" w:rsidP="00776AF6">
      <w:pPr>
        <w:ind w:left="360"/>
        <w:rPr>
          <w:rFonts w:ascii="Bahnschrift Condensed" w:eastAsiaTheme="majorEastAsia" w:hAnsi="Bahnschrift Condensed" w:cstheme="majorBidi"/>
          <w:smallCaps/>
          <w:spacing w:val="40"/>
          <w:sz w:val="28"/>
          <w:szCs w:val="26"/>
        </w:rPr>
      </w:pPr>
    </w:p>
    <w:tbl>
      <w:tblPr>
        <w:tblStyle w:val="TableGrid"/>
        <w:tblW w:w="0" w:type="auto"/>
        <w:tblInd w:w="360" w:type="dxa"/>
        <w:tblLook w:val="04A0" w:firstRow="1" w:lastRow="0" w:firstColumn="1" w:lastColumn="0" w:noHBand="0" w:noVBand="1"/>
      </w:tblPr>
      <w:tblGrid>
        <w:gridCol w:w="8636"/>
      </w:tblGrid>
      <w:tr w:rsidR="00776AF6" w14:paraId="27400F97" w14:textId="77777777" w:rsidTr="00433212">
        <w:tc>
          <w:tcPr>
            <w:tcW w:w="8636" w:type="dxa"/>
            <w:tcBorders>
              <w:top w:val="double" w:sz="4" w:space="0" w:color="auto"/>
              <w:left w:val="double" w:sz="4" w:space="0" w:color="auto"/>
              <w:bottom w:val="double" w:sz="4" w:space="0" w:color="auto"/>
              <w:right w:val="double" w:sz="4" w:space="0" w:color="auto"/>
            </w:tcBorders>
          </w:tcPr>
          <w:p w14:paraId="373015FF" w14:textId="77777777" w:rsidR="00776AF6" w:rsidRDefault="00776AF6" w:rsidP="00433212">
            <w:pPr>
              <w:shd w:val="clear" w:color="auto" w:fill="FFFFFF"/>
              <w:spacing w:line="285" w:lineRule="atLeast"/>
              <w:jc w:val="left"/>
              <w:rPr>
                <w:rFonts w:ascii="Consolas" w:eastAsia="Times New Roman" w:hAnsi="Consolas" w:cs="Times New Roman"/>
                <w:color w:val="000000"/>
                <w:sz w:val="21"/>
                <w:szCs w:val="21"/>
              </w:rPr>
            </w:pPr>
          </w:p>
          <w:p w14:paraId="6B123A6B" w14:textId="77777777" w:rsidR="00D04262" w:rsidRPr="00D04262" w:rsidRDefault="00D04262" w:rsidP="00D04262">
            <w:pPr>
              <w:shd w:val="clear" w:color="auto" w:fill="FFFFFF"/>
              <w:spacing w:line="285" w:lineRule="atLeast"/>
              <w:jc w:val="left"/>
              <w:rPr>
                <w:rFonts w:ascii="Consolas" w:eastAsia="Times New Roman" w:hAnsi="Consolas" w:cs="Times New Roman"/>
                <w:color w:val="000000"/>
                <w:sz w:val="21"/>
                <w:szCs w:val="21"/>
              </w:rPr>
            </w:pPr>
            <w:proofErr w:type="gramStart"/>
            <w:r w:rsidRPr="00D04262">
              <w:rPr>
                <w:rFonts w:ascii="Consolas" w:eastAsia="Times New Roman" w:hAnsi="Consolas" w:cs="Times New Roman"/>
                <w:color w:val="0000FF"/>
                <w:sz w:val="21"/>
                <w:szCs w:val="21"/>
              </w:rPr>
              <w:t>field(</w:t>
            </w:r>
            <w:proofErr w:type="gramEnd"/>
            <w:r w:rsidRPr="00D04262">
              <w:rPr>
                <w:rFonts w:ascii="Consolas" w:eastAsia="Times New Roman" w:hAnsi="Consolas" w:cs="Times New Roman"/>
                <w:color w:val="000000"/>
                <w:sz w:val="21"/>
                <w:szCs w:val="21"/>
              </w:rPr>
              <w:t xml:space="preserve">"Customer Name"; </w:t>
            </w:r>
            <w:proofErr w:type="spellStart"/>
            <w:r w:rsidRPr="00D04262">
              <w:rPr>
                <w:rFonts w:ascii="Consolas" w:eastAsia="Times New Roman" w:hAnsi="Consolas" w:cs="Times New Roman"/>
                <w:color w:val="000000"/>
                <w:sz w:val="21"/>
                <w:szCs w:val="21"/>
              </w:rPr>
              <w:t>Rec</w:t>
            </w:r>
            <w:r w:rsidRPr="00D04262">
              <w:rPr>
                <w:rFonts w:ascii="Consolas" w:eastAsia="Times New Roman" w:hAnsi="Consolas" w:cs="Times New Roman"/>
                <w:color w:val="0000FF"/>
                <w:sz w:val="21"/>
                <w:szCs w:val="21"/>
              </w:rPr>
              <w:t>.</w:t>
            </w:r>
            <w:r w:rsidRPr="00D04262">
              <w:rPr>
                <w:rFonts w:ascii="Consolas" w:eastAsia="Times New Roman" w:hAnsi="Consolas" w:cs="Times New Roman"/>
                <w:color w:val="000000"/>
                <w:sz w:val="21"/>
                <w:szCs w:val="21"/>
              </w:rPr>
              <w:t>"Customer</w:t>
            </w:r>
            <w:proofErr w:type="spellEnd"/>
            <w:r w:rsidRPr="00D04262">
              <w:rPr>
                <w:rFonts w:ascii="Consolas" w:eastAsia="Times New Roman" w:hAnsi="Consolas" w:cs="Times New Roman"/>
                <w:color w:val="000000"/>
                <w:sz w:val="21"/>
                <w:szCs w:val="21"/>
              </w:rPr>
              <w:t xml:space="preserve"> Name"</w:t>
            </w:r>
            <w:r w:rsidRPr="00D04262">
              <w:rPr>
                <w:rFonts w:ascii="Consolas" w:eastAsia="Times New Roman" w:hAnsi="Consolas" w:cs="Times New Roman"/>
                <w:color w:val="0000FF"/>
                <w:sz w:val="21"/>
                <w:szCs w:val="21"/>
              </w:rPr>
              <w:t>)</w:t>
            </w:r>
          </w:p>
          <w:p w14:paraId="3558171A" w14:textId="72764FE5" w:rsidR="00D04262" w:rsidRPr="00D04262" w:rsidRDefault="00D04262" w:rsidP="00D04262">
            <w:pPr>
              <w:shd w:val="clear" w:color="auto" w:fill="FFFFFF"/>
              <w:spacing w:line="285" w:lineRule="atLeast"/>
              <w:jc w:val="left"/>
              <w:rPr>
                <w:rFonts w:ascii="Consolas" w:eastAsia="Times New Roman" w:hAnsi="Consolas" w:cs="Times New Roman"/>
                <w:color w:val="000000"/>
                <w:sz w:val="21"/>
                <w:szCs w:val="21"/>
              </w:rPr>
            </w:pPr>
            <w:r w:rsidRPr="00D04262">
              <w:rPr>
                <w:rFonts w:ascii="Consolas" w:eastAsia="Times New Roman" w:hAnsi="Consolas" w:cs="Times New Roman"/>
                <w:color w:val="000000"/>
                <w:sz w:val="21"/>
                <w:szCs w:val="21"/>
              </w:rPr>
              <w:t>{</w:t>
            </w:r>
          </w:p>
          <w:p w14:paraId="0F7B2095" w14:textId="3FE3E6CC" w:rsidR="00D04262" w:rsidRPr="00D04262" w:rsidRDefault="00D04262" w:rsidP="00D04262">
            <w:pPr>
              <w:shd w:val="clear" w:color="auto" w:fill="FFFFFF"/>
              <w:spacing w:line="285" w:lineRule="atLeast"/>
              <w:jc w:val="left"/>
              <w:rPr>
                <w:rFonts w:ascii="Consolas" w:eastAsia="Times New Roman" w:hAnsi="Consolas" w:cs="Times New Roman"/>
                <w:color w:val="000000"/>
                <w:sz w:val="21"/>
                <w:szCs w:val="21"/>
              </w:rPr>
            </w:pPr>
            <w:r w:rsidRPr="00D04262">
              <w:rPr>
                <w:rFonts w:ascii="Consolas" w:eastAsia="Times New Roman" w:hAnsi="Consolas" w:cs="Times New Roman"/>
                <w:color w:val="000000"/>
                <w:sz w:val="21"/>
                <w:szCs w:val="21"/>
              </w:rPr>
              <w:t>   </w:t>
            </w:r>
            <w:proofErr w:type="spellStart"/>
            <w:r w:rsidRPr="00D04262">
              <w:rPr>
                <w:rFonts w:ascii="Consolas" w:eastAsia="Times New Roman" w:hAnsi="Consolas" w:cs="Times New Roman"/>
                <w:color w:val="000000"/>
                <w:sz w:val="21"/>
                <w:szCs w:val="21"/>
              </w:rPr>
              <w:t>ApplicationArea</w:t>
            </w:r>
            <w:proofErr w:type="spellEnd"/>
            <w:r w:rsidRPr="00D04262">
              <w:rPr>
                <w:rFonts w:ascii="Consolas" w:eastAsia="Times New Roman" w:hAnsi="Consolas" w:cs="Times New Roman"/>
                <w:color w:val="000000"/>
                <w:sz w:val="21"/>
                <w:szCs w:val="21"/>
              </w:rPr>
              <w:t xml:space="preserve"> = </w:t>
            </w:r>
            <w:proofErr w:type="gramStart"/>
            <w:r w:rsidRPr="00D04262">
              <w:rPr>
                <w:rFonts w:ascii="Consolas" w:eastAsia="Times New Roman" w:hAnsi="Consolas" w:cs="Times New Roman"/>
                <w:color w:val="000000"/>
                <w:sz w:val="21"/>
                <w:szCs w:val="21"/>
              </w:rPr>
              <w:t>All;</w:t>
            </w:r>
            <w:proofErr w:type="gramEnd"/>
          </w:p>
          <w:p w14:paraId="019DA955" w14:textId="2519FB73" w:rsidR="00D04262" w:rsidRPr="00D04262" w:rsidRDefault="00D04262" w:rsidP="00D04262">
            <w:pPr>
              <w:shd w:val="clear" w:color="auto" w:fill="FFFFFF"/>
              <w:spacing w:line="285" w:lineRule="atLeast"/>
              <w:jc w:val="left"/>
              <w:rPr>
                <w:rFonts w:ascii="Consolas" w:eastAsia="Times New Roman" w:hAnsi="Consolas" w:cs="Times New Roman"/>
                <w:color w:val="000000"/>
                <w:sz w:val="21"/>
                <w:szCs w:val="21"/>
              </w:rPr>
            </w:pPr>
            <w:r w:rsidRPr="00D04262">
              <w:rPr>
                <w:rFonts w:ascii="Consolas" w:eastAsia="Times New Roman" w:hAnsi="Consolas" w:cs="Times New Roman"/>
                <w:color w:val="000000"/>
                <w:sz w:val="21"/>
                <w:szCs w:val="21"/>
              </w:rPr>
              <w:t xml:space="preserve">   ToolTip = </w:t>
            </w:r>
            <w:r w:rsidRPr="00D04262">
              <w:rPr>
                <w:rFonts w:ascii="Consolas" w:eastAsia="Times New Roman" w:hAnsi="Consolas" w:cs="Times New Roman"/>
                <w:color w:val="A31515"/>
                <w:sz w:val="21"/>
                <w:szCs w:val="21"/>
              </w:rPr>
              <w:t xml:space="preserve">'Specifies the </w:t>
            </w:r>
            <w:proofErr w:type="gramStart"/>
            <w:r w:rsidRPr="00D04262">
              <w:rPr>
                <w:rFonts w:ascii="Consolas" w:eastAsia="Times New Roman" w:hAnsi="Consolas" w:cs="Times New Roman"/>
                <w:color w:val="A31515"/>
                <w:sz w:val="21"/>
                <w:szCs w:val="21"/>
              </w:rPr>
              <w:t>customer</w:t>
            </w:r>
            <w:proofErr w:type="gramEnd"/>
            <w:r w:rsidRPr="00D04262">
              <w:rPr>
                <w:rFonts w:ascii="Consolas" w:eastAsia="Times New Roman" w:hAnsi="Consolas" w:cs="Times New Roman"/>
                <w:color w:val="A31515"/>
                <w:sz w:val="21"/>
                <w:szCs w:val="21"/>
              </w:rPr>
              <w:t xml:space="preserve"> name.'</w:t>
            </w:r>
            <w:r w:rsidRPr="00D04262">
              <w:rPr>
                <w:rFonts w:ascii="Consolas" w:eastAsia="Times New Roman" w:hAnsi="Consolas" w:cs="Times New Roman"/>
                <w:color w:val="000000"/>
                <w:sz w:val="21"/>
                <w:szCs w:val="21"/>
              </w:rPr>
              <w:t>;</w:t>
            </w:r>
          </w:p>
          <w:p w14:paraId="1875D402" w14:textId="70D02E5C" w:rsidR="00D04262" w:rsidRPr="00D04262" w:rsidRDefault="00D04262" w:rsidP="00D04262">
            <w:pPr>
              <w:shd w:val="clear" w:color="auto" w:fill="FFFFFF"/>
              <w:spacing w:line="285" w:lineRule="atLeast"/>
              <w:jc w:val="left"/>
              <w:rPr>
                <w:rFonts w:ascii="Consolas" w:eastAsia="Times New Roman" w:hAnsi="Consolas" w:cs="Times New Roman"/>
                <w:color w:val="000000"/>
                <w:sz w:val="21"/>
                <w:szCs w:val="21"/>
              </w:rPr>
            </w:pPr>
            <w:r w:rsidRPr="00D04262">
              <w:rPr>
                <w:rFonts w:ascii="Consolas" w:eastAsia="Times New Roman" w:hAnsi="Consolas" w:cs="Times New Roman"/>
                <w:color w:val="000000"/>
                <w:sz w:val="21"/>
                <w:szCs w:val="21"/>
              </w:rPr>
              <w:t>   </w:t>
            </w:r>
            <w:proofErr w:type="spellStart"/>
            <w:r w:rsidRPr="00D04262">
              <w:rPr>
                <w:rFonts w:ascii="Consolas" w:eastAsia="Times New Roman" w:hAnsi="Consolas" w:cs="Times New Roman"/>
                <w:color w:val="000000"/>
                <w:sz w:val="21"/>
                <w:szCs w:val="21"/>
              </w:rPr>
              <w:t>DrillDown</w:t>
            </w:r>
            <w:proofErr w:type="spellEnd"/>
            <w:r w:rsidRPr="00D04262">
              <w:rPr>
                <w:rFonts w:ascii="Consolas" w:eastAsia="Times New Roman" w:hAnsi="Consolas" w:cs="Times New Roman"/>
                <w:color w:val="000000"/>
                <w:sz w:val="21"/>
                <w:szCs w:val="21"/>
              </w:rPr>
              <w:t xml:space="preserve"> = </w:t>
            </w:r>
            <w:proofErr w:type="gramStart"/>
            <w:r w:rsidRPr="00D04262">
              <w:rPr>
                <w:rFonts w:ascii="Consolas" w:eastAsia="Times New Roman" w:hAnsi="Consolas" w:cs="Times New Roman"/>
                <w:color w:val="000000"/>
                <w:sz w:val="21"/>
                <w:szCs w:val="21"/>
              </w:rPr>
              <w:t>false;</w:t>
            </w:r>
            <w:proofErr w:type="gramEnd"/>
          </w:p>
          <w:p w14:paraId="7B53180E" w14:textId="7D8F797A" w:rsidR="00D04262" w:rsidRPr="00D04262" w:rsidRDefault="00D04262" w:rsidP="00D04262">
            <w:pPr>
              <w:shd w:val="clear" w:color="auto" w:fill="FFFFFF"/>
              <w:spacing w:line="285" w:lineRule="atLeast"/>
              <w:jc w:val="left"/>
              <w:rPr>
                <w:rFonts w:ascii="Consolas" w:eastAsia="Times New Roman" w:hAnsi="Consolas" w:cs="Times New Roman"/>
                <w:color w:val="000000"/>
                <w:sz w:val="21"/>
                <w:szCs w:val="21"/>
              </w:rPr>
            </w:pPr>
            <w:r w:rsidRPr="00D04262">
              <w:rPr>
                <w:rFonts w:ascii="Consolas" w:eastAsia="Times New Roman" w:hAnsi="Consolas" w:cs="Times New Roman"/>
                <w:color w:val="000000"/>
                <w:sz w:val="21"/>
                <w:szCs w:val="21"/>
              </w:rPr>
              <w:t>}</w:t>
            </w:r>
          </w:p>
          <w:p w14:paraId="3620E6B9" w14:textId="77777777" w:rsidR="00776AF6" w:rsidRPr="00912D7E" w:rsidRDefault="00776AF6"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r w:rsidRPr="00912D7E">
              <w:rPr>
                <w:rStyle w:val="Heading3Char"/>
                <w:rFonts w:ascii="Consolas" w:eastAsia="Times New Roman" w:hAnsi="Consolas" w:cs="Times New Roman"/>
                <w:smallCaps w:val="0"/>
                <w:color w:val="000000"/>
                <w:spacing w:val="0"/>
                <w:sz w:val="21"/>
                <w:szCs w:val="21"/>
              </w:rPr>
              <w:t xml:space="preserve"> </w:t>
            </w:r>
          </w:p>
        </w:tc>
      </w:tr>
    </w:tbl>
    <w:p w14:paraId="5FA2D92A" w14:textId="27CCCA6E" w:rsidR="00776AF6" w:rsidRDefault="00776AF6" w:rsidP="00776AF6">
      <w:pPr>
        <w:rPr>
          <w:rFonts w:ascii="Bahnschrift Condensed" w:eastAsiaTheme="majorEastAsia" w:hAnsi="Bahnschrift Condensed" w:cstheme="majorBidi"/>
          <w:smallCaps/>
          <w:spacing w:val="40"/>
          <w:sz w:val="28"/>
          <w:szCs w:val="26"/>
        </w:rPr>
      </w:pPr>
    </w:p>
    <w:p w14:paraId="767EB061" w14:textId="55A5A752" w:rsidR="005E1C4D" w:rsidRDefault="005E1C4D" w:rsidP="00776AF6">
      <w:pPr>
        <w:rPr>
          <w:i/>
          <w:sz w:val="20"/>
        </w:rPr>
      </w:pPr>
      <w:r>
        <w:rPr>
          <w:noProof/>
        </w:rPr>
        <w:drawing>
          <wp:inline distT="0" distB="0" distL="0" distR="0" wp14:anchorId="6ABD42BA" wp14:editId="79B5D679">
            <wp:extent cx="263525" cy="263525"/>
            <wp:effectExtent l="0" t="0" r="3175" b="3175"/>
            <wp:docPr id="246" name="Picture 24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Pr="00C658CE">
        <w:rPr>
          <w:i/>
          <w:sz w:val="20"/>
        </w:rPr>
        <w:t>At this moment your field will work and show proper data but only if you choose the Customer and close the page. In the next step, you will add that it will automatically be recalculated.</w:t>
      </w:r>
    </w:p>
    <w:p w14:paraId="4F10CD6E" w14:textId="77777777" w:rsidR="00C658CE" w:rsidRPr="00C658CE" w:rsidRDefault="00C658CE" w:rsidP="00776AF6">
      <w:pPr>
        <w:rPr>
          <w:i/>
          <w:sz w:val="20"/>
        </w:rPr>
      </w:pPr>
    </w:p>
    <w:p w14:paraId="1B93474F" w14:textId="52A5CA3B" w:rsidR="005E1C4D" w:rsidRDefault="005E1C4D" w:rsidP="0049369E">
      <w:pPr>
        <w:pStyle w:val="ListParagraph"/>
        <w:numPr>
          <w:ilvl w:val="0"/>
          <w:numId w:val="45"/>
        </w:numPr>
        <w:spacing w:line="480" w:lineRule="auto"/>
      </w:pPr>
      <w:r>
        <w:t xml:space="preserve">Open </w:t>
      </w:r>
      <w:r w:rsidRPr="005E1C4D">
        <w:rPr>
          <w:b/>
        </w:rPr>
        <w:t>BonusHeader.Table.al</w:t>
      </w:r>
      <w:r>
        <w:t xml:space="preserve"> file and add the code that </w:t>
      </w:r>
      <w:proofErr w:type="spellStart"/>
      <w:r>
        <w:t>onValidate</w:t>
      </w:r>
      <w:proofErr w:type="spellEnd"/>
      <w:r>
        <w:t xml:space="preserve"> the field </w:t>
      </w:r>
      <w:r w:rsidRPr="005E1C4D">
        <w:rPr>
          <w:b/>
        </w:rPr>
        <w:t>Customer No.</w:t>
      </w:r>
      <w:r>
        <w:rPr>
          <w:b/>
        </w:rPr>
        <w:t xml:space="preserve"> </w:t>
      </w:r>
      <w:r>
        <w:t>the Customer Name field is recalculated</w:t>
      </w:r>
    </w:p>
    <w:p w14:paraId="2DB0C048" w14:textId="77777777" w:rsidR="005E1C4D" w:rsidRPr="005E1C4D" w:rsidRDefault="005E1C4D"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6891F509" wp14:editId="42723FA6">
            <wp:extent cx="267618" cy="267618"/>
            <wp:effectExtent l="0" t="0" r="0" b="0"/>
            <wp:docPr id="245" name="Graphic 245"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5E1C4D" w14:paraId="55E5B65D" w14:textId="77777777" w:rsidTr="00433212">
        <w:tc>
          <w:tcPr>
            <w:tcW w:w="8636" w:type="dxa"/>
            <w:tcBorders>
              <w:top w:val="double" w:sz="4" w:space="0" w:color="auto"/>
              <w:left w:val="double" w:sz="4" w:space="0" w:color="auto"/>
              <w:bottom w:val="double" w:sz="4" w:space="0" w:color="auto"/>
              <w:right w:val="double" w:sz="4" w:space="0" w:color="auto"/>
            </w:tcBorders>
          </w:tcPr>
          <w:p w14:paraId="70CD4A71" w14:textId="77777777" w:rsidR="005E1C4D" w:rsidRDefault="005E1C4D" w:rsidP="00433212">
            <w:pPr>
              <w:shd w:val="clear" w:color="auto" w:fill="FFFFFF"/>
              <w:spacing w:line="285" w:lineRule="atLeast"/>
              <w:jc w:val="left"/>
              <w:rPr>
                <w:rFonts w:ascii="Consolas" w:eastAsia="Times New Roman" w:hAnsi="Consolas" w:cs="Times New Roman"/>
                <w:color w:val="000000"/>
                <w:sz w:val="21"/>
                <w:szCs w:val="21"/>
              </w:rPr>
            </w:pPr>
          </w:p>
          <w:p w14:paraId="105910D1" w14:textId="77777777" w:rsidR="008F4982" w:rsidRPr="008F4982" w:rsidRDefault="008F4982" w:rsidP="008F4982">
            <w:pPr>
              <w:shd w:val="clear" w:color="auto" w:fill="FFFFFF"/>
              <w:spacing w:line="285" w:lineRule="atLeast"/>
              <w:jc w:val="left"/>
              <w:rPr>
                <w:rFonts w:ascii="Consolas" w:eastAsia="Times New Roman" w:hAnsi="Consolas" w:cs="Times New Roman"/>
                <w:color w:val="000000"/>
                <w:sz w:val="21"/>
                <w:szCs w:val="21"/>
              </w:rPr>
            </w:pPr>
            <w:proofErr w:type="gramStart"/>
            <w:r w:rsidRPr="008F4982">
              <w:rPr>
                <w:rFonts w:ascii="Consolas" w:eastAsia="Times New Roman" w:hAnsi="Consolas" w:cs="Times New Roman"/>
                <w:color w:val="0000FF"/>
                <w:sz w:val="21"/>
                <w:szCs w:val="21"/>
              </w:rPr>
              <w:t>field(</w:t>
            </w:r>
            <w:proofErr w:type="gramEnd"/>
            <w:r w:rsidRPr="008F4982">
              <w:rPr>
                <w:rFonts w:ascii="Consolas" w:eastAsia="Times New Roman" w:hAnsi="Consolas" w:cs="Times New Roman"/>
                <w:color w:val="098658"/>
                <w:sz w:val="21"/>
                <w:szCs w:val="21"/>
              </w:rPr>
              <w:t>2</w:t>
            </w:r>
            <w:r w:rsidRPr="008F4982">
              <w:rPr>
                <w:rFonts w:ascii="Consolas" w:eastAsia="Times New Roman" w:hAnsi="Consolas" w:cs="Times New Roman"/>
                <w:color w:val="000000"/>
                <w:sz w:val="21"/>
                <w:szCs w:val="21"/>
              </w:rPr>
              <w:t xml:space="preserve">; "Customer No."; </w:t>
            </w:r>
            <w:r w:rsidRPr="008F4982">
              <w:rPr>
                <w:rFonts w:ascii="Consolas" w:eastAsia="Times New Roman" w:hAnsi="Consolas" w:cs="Times New Roman"/>
                <w:color w:val="0000FF"/>
                <w:sz w:val="21"/>
                <w:szCs w:val="21"/>
              </w:rPr>
              <w:t>Code</w:t>
            </w:r>
            <w:r w:rsidRPr="008F4982">
              <w:rPr>
                <w:rFonts w:ascii="Consolas" w:eastAsia="Times New Roman" w:hAnsi="Consolas" w:cs="Times New Roman"/>
                <w:color w:val="000000"/>
                <w:sz w:val="21"/>
                <w:szCs w:val="21"/>
              </w:rPr>
              <w:t>[</w:t>
            </w:r>
            <w:r w:rsidRPr="008F4982">
              <w:rPr>
                <w:rFonts w:ascii="Consolas" w:eastAsia="Times New Roman" w:hAnsi="Consolas" w:cs="Times New Roman"/>
                <w:color w:val="098658"/>
                <w:sz w:val="21"/>
                <w:szCs w:val="21"/>
              </w:rPr>
              <w:t>20</w:t>
            </w:r>
            <w:r w:rsidRPr="008F4982">
              <w:rPr>
                <w:rFonts w:ascii="Consolas" w:eastAsia="Times New Roman" w:hAnsi="Consolas" w:cs="Times New Roman"/>
                <w:color w:val="000000"/>
                <w:sz w:val="21"/>
                <w:szCs w:val="21"/>
              </w:rPr>
              <w:t>]</w:t>
            </w:r>
            <w:r w:rsidRPr="008F4982">
              <w:rPr>
                <w:rFonts w:ascii="Consolas" w:eastAsia="Times New Roman" w:hAnsi="Consolas" w:cs="Times New Roman"/>
                <w:color w:val="0000FF"/>
                <w:sz w:val="21"/>
                <w:szCs w:val="21"/>
              </w:rPr>
              <w:t>)</w:t>
            </w:r>
          </w:p>
          <w:p w14:paraId="43E6DD0B" w14:textId="0CF8C05D" w:rsidR="008F4982" w:rsidRPr="008F4982" w:rsidRDefault="008F4982" w:rsidP="008F4982">
            <w:pPr>
              <w:shd w:val="clear" w:color="auto" w:fill="FFFFFF"/>
              <w:spacing w:line="285" w:lineRule="atLeast"/>
              <w:jc w:val="left"/>
              <w:rPr>
                <w:rFonts w:ascii="Consolas" w:eastAsia="Times New Roman" w:hAnsi="Consolas" w:cs="Times New Roman"/>
                <w:color w:val="000000"/>
                <w:sz w:val="21"/>
                <w:szCs w:val="21"/>
              </w:rPr>
            </w:pPr>
            <w:r w:rsidRPr="008F4982">
              <w:rPr>
                <w:rFonts w:ascii="Consolas" w:eastAsia="Times New Roman" w:hAnsi="Consolas" w:cs="Times New Roman"/>
                <w:color w:val="000000"/>
                <w:sz w:val="21"/>
                <w:szCs w:val="21"/>
              </w:rPr>
              <w:t>{</w:t>
            </w:r>
          </w:p>
          <w:p w14:paraId="0ABAD4E7" w14:textId="3DF86F1A" w:rsidR="008F4982" w:rsidRPr="008F4982" w:rsidRDefault="008F4982" w:rsidP="008F4982">
            <w:pPr>
              <w:shd w:val="clear" w:color="auto" w:fill="FFFFFF"/>
              <w:spacing w:line="285" w:lineRule="atLeast"/>
              <w:jc w:val="left"/>
              <w:rPr>
                <w:rFonts w:ascii="Consolas" w:eastAsia="Times New Roman" w:hAnsi="Consolas" w:cs="Times New Roman"/>
                <w:color w:val="000000"/>
                <w:sz w:val="21"/>
                <w:szCs w:val="21"/>
              </w:rPr>
            </w:pPr>
            <w:r w:rsidRPr="008F4982">
              <w:rPr>
                <w:rFonts w:ascii="Consolas" w:eastAsia="Times New Roman" w:hAnsi="Consolas" w:cs="Times New Roman"/>
                <w:color w:val="000000"/>
                <w:sz w:val="21"/>
                <w:szCs w:val="21"/>
              </w:rPr>
              <w:t>   </w:t>
            </w:r>
            <w:r w:rsidRPr="008F4982">
              <w:rPr>
                <w:rFonts w:ascii="Consolas" w:eastAsia="Times New Roman" w:hAnsi="Consolas" w:cs="Times New Roman"/>
                <w:color w:val="0000FF"/>
                <w:sz w:val="21"/>
                <w:szCs w:val="21"/>
              </w:rPr>
              <w:t>DataClassification</w:t>
            </w:r>
            <w:r w:rsidRPr="008F4982">
              <w:rPr>
                <w:rFonts w:ascii="Consolas" w:eastAsia="Times New Roman" w:hAnsi="Consolas" w:cs="Times New Roman"/>
                <w:color w:val="000000"/>
                <w:sz w:val="21"/>
                <w:szCs w:val="21"/>
              </w:rPr>
              <w:t xml:space="preserve"> = </w:t>
            </w:r>
            <w:proofErr w:type="gramStart"/>
            <w:r w:rsidRPr="008F4982">
              <w:rPr>
                <w:rFonts w:ascii="Consolas" w:eastAsia="Times New Roman" w:hAnsi="Consolas" w:cs="Times New Roman"/>
                <w:color w:val="000000"/>
                <w:sz w:val="21"/>
                <w:szCs w:val="21"/>
              </w:rPr>
              <w:t>CustomerContent;</w:t>
            </w:r>
            <w:proofErr w:type="gramEnd"/>
          </w:p>
          <w:p w14:paraId="3C865698" w14:textId="7ECAFE93" w:rsidR="008F4982" w:rsidRPr="008F4982" w:rsidRDefault="008F4982" w:rsidP="008F4982">
            <w:pPr>
              <w:shd w:val="clear" w:color="auto" w:fill="FFFFFF"/>
              <w:spacing w:line="285" w:lineRule="atLeast"/>
              <w:jc w:val="left"/>
              <w:rPr>
                <w:rFonts w:ascii="Consolas" w:eastAsia="Times New Roman" w:hAnsi="Consolas" w:cs="Times New Roman"/>
                <w:color w:val="000000"/>
                <w:sz w:val="21"/>
                <w:szCs w:val="21"/>
              </w:rPr>
            </w:pPr>
            <w:r w:rsidRPr="008F4982">
              <w:rPr>
                <w:rFonts w:ascii="Consolas" w:eastAsia="Times New Roman" w:hAnsi="Consolas" w:cs="Times New Roman"/>
                <w:color w:val="000000"/>
                <w:sz w:val="21"/>
                <w:szCs w:val="21"/>
              </w:rPr>
              <w:t xml:space="preserve">   Caption = </w:t>
            </w:r>
            <w:r w:rsidRPr="008F4982">
              <w:rPr>
                <w:rFonts w:ascii="Consolas" w:eastAsia="Times New Roman" w:hAnsi="Consolas" w:cs="Times New Roman"/>
                <w:color w:val="A31515"/>
                <w:sz w:val="21"/>
                <w:szCs w:val="21"/>
              </w:rPr>
              <w:t>'Customer No.</w:t>
            </w:r>
            <w:proofErr w:type="gramStart"/>
            <w:r w:rsidRPr="008F4982">
              <w:rPr>
                <w:rFonts w:ascii="Consolas" w:eastAsia="Times New Roman" w:hAnsi="Consolas" w:cs="Times New Roman"/>
                <w:color w:val="A31515"/>
                <w:sz w:val="21"/>
                <w:szCs w:val="21"/>
              </w:rPr>
              <w:t>'</w:t>
            </w:r>
            <w:r w:rsidRPr="008F4982">
              <w:rPr>
                <w:rFonts w:ascii="Consolas" w:eastAsia="Times New Roman" w:hAnsi="Consolas" w:cs="Times New Roman"/>
                <w:color w:val="000000"/>
                <w:sz w:val="21"/>
                <w:szCs w:val="21"/>
              </w:rPr>
              <w:t>;</w:t>
            </w:r>
            <w:proofErr w:type="gramEnd"/>
          </w:p>
          <w:p w14:paraId="08B4D34C" w14:textId="4C954E34" w:rsidR="008F4982" w:rsidRPr="008F4982" w:rsidRDefault="008F4982" w:rsidP="008F4982">
            <w:pPr>
              <w:shd w:val="clear" w:color="auto" w:fill="FFFFFF"/>
              <w:spacing w:line="285" w:lineRule="atLeast"/>
              <w:jc w:val="left"/>
              <w:rPr>
                <w:rFonts w:ascii="Consolas" w:eastAsia="Times New Roman" w:hAnsi="Consolas" w:cs="Times New Roman"/>
                <w:color w:val="000000"/>
                <w:sz w:val="21"/>
                <w:szCs w:val="21"/>
              </w:rPr>
            </w:pPr>
            <w:r w:rsidRPr="008F4982">
              <w:rPr>
                <w:rFonts w:ascii="Consolas" w:eastAsia="Times New Roman" w:hAnsi="Consolas" w:cs="Times New Roman"/>
                <w:color w:val="000000"/>
                <w:sz w:val="21"/>
                <w:szCs w:val="21"/>
              </w:rPr>
              <w:t xml:space="preserve">   TableRelation = </w:t>
            </w:r>
            <w:proofErr w:type="gramStart"/>
            <w:r w:rsidRPr="008F4982">
              <w:rPr>
                <w:rFonts w:ascii="Consolas" w:eastAsia="Times New Roman" w:hAnsi="Consolas" w:cs="Times New Roman"/>
                <w:color w:val="000000"/>
                <w:sz w:val="21"/>
                <w:szCs w:val="21"/>
              </w:rPr>
              <w:t>Customer;</w:t>
            </w:r>
            <w:proofErr w:type="gramEnd"/>
          </w:p>
          <w:p w14:paraId="1C1AC86E" w14:textId="16E60406" w:rsidR="008F4982" w:rsidRPr="008F4982" w:rsidRDefault="008F4982" w:rsidP="008F4982">
            <w:pPr>
              <w:shd w:val="clear" w:color="auto" w:fill="FFFFFF"/>
              <w:spacing w:line="285" w:lineRule="atLeast"/>
              <w:jc w:val="left"/>
              <w:rPr>
                <w:rFonts w:ascii="Consolas" w:eastAsia="Times New Roman" w:hAnsi="Consolas" w:cs="Times New Roman"/>
                <w:color w:val="000000"/>
                <w:sz w:val="21"/>
                <w:szCs w:val="21"/>
              </w:rPr>
            </w:pPr>
            <w:r w:rsidRPr="008F4982">
              <w:rPr>
                <w:rFonts w:ascii="Consolas" w:eastAsia="Times New Roman" w:hAnsi="Consolas" w:cs="Times New Roman"/>
                <w:color w:val="000000"/>
                <w:sz w:val="21"/>
                <w:szCs w:val="21"/>
              </w:rPr>
              <w:t>   </w:t>
            </w:r>
            <w:r w:rsidRPr="008F4982">
              <w:rPr>
                <w:rFonts w:ascii="Consolas" w:eastAsia="Times New Roman" w:hAnsi="Consolas" w:cs="Times New Roman"/>
                <w:color w:val="AF00DB"/>
                <w:sz w:val="21"/>
                <w:szCs w:val="21"/>
              </w:rPr>
              <w:t>trigger</w:t>
            </w:r>
            <w:r w:rsidRPr="008F4982">
              <w:rPr>
                <w:rFonts w:ascii="Consolas" w:eastAsia="Times New Roman" w:hAnsi="Consolas" w:cs="Times New Roman"/>
                <w:color w:val="000000"/>
                <w:sz w:val="21"/>
                <w:szCs w:val="21"/>
              </w:rPr>
              <w:t xml:space="preserve"> </w:t>
            </w:r>
            <w:proofErr w:type="spellStart"/>
            <w:proofErr w:type="gramStart"/>
            <w:r w:rsidRPr="008F4982">
              <w:rPr>
                <w:rFonts w:ascii="Consolas" w:eastAsia="Times New Roman" w:hAnsi="Consolas" w:cs="Times New Roman"/>
                <w:color w:val="000000"/>
                <w:sz w:val="21"/>
                <w:szCs w:val="21"/>
              </w:rPr>
              <w:t>OnValidate</w:t>
            </w:r>
            <w:proofErr w:type="spellEnd"/>
            <w:r w:rsidRPr="008F4982">
              <w:rPr>
                <w:rFonts w:ascii="Consolas" w:eastAsia="Times New Roman" w:hAnsi="Consolas" w:cs="Times New Roman"/>
                <w:color w:val="0000FF"/>
                <w:sz w:val="21"/>
                <w:szCs w:val="21"/>
              </w:rPr>
              <w:t>(</w:t>
            </w:r>
            <w:proofErr w:type="gramEnd"/>
            <w:r w:rsidRPr="008F4982">
              <w:rPr>
                <w:rFonts w:ascii="Consolas" w:eastAsia="Times New Roman" w:hAnsi="Consolas" w:cs="Times New Roman"/>
                <w:color w:val="0000FF"/>
                <w:sz w:val="21"/>
                <w:szCs w:val="21"/>
              </w:rPr>
              <w:t>)</w:t>
            </w:r>
          </w:p>
          <w:p w14:paraId="4A87D1D1" w14:textId="11351992" w:rsidR="008F4982" w:rsidRPr="008F4982" w:rsidRDefault="008F4982" w:rsidP="008F4982">
            <w:pPr>
              <w:shd w:val="clear" w:color="auto" w:fill="FFFFFF"/>
              <w:spacing w:line="285" w:lineRule="atLeast"/>
              <w:jc w:val="left"/>
              <w:rPr>
                <w:rFonts w:ascii="Consolas" w:eastAsia="Times New Roman" w:hAnsi="Consolas" w:cs="Times New Roman"/>
                <w:color w:val="000000"/>
                <w:sz w:val="21"/>
                <w:szCs w:val="21"/>
              </w:rPr>
            </w:pPr>
            <w:r w:rsidRPr="008F4982">
              <w:rPr>
                <w:rFonts w:ascii="Consolas" w:eastAsia="Times New Roman" w:hAnsi="Consolas" w:cs="Times New Roman"/>
                <w:color w:val="000000"/>
                <w:sz w:val="21"/>
                <w:szCs w:val="21"/>
              </w:rPr>
              <w:t>   </w:t>
            </w:r>
            <w:r w:rsidRPr="008F4982">
              <w:rPr>
                <w:rFonts w:ascii="Consolas" w:eastAsia="Times New Roman" w:hAnsi="Consolas" w:cs="Times New Roman"/>
                <w:color w:val="AF00DB"/>
                <w:sz w:val="21"/>
                <w:szCs w:val="21"/>
              </w:rPr>
              <w:t>begin</w:t>
            </w:r>
          </w:p>
          <w:p w14:paraId="57891F0F" w14:textId="3D22C324" w:rsidR="008F4982" w:rsidRPr="008F4982" w:rsidRDefault="008F4982" w:rsidP="008F4982">
            <w:pPr>
              <w:shd w:val="clear" w:color="auto" w:fill="FFFFFF"/>
              <w:spacing w:line="285" w:lineRule="atLeast"/>
              <w:jc w:val="left"/>
              <w:rPr>
                <w:rFonts w:ascii="Consolas" w:eastAsia="Times New Roman" w:hAnsi="Consolas" w:cs="Times New Roman"/>
                <w:color w:val="000000"/>
                <w:sz w:val="21"/>
                <w:szCs w:val="21"/>
              </w:rPr>
            </w:pPr>
            <w:r w:rsidRPr="008F4982">
              <w:rPr>
                <w:rFonts w:ascii="Consolas" w:eastAsia="Times New Roman" w:hAnsi="Consolas" w:cs="Times New Roman"/>
                <w:color w:val="000000"/>
                <w:sz w:val="21"/>
                <w:szCs w:val="21"/>
              </w:rPr>
              <w:t>     </w:t>
            </w:r>
            <w:proofErr w:type="spellStart"/>
            <w:proofErr w:type="gramStart"/>
            <w:r w:rsidRPr="008F4982">
              <w:rPr>
                <w:rFonts w:ascii="Consolas" w:eastAsia="Times New Roman" w:hAnsi="Consolas" w:cs="Times New Roman"/>
                <w:color w:val="000000"/>
                <w:sz w:val="21"/>
                <w:szCs w:val="21"/>
              </w:rPr>
              <w:t>TestStatus</w:t>
            </w:r>
            <w:proofErr w:type="spellEnd"/>
            <w:r w:rsidRPr="008F4982">
              <w:rPr>
                <w:rFonts w:ascii="Consolas" w:eastAsia="Times New Roman" w:hAnsi="Consolas" w:cs="Times New Roman"/>
                <w:color w:val="0000FF"/>
                <w:sz w:val="21"/>
                <w:szCs w:val="21"/>
              </w:rPr>
              <w:t>(</w:t>
            </w:r>
            <w:proofErr w:type="gramEnd"/>
            <w:r w:rsidRPr="008F4982">
              <w:rPr>
                <w:rFonts w:ascii="Consolas" w:eastAsia="Times New Roman" w:hAnsi="Consolas" w:cs="Times New Roman"/>
                <w:color w:val="0000FF"/>
                <w:sz w:val="21"/>
                <w:szCs w:val="21"/>
              </w:rPr>
              <w:t>)</w:t>
            </w:r>
            <w:r w:rsidRPr="008F4982">
              <w:rPr>
                <w:rFonts w:ascii="Consolas" w:eastAsia="Times New Roman" w:hAnsi="Consolas" w:cs="Times New Roman"/>
                <w:color w:val="000000"/>
                <w:sz w:val="21"/>
                <w:szCs w:val="21"/>
              </w:rPr>
              <w:t>;</w:t>
            </w:r>
          </w:p>
          <w:p w14:paraId="42795E03" w14:textId="79A51264" w:rsidR="008F4982" w:rsidRPr="008F4982" w:rsidRDefault="008F4982" w:rsidP="008F4982">
            <w:pPr>
              <w:shd w:val="clear" w:color="auto" w:fill="FFFFFF"/>
              <w:spacing w:line="285" w:lineRule="atLeast"/>
              <w:jc w:val="left"/>
              <w:rPr>
                <w:rFonts w:ascii="Consolas" w:eastAsia="Times New Roman" w:hAnsi="Consolas" w:cs="Times New Roman"/>
                <w:color w:val="000000"/>
                <w:sz w:val="21"/>
                <w:szCs w:val="21"/>
              </w:rPr>
            </w:pPr>
            <w:r w:rsidRPr="008F4982">
              <w:rPr>
                <w:rFonts w:ascii="Consolas" w:eastAsia="Times New Roman" w:hAnsi="Consolas" w:cs="Times New Roman"/>
                <w:color w:val="000000"/>
                <w:sz w:val="21"/>
                <w:szCs w:val="21"/>
              </w:rPr>
              <w:t>     </w:t>
            </w:r>
            <w:proofErr w:type="spellStart"/>
            <w:proofErr w:type="gramStart"/>
            <w:r w:rsidRPr="008F4982">
              <w:rPr>
                <w:rFonts w:ascii="Consolas" w:eastAsia="Times New Roman" w:hAnsi="Consolas" w:cs="Times New Roman"/>
                <w:color w:val="000000"/>
                <w:sz w:val="21"/>
                <w:szCs w:val="21"/>
              </w:rPr>
              <w:t>CalcFields</w:t>
            </w:r>
            <w:proofErr w:type="spellEnd"/>
            <w:r w:rsidRPr="008F4982">
              <w:rPr>
                <w:rFonts w:ascii="Consolas" w:eastAsia="Times New Roman" w:hAnsi="Consolas" w:cs="Times New Roman"/>
                <w:color w:val="0000FF"/>
                <w:sz w:val="21"/>
                <w:szCs w:val="21"/>
              </w:rPr>
              <w:t>(</w:t>
            </w:r>
            <w:proofErr w:type="gramEnd"/>
            <w:r w:rsidRPr="008F4982">
              <w:rPr>
                <w:rFonts w:ascii="Consolas" w:eastAsia="Times New Roman" w:hAnsi="Consolas" w:cs="Times New Roman"/>
                <w:color w:val="000000"/>
                <w:sz w:val="21"/>
                <w:szCs w:val="21"/>
              </w:rPr>
              <w:t>"Customer Name"</w:t>
            </w:r>
            <w:r w:rsidRPr="008F4982">
              <w:rPr>
                <w:rFonts w:ascii="Consolas" w:eastAsia="Times New Roman" w:hAnsi="Consolas" w:cs="Times New Roman"/>
                <w:color w:val="0000FF"/>
                <w:sz w:val="21"/>
                <w:szCs w:val="21"/>
              </w:rPr>
              <w:t>)</w:t>
            </w:r>
            <w:r w:rsidRPr="008F4982">
              <w:rPr>
                <w:rFonts w:ascii="Consolas" w:eastAsia="Times New Roman" w:hAnsi="Consolas" w:cs="Times New Roman"/>
                <w:color w:val="000000"/>
                <w:sz w:val="21"/>
                <w:szCs w:val="21"/>
              </w:rPr>
              <w:t>;</w:t>
            </w:r>
          </w:p>
          <w:p w14:paraId="45187195" w14:textId="4CBF901F" w:rsidR="008F4982" w:rsidRPr="008F4982" w:rsidRDefault="008F4982" w:rsidP="008F4982">
            <w:pPr>
              <w:shd w:val="clear" w:color="auto" w:fill="FFFFFF"/>
              <w:spacing w:line="285" w:lineRule="atLeast"/>
              <w:jc w:val="left"/>
              <w:rPr>
                <w:rFonts w:ascii="Consolas" w:eastAsia="Times New Roman" w:hAnsi="Consolas" w:cs="Times New Roman"/>
                <w:color w:val="000000"/>
                <w:sz w:val="21"/>
                <w:szCs w:val="21"/>
              </w:rPr>
            </w:pPr>
            <w:r w:rsidRPr="008F4982">
              <w:rPr>
                <w:rFonts w:ascii="Consolas" w:eastAsia="Times New Roman" w:hAnsi="Consolas" w:cs="Times New Roman"/>
                <w:color w:val="000000"/>
                <w:sz w:val="21"/>
                <w:szCs w:val="21"/>
              </w:rPr>
              <w:t>   </w:t>
            </w:r>
            <w:proofErr w:type="gramStart"/>
            <w:r w:rsidRPr="008F4982">
              <w:rPr>
                <w:rFonts w:ascii="Consolas" w:eastAsia="Times New Roman" w:hAnsi="Consolas" w:cs="Times New Roman"/>
                <w:color w:val="AF00DB"/>
                <w:sz w:val="21"/>
                <w:szCs w:val="21"/>
              </w:rPr>
              <w:t>end</w:t>
            </w:r>
            <w:r w:rsidRPr="008F4982">
              <w:rPr>
                <w:rFonts w:ascii="Consolas" w:eastAsia="Times New Roman" w:hAnsi="Consolas" w:cs="Times New Roman"/>
                <w:color w:val="000000"/>
                <w:sz w:val="21"/>
                <w:szCs w:val="21"/>
              </w:rPr>
              <w:t>;</w:t>
            </w:r>
            <w:proofErr w:type="gramEnd"/>
          </w:p>
          <w:p w14:paraId="55CA2876" w14:textId="6C08D099" w:rsidR="008F4982" w:rsidRPr="008F4982" w:rsidRDefault="008F4982" w:rsidP="008F4982">
            <w:pPr>
              <w:shd w:val="clear" w:color="auto" w:fill="FFFFFF"/>
              <w:spacing w:line="285" w:lineRule="atLeast"/>
              <w:jc w:val="left"/>
              <w:rPr>
                <w:rFonts w:ascii="Consolas" w:eastAsia="Times New Roman" w:hAnsi="Consolas" w:cs="Times New Roman"/>
                <w:color w:val="000000"/>
                <w:sz w:val="21"/>
                <w:szCs w:val="21"/>
              </w:rPr>
            </w:pPr>
            <w:r w:rsidRPr="008F4982">
              <w:rPr>
                <w:rFonts w:ascii="Consolas" w:eastAsia="Times New Roman" w:hAnsi="Consolas" w:cs="Times New Roman"/>
                <w:color w:val="000000"/>
                <w:sz w:val="21"/>
                <w:szCs w:val="21"/>
              </w:rPr>
              <w:t>}</w:t>
            </w:r>
          </w:p>
          <w:p w14:paraId="5ADFC717" w14:textId="77777777" w:rsidR="005E1C4D" w:rsidRPr="00912D7E" w:rsidRDefault="005E1C4D"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r w:rsidRPr="00912D7E">
              <w:rPr>
                <w:rStyle w:val="Heading3Char"/>
                <w:rFonts w:ascii="Consolas" w:eastAsia="Times New Roman" w:hAnsi="Consolas" w:cs="Times New Roman"/>
                <w:smallCaps w:val="0"/>
                <w:color w:val="000000"/>
                <w:spacing w:val="0"/>
                <w:sz w:val="21"/>
                <w:szCs w:val="21"/>
              </w:rPr>
              <w:t xml:space="preserve"> </w:t>
            </w:r>
          </w:p>
        </w:tc>
      </w:tr>
    </w:tbl>
    <w:p w14:paraId="679EDD49" w14:textId="0BCB63E8" w:rsidR="00A62372" w:rsidRPr="001A244F" w:rsidRDefault="0065159C" w:rsidP="00A62372">
      <w:pPr>
        <w:pStyle w:val="Heading2"/>
      </w:pPr>
      <w:r>
        <w:lastRenderedPageBreak/>
        <w:t xml:space="preserve">Notes and Links </w:t>
      </w:r>
    </w:p>
    <w:p w14:paraId="12A42017" w14:textId="77777777" w:rsidR="000B3585" w:rsidRDefault="0065159C" w:rsidP="00A62372">
      <w:pPr>
        <w:spacing w:line="480" w:lineRule="auto"/>
      </w:pPr>
      <w:r>
        <w:t xml:space="preserve">In Business Central in many places, users are allowed to add links and notes to the records. You can see them in </w:t>
      </w:r>
      <w:r w:rsidR="005D1F06">
        <w:t xml:space="preserve">the </w:t>
      </w:r>
      <w:proofErr w:type="spellStart"/>
      <w:r>
        <w:t>FactBox</w:t>
      </w:r>
      <w:proofErr w:type="spellEnd"/>
      <w:r>
        <w:t xml:space="preserve"> area </w:t>
      </w:r>
      <w:r w:rsidR="00DC459D">
        <w:t xml:space="preserve">in the </w:t>
      </w:r>
      <w:r w:rsidR="00DC459D" w:rsidRPr="005D1F06">
        <w:rPr>
          <w:b/>
        </w:rPr>
        <w:t>Attachment</w:t>
      </w:r>
      <w:r w:rsidR="005D1F06" w:rsidRPr="005D1F06">
        <w:rPr>
          <w:b/>
        </w:rPr>
        <w:t>s</w:t>
      </w:r>
      <w:r w:rsidR="005D1F06">
        <w:t xml:space="preserve">. </w:t>
      </w:r>
    </w:p>
    <w:p w14:paraId="07526808" w14:textId="56CD5276" w:rsidR="000B3585" w:rsidRDefault="000B3585" w:rsidP="000B3585">
      <w:pPr>
        <w:spacing w:line="480" w:lineRule="auto"/>
        <w:jc w:val="right"/>
      </w:pPr>
      <w:r w:rsidRPr="000B3585">
        <w:rPr>
          <w:noProof/>
        </w:rPr>
        <w:drawing>
          <wp:inline distT="0" distB="0" distL="0" distR="0" wp14:anchorId="1DE15FAC" wp14:editId="57286962">
            <wp:extent cx="2759075" cy="3030563"/>
            <wp:effectExtent l="0" t="0" r="317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66680" cy="3038916"/>
                    </a:xfrm>
                    <a:prstGeom prst="rect">
                      <a:avLst/>
                    </a:prstGeom>
                  </pic:spPr>
                </pic:pic>
              </a:graphicData>
            </a:graphic>
          </wp:inline>
        </w:drawing>
      </w:r>
    </w:p>
    <w:p w14:paraId="02F5BE38" w14:textId="28DD0981" w:rsidR="00A62372" w:rsidRDefault="005D1F06" w:rsidP="00A62372">
      <w:pPr>
        <w:spacing w:line="480" w:lineRule="auto"/>
      </w:pPr>
      <w:r>
        <w:t>Both</w:t>
      </w:r>
      <w:r w:rsidR="00321073">
        <w:t xml:space="preserve"> </w:t>
      </w:r>
      <w:r w:rsidR="00321073" w:rsidRPr="00C658CE">
        <w:rPr>
          <w:b/>
        </w:rPr>
        <w:t>Links</w:t>
      </w:r>
      <w:r w:rsidR="00321073">
        <w:t xml:space="preserve"> and </w:t>
      </w:r>
      <w:r w:rsidR="00321073" w:rsidRPr="00C658CE">
        <w:rPr>
          <w:b/>
        </w:rPr>
        <w:t>Notes</w:t>
      </w:r>
      <w:r>
        <w:t xml:space="preserve"> </w:t>
      </w:r>
      <w:r w:rsidR="00321073">
        <w:t xml:space="preserve">can be added to the page as a </w:t>
      </w:r>
      <w:proofErr w:type="spellStart"/>
      <w:r w:rsidR="00321073" w:rsidRPr="00321073">
        <w:rPr>
          <w:b/>
        </w:rPr>
        <w:t>systemparts</w:t>
      </w:r>
      <w:proofErr w:type="spellEnd"/>
      <w:r w:rsidR="00321073">
        <w:t>.</w:t>
      </w:r>
      <w:r w:rsidR="000B3585">
        <w:t xml:space="preserve"> There is no need to add any other custom development to handle the logic for notes and links – they work out of the box.</w:t>
      </w:r>
    </w:p>
    <w:p w14:paraId="7F59757E" w14:textId="4AB7E9B6" w:rsidR="00432C84" w:rsidRPr="00432C84" w:rsidRDefault="00432C84" w:rsidP="00432C84">
      <w:pPr>
        <w:rPr>
          <w:i/>
          <w:sz w:val="20"/>
        </w:rPr>
      </w:pPr>
      <w:r>
        <w:rPr>
          <w:noProof/>
        </w:rPr>
        <w:drawing>
          <wp:inline distT="0" distB="0" distL="0" distR="0" wp14:anchorId="25FD69B9" wp14:editId="05CD96EE">
            <wp:extent cx="263525" cy="263525"/>
            <wp:effectExtent l="0" t="0" r="3175" b="3175"/>
            <wp:docPr id="249" name="Picture 24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432C84">
        <w:rPr>
          <w:rFonts w:ascii="Bahnschrift Condensed" w:eastAsiaTheme="majorEastAsia" w:hAnsi="Bahnschrift Condensed" w:cstheme="majorBidi"/>
          <w:smallCaps/>
          <w:spacing w:val="40"/>
          <w:sz w:val="32"/>
          <w:szCs w:val="26"/>
        </w:rPr>
        <w:cr/>
      </w:r>
      <w:proofErr w:type="gramStart"/>
      <w:r>
        <w:rPr>
          <w:i/>
          <w:sz w:val="20"/>
        </w:rPr>
        <w:t>Typically</w:t>
      </w:r>
      <w:proofErr w:type="gramEnd"/>
      <w:r>
        <w:rPr>
          <w:i/>
          <w:sz w:val="20"/>
        </w:rPr>
        <w:t xml:space="preserve"> the Notes part has </w:t>
      </w:r>
      <w:proofErr w:type="spellStart"/>
      <w:r w:rsidRPr="00432C84">
        <w:rPr>
          <w:b/>
          <w:i/>
          <w:sz w:val="20"/>
        </w:rPr>
        <w:t>ApplicationArea</w:t>
      </w:r>
      <w:proofErr w:type="spellEnd"/>
      <w:r>
        <w:rPr>
          <w:i/>
          <w:sz w:val="20"/>
        </w:rPr>
        <w:t xml:space="preserve"> set to Notes and Links to </w:t>
      </w:r>
      <w:proofErr w:type="spellStart"/>
      <w:r>
        <w:rPr>
          <w:i/>
          <w:sz w:val="20"/>
        </w:rPr>
        <w:t>RecordLinks</w:t>
      </w:r>
      <w:proofErr w:type="spellEnd"/>
      <w:r>
        <w:rPr>
          <w:i/>
          <w:sz w:val="20"/>
        </w:rPr>
        <w:t>. You do not need to add a caption for those parts.</w:t>
      </w:r>
    </w:p>
    <w:p w14:paraId="3BF3498D" w14:textId="77777777" w:rsidR="00432C84" w:rsidRDefault="00432C84" w:rsidP="00A62372">
      <w:pPr>
        <w:spacing w:line="480" w:lineRule="auto"/>
      </w:pPr>
    </w:p>
    <w:p w14:paraId="7454D58C" w14:textId="6113F2CC" w:rsidR="00DF336A" w:rsidRPr="001A244F" w:rsidRDefault="00DF336A" w:rsidP="00DF336A">
      <w:pPr>
        <w:pStyle w:val="Heading2"/>
      </w:pPr>
      <w:r w:rsidRPr="00E016E8">
        <w:rPr>
          <w:rStyle w:val="BalloonTextChar"/>
          <w:noProof/>
        </w:rPr>
        <w:drawing>
          <wp:inline distT="0" distB="0" distL="0" distR="0" wp14:anchorId="172E9353" wp14:editId="70D6A453">
            <wp:extent cx="267618" cy="267618"/>
            <wp:effectExtent l="0" t="0" r="0" b="0"/>
            <wp:docPr id="248" name="Graphic 248"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Add Notes and Links</w:t>
      </w:r>
    </w:p>
    <w:p w14:paraId="759162F4" w14:textId="6F9D806C" w:rsidR="00DF336A" w:rsidRDefault="00DF336A" w:rsidP="00DF336A">
      <w:pPr>
        <w:spacing w:line="480" w:lineRule="auto"/>
        <w:jc w:val="left"/>
      </w:pPr>
      <w:r>
        <w:t xml:space="preserve">The system architect </w:t>
      </w:r>
      <w:r w:rsidR="00C817CD">
        <w:t>decided that the user should be able to add notes and links to the Bonus</w:t>
      </w:r>
      <w:r>
        <w:t>.</w:t>
      </w:r>
      <w:r w:rsidR="00C817CD">
        <w:t xml:space="preserve"> You need to add them as </w:t>
      </w:r>
      <w:proofErr w:type="spellStart"/>
      <w:r w:rsidR="00C817CD">
        <w:t>FactBoxes</w:t>
      </w:r>
      <w:proofErr w:type="spellEnd"/>
      <w:r w:rsidR="00C817CD">
        <w:t xml:space="preserve"> to the </w:t>
      </w:r>
      <w:r w:rsidR="00C817CD" w:rsidRPr="00C817CD">
        <w:rPr>
          <w:b/>
        </w:rPr>
        <w:t>Bonus Card</w:t>
      </w:r>
      <w:r w:rsidR="00C817CD">
        <w:t>.</w:t>
      </w:r>
    </w:p>
    <w:p w14:paraId="658E17A9" w14:textId="02CA1E08" w:rsidR="00DF336A" w:rsidRPr="00432C84" w:rsidRDefault="00DF336A" w:rsidP="0049369E">
      <w:pPr>
        <w:pStyle w:val="ListParagraph"/>
        <w:numPr>
          <w:ilvl w:val="0"/>
          <w:numId w:val="46"/>
        </w:numPr>
        <w:spacing w:line="480" w:lineRule="auto"/>
      </w:pPr>
      <w:r>
        <w:t xml:space="preserve">Open a file </w:t>
      </w:r>
      <w:r w:rsidR="00432C84">
        <w:rPr>
          <w:b/>
        </w:rPr>
        <w:t>BonusCard</w:t>
      </w:r>
      <w:r w:rsidRPr="00B358CB">
        <w:rPr>
          <w:b/>
        </w:rPr>
        <w:t>.</w:t>
      </w:r>
      <w:r w:rsidR="00432C84">
        <w:rPr>
          <w:b/>
        </w:rPr>
        <w:t>Page</w:t>
      </w:r>
      <w:r w:rsidRPr="00B358CB">
        <w:rPr>
          <w:b/>
        </w:rPr>
        <w:t>.al</w:t>
      </w:r>
      <w:r>
        <w:t xml:space="preserve"> and </w:t>
      </w:r>
      <w:r w:rsidR="00432C84">
        <w:t xml:space="preserve">inside the layout section in the bottom add a new area </w:t>
      </w:r>
      <w:proofErr w:type="spellStart"/>
      <w:r w:rsidR="00432C84" w:rsidRPr="00432C84">
        <w:rPr>
          <w:b/>
        </w:rPr>
        <w:t>FactBoxes</w:t>
      </w:r>
      <w:proofErr w:type="spellEnd"/>
    </w:p>
    <w:p w14:paraId="728730C7" w14:textId="013C565F" w:rsidR="00432C84" w:rsidRDefault="00432C84" w:rsidP="0049369E">
      <w:pPr>
        <w:pStyle w:val="ListParagraph"/>
        <w:numPr>
          <w:ilvl w:val="0"/>
          <w:numId w:val="46"/>
        </w:numPr>
        <w:spacing w:line="480" w:lineRule="auto"/>
      </w:pPr>
      <w:r>
        <w:t xml:space="preserve">Add to it two </w:t>
      </w:r>
      <w:proofErr w:type="spellStart"/>
      <w:r>
        <w:t>systemparts</w:t>
      </w:r>
      <w:proofErr w:type="spellEnd"/>
      <w:r>
        <w:t xml:space="preserve"> – Links and Notes</w:t>
      </w:r>
    </w:p>
    <w:p w14:paraId="47BFA7E5" w14:textId="441A05C1" w:rsidR="006F41B5" w:rsidRPr="00C658CE" w:rsidRDefault="006F41B5" w:rsidP="00C658CE">
      <w:pPr>
        <w:rPr>
          <w:rFonts w:ascii="Bahnschrift Condensed" w:eastAsiaTheme="majorEastAsia" w:hAnsi="Bahnschrift Condensed" w:cstheme="majorBidi"/>
          <w:smallCaps/>
          <w:spacing w:val="40"/>
          <w:sz w:val="28"/>
          <w:szCs w:val="26"/>
        </w:rPr>
      </w:pPr>
      <w:r w:rsidRPr="00E016E8">
        <w:rPr>
          <w:rStyle w:val="BalloonTextChar"/>
          <w:noProof/>
        </w:rPr>
        <w:lastRenderedPageBreak/>
        <w:drawing>
          <wp:inline distT="0" distB="0" distL="0" distR="0" wp14:anchorId="67CF37C8" wp14:editId="139BEA92">
            <wp:extent cx="267618" cy="267618"/>
            <wp:effectExtent l="0" t="0" r="0" b="0"/>
            <wp:docPr id="251" name="Graphic 251"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6F41B5" w14:paraId="7306D2BB" w14:textId="77777777" w:rsidTr="00433212">
        <w:tc>
          <w:tcPr>
            <w:tcW w:w="8636" w:type="dxa"/>
            <w:tcBorders>
              <w:top w:val="double" w:sz="4" w:space="0" w:color="auto"/>
              <w:left w:val="double" w:sz="4" w:space="0" w:color="auto"/>
              <w:bottom w:val="double" w:sz="4" w:space="0" w:color="auto"/>
              <w:right w:val="double" w:sz="4" w:space="0" w:color="auto"/>
            </w:tcBorders>
          </w:tcPr>
          <w:p w14:paraId="1E98C759" w14:textId="77777777" w:rsidR="006F41B5" w:rsidRDefault="006F41B5" w:rsidP="00433212">
            <w:pPr>
              <w:shd w:val="clear" w:color="auto" w:fill="FFFFFF"/>
              <w:spacing w:line="285" w:lineRule="atLeast"/>
              <w:jc w:val="left"/>
              <w:rPr>
                <w:rFonts w:ascii="Consolas" w:eastAsia="Times New Roman" w:hAnsi="Consolas" w:cs="Times New Roman"/>
                <w:color w:val="000000"/>
                <w:sz w:val="21"/>
                <w:szCs w:val="21"/>
              </w:rPr>
            </w:pPr>
          </w:p>
          <w:p w14:paraId="66245BED" w14:textId="77777777" w:rsidR="006F41B5" w:rsidRDefault="006F41B5" w:rsidP="00433212">
            <w:pPr>
              <w:shd w:val="clear" w:color="auto" w:fill="FFFFFF"/>
              <w:spacing w:line="285" w:lineRule="atLeast"/>
              <w:jc w:val="left"/>
              <w:rPr>
                <w:rFonts w:ascii="Consolas" w:hAnsi="Consolas"/>
                <w:color w:val="000000"/>
                <w:sz w:val="21"/>
                <w:szCs w:val="21"/>
              </w:rPr>
            </w:pPr>
            <w:proofErr w:type="gramStart"/>
            <w:r>
              <w:rPr>
                <w:rFonts w:ascii="Consolas" w:hAnsi="Consolas"/>
                <w:color w:val="0000FF"/>
                <w:sz w:val="21"/>
                <w:szCs w:val="21"/>
              </w:rPr>
              <w:t>area(</w:t>
            </w:r>
            <w:proofErr w:type="spellStart"/>
            <w:proofErr w:type="gramEnd"/>
            <w:r>
              <w:rPr>
                <w:rFonts w:ascii="Consolas" w:hAnsi="Consolas"/>
                <w:color w:val="000000"/>
                <w:sz w:val="21"/>
                <w:szCs w:val="21"/>
              </w:rPr>
              <w:t>FactBoxes</w:t>
            </w:r>
            <w:proofErr w:type="spellEnd"/>
            <w:r>
              <w:rPr>
                <w:rFonts w:ascii="Consolas" w:hAnsi="Consolas"/>
                <w:color w:val="0000FF"/>
                <w:sz w:val="21"/>
                <w:szCs w:val="21"/>
              </w:rPr>
              <w:t>)</w:t>
            </w:r>
          </w:p>
          <w:p w14:paraId="1BE76E96" w14:textId="77777777" w:rsidR="006F41B5" w:rsidRDefault="006F41B5"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88A4204" w14:textId="77777777" w:rsidR="006F41B5" w:rsidRDefault="006F41B5"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proofErr w:type="gramStart"/>
            <w:r>
              <w:rPr>
                <w:rFonts w:ascii="Consolas" w:hAnsi="Consolas"/>
                <w:color w:val="0000FF"/>
                <w:sz w:val="21"/>
                <w:szCs w:val="21"/>
              </w:rPr>
              <w:t>systempart</w:t>
            </w:r>
            <w:proofErr w:type="spellEnd"/>
            <w:r>
              <w:rPr>
                <w:rFonts w:ascii="Consolas" w:hAnsi="Consolas"/>
                <w:color w:val="0000FF"/>
                <w:sz w:val="21"/>
                <w:szCs w:val="21"/>
              </w:rPr>
              <w:t>(</w:t>
            </w:r>
            <w:proofErr w:type="gramEnd"/>
            <w:r>
              <w:rPr>
                <w:rFonts w:ascii="Consolas" w:hAnsi="Consolas"/>
                <w:color w:val="000000"/>
                <w:sz w:val="21"/>
                <w:szCs w:val="21"/>
              </w:rPr>
              <w:t>Links; Links</w:t>
            </w:r>
            <w:r>
              <w:rPr>
                <w:rFonts w:ascii="Consolas" w:hAnsi="Consolas"/>
                <w:color w:val="0000FF"/>
                <w:sz w:val="21"/>
                <w:szCs w:val="21"/>
              </w:rPr>
              <w:t>)</w:t>
            </w:r>
          </w:p>
          <w:p w14:paraId="0B135EE9" w14:textId="77777777" w:rsidR="006F41B5" w:rsidRDefault="006F41B5"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12CC0C1" w14:textId="77777777" w:rsidR="006F41B5" w:rsidRDefault="006F41B5"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roofErr w:type="spellStart"/>
            <w:r>
              <w:rPr>
                <w:rFonts w:ascii="Consolas" w:hAnsi="Consolas"/>
                <w:color w:val="000000"/>
                <w:sz w:val="21"/>
                <w:szCs w:val="21"/>
              </w:rPr>
              <w:t>ApplicationArea</w:t>
            </w:r>
            <w:proofErr w:type="spellEnd"/>
            <w:r>
              <w:rPr>
                <w:rFonts w:ascii="Consolas" w:hAnsi="Consolas"/>
                <w:color w:val="000000"/>
                <w:sz w:val="21"/>
                <w:szCs w:val="21"/>
              </w:rPr>
              <w:t xml:space="preserve"> = </w:t>
            </w:r>
            <w:proofErr w:type="spellStart"/>
            <w:proofErr w:type="gramStart"/>
            <w:r>
              <w:rPr>
                <w:rFonts w:ascii="Consolas" w:hAnsi="Consolas"/>
                <w:color w:val="000000"/>
                <w:sz w:val="21"/>
                <w:szCs w:val="21"/>
              </w:rPr>
              <w:t>RecordLinks</w:t>
            </w:r>
            <w:proofErr w:type="spellEnd"/>
            <w:r>
              <w:rPr>
                <w:rFonts w:ascii="Consolas" w:hAnsi="Consolas"/>
                <w:color w:val="000000"/>
                <w:sz w:val="21"/>
                <w:szCs w:val="21"/>
              </w:rPr>
              <w:t>;</w:t>
            </w:r>
            <w:proofErr w:type="gramEnd"/>
          </w:p>
          <w:p w14:paraId="2CEB50C1" w14:textId="77777777" w:rsidR="006F41B5" w:rsidRDefault="006F41B5"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A85CF22" w14:textId="77777777" w:rsidR="006F41B5" w:rsidRDefault="006F41B5"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proofErr w:type="gramStart"/>
            <w:r>
              <w:rPr>
                <w:rFonts w:ascii="Consolas" w:hAnsi="Consolas"/>
                <w:color w:val="0000FF"/>
                <w:sz w:val="21"/>
                <w:szCs w:val="21"/>
              </w:rPr>
              <w:t>systempart</w:t>
            </w:r>
            <w:proofErr w:type="spellEnd"/>
            <w:r>
              <w:rPr>
                <w:rFonts w:ascii="Consolas" w:hAnsi="Consolas"/>
                <w:color w:val="0000FF"/>
                <w:sz w:val="21"/>
                <w:szCs w:val="21"/>
              </w:rPr>
              <w:t>(</w:t>
            </w:r>
            <w:proofErr w:type="gramEnd"/>
            <w:r>
              <w:rPr>
                <w:rFonts w:ascii="Consolas" w:hAnsi="Consolas"/>
                <w:color w:val="000000"/>
                <w:sz w:val="21"/>
                <w:szCs w:val="21"/>
              </w:rPr>
              <w:t>Notes; Notes</w:t>
            </w:r>
            <w:r>
              <w:rPr>
                <w:rFonts w:ascii="Consolas" w:hAnsi="Consolas"/>
                <w:color w:val="0000FF"/>
                <w:sz w:val="21"/>
                <w:szCs w:val="21"/>
              </w:rPr>
              <w:t>)</w:t>
            </w:r>
          </w:p>
          <w:p w14:paraId="5A683A95" w14:textId="77777777" w:rsidR="006F41B5" w:rsidRDefault="006F41B5"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B9C4596" w14:textId="77777777" w:rsidR="006F41B5" w:rsidRDefault="006F41B5"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roofErr w:type="spellStart"/>
            <w:r>
              <w:rPr>
                <w:rFonts w:ascii="Consolas" w:hAnsi="Consolas"/>
                <w:color w:val="000000"/>
                <w:sz w:val="21"/>
                <w:szCs w:val="21"/>
              </w:rPr>
              <w:t>ApplicationArea</w:t>
            </w:r>
            <w:proofErr w:type="spellEnd"/>
            <w:r>
              <w:rPr>
                <w:rFonts w:ascii="Consolas" w:hAnsi="Consolas"/>
                <w:color w:val="000000"/>
                <w:sz w:val="21"/>
                <w:szCs w:val="21"/>
              </w:rPr>
              <w:t xml:space="preserve"> = </w:t>
            </w:r>
            <w:proofErr w:type="gramStart"/>
            <w:r>
              <w:rPr>
                <w:rFonts w:ascii="Consolas" w:hAnsi="Consolas"/>
                <w:color w:val="000000"/>
                <w:sz w:val="21"/>
                <w:szCs w:val="21"/>
              </w:rPr>
              <w:t>Notes;</w:t>
            </w:r>
            <w:proofErr w:type="gramEnd"/>
          </w:p>
          <w:p w14:paraId="65267510" w14:textId="77777777" w:rsidR="006F41B5" w:rsidRDefault="006F41B5"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F65E478" w14:textId="77777777" w:rsidR="006F41B5" w:rsidRDefault="006F41B5"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52FA9A85" w14:textId="77777777" w:rsidR="006F41B5" w:rsidRPr="00912D7E" w:rsidRDefault="006F41B5"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r w:rsidRPr="00912D7E">
              <w:rPr>
                <w:rStyle w:val="Heading3Char"/>
                <w:rFonts w:ascii="Consolas" w:eastAsia="Times New Roman" w:hAnsi="Consolas" w:cs="Times New Roman"/>
                <w:smallCaps w:val="0"/>
                <w:color w:val="000000"/>
                <w:spacing w:val="0"/>
                <w:sz w:val="21"/>
                <w:szCs w:val="21"/>
              </w:rPr>
              <w:t xml:space="preserve"> </w:t>
            </w:r>
          </w:p>
        </w:tc>
      </w:tr>
    </w:tbl>
    <w:p w14:paraId="127E8A7B" w14:textId="77777777" w:rsidR="005E1C4D" w:rsidRPr="00FD3304" w:rsidRDefault="005E1C4D" w:rsidP="00776AF6">
      <w:pPr>
        <w:rPr>
          <w:rFonts w:ascii="Bahnschrift Condensed" w:eastAsiaTheme="majorEastAsia" w:hAnsi="Bahnschrift Condensed" w:cstheme="majorBidi"/>
          <w:smallCaps/>
          <w:spacing w:val="40"/>
          <w:sz w:val="28"/>
          <w:szCs w:val="26"/>
        </w:rPr>
      </w:pPr>
    </w:p>
    <w:p w14:paraId="7966A069" w14:textId="61FF4F15" w:rsidR="00C817CD" w:rsidRDefault="00C817CD" w:rsidP="00C817CD">
      <w:pPr>
        <w:rPr>
          <w:i/>
          <w:sz w:val="20"/>
        </w:rPr>
      </w:pPr>
      <w:r>
        <w:rPr>
          <w:noProof/>
        </w:rPr>
        <w:drawing>
          <wp:inline distT="0" distB="0" distL="0" distR="0" wp14:anchorId="7124D9B9" wp14:editId="2DC17888">
            <wp:extent cx="263525" cy="263525"/>
            <wp:effectExtent l="0" t="0" r="3175" b="3175"/>
            <wp:docPr id="252" name="Picture 25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432C84">
        <w:rPr>
          <w:rFonts w:ascii="Bahnschrift Condensed" w:eastAsiaTheme="majorEastAsia" w:hAnsi="Bahnschrift Condensed" w:cstheme="majorBidi"/>
          <w:smallCaps/>
          <w:spacing w:val="40"/>
          <w:sz w:val="32"/>
          <w:szCs w:val="26"/>
        </w:rPr>
        <w:cr/>
      </w:r>
      <w:r>
        <w:rPr>
          <w:i/>
          <w:sz w:val="20"/>
        </w:rPr>
        <w:t xml:space="preserve">At this moment both Links and Notes will be shown in the </w:t>
      </w:r>
      <w:proofErr w:type="spellStart"/>
      <w:r>
        <w:rPr>
          <w:i/>
          <w:sz w:val="20"/>
        </w:rPr>
        <w:t>FactBox</w:t>
      </w:r>
      <w:proofErr w:type="spellEnd"/>
      <w:r>
        <w:rPr>
          <w:i/>
          <w:sz w:val="20"/>
        </w:rPr>
        <w:t xml:space="preserve"> without group Attachments since there are no other </w:t>
      </w:r>
      <w:proofErr w:type="spellStart"/>
      <w:r>
        <w:rPr>
          <w:i/>
          <w:sz w:val="20"/>
        </w:rPr>
        <w:t>FactBoxes</w:t>
      </w:r>
      <w:proofErr w:type="spellEnd"/>
      <w:r>
        <w:rPr>
          <w:i/>
          <w:sz w:val="20"/>
        </w:rPr>
        <w:t>.</w:t>
      </w:r>
    </w:p>
    <w:p w14:paraId="1A89B265" w14:textId="77777777" w:rsidR="00665A81" w:rsidRPr="00432C84" w:rsidRDefault="00665A81" w:rsidP="00C817CD">
      <w:pPr>
        <w:rPr>
          <w:i/>
          <w:sz w:val="20"/>
        </w:rPr>
      </w:pPr>
    </w:p>
    <w:p w14:paraId="7657B04C" w14:textId="0E9EC8B4" w:rsidR="001F769D" w:rsidRPr="001A244F" w:rsidRDefault="001F769D" w:rsidP="001F769D">
      <w:pPr>
        <w:pStyle w:val="Heading2"/>
      </w:pPr>
      <w:r w:rsidRPr="00E016E8">
        <w:rPr>
          <w:rStyle w:val="BalloonTextChar"/>
          <w:noProof/>
        </w:rPr>
        <w:drawing>
          <wp:inline distT="0" distB="0" distL="0" distR="0" wp14:anchorId="06F6E42F" wp14:editId="489C8357">
            <wp:extent cx="267618" cy="267618"/>
            <wp:effectExtent l="0" t="0" r="0" b="0"/>
            <wp:docPr id="253" name="Graphic 253"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Add </w:t>
      </w:r>
      <w:proofErr w:type="spellStart"/>
      <w:r>
        <w:t>FactBox</w:t>
      </w:r>
      <w:proofErr w:type="spellEnd"/>
      <w:r>
        <w:t xml:space="preserve"> with Bonus Amount</w:t>
      </w:r>
    </w:p>
    <w:p w14:paraId="1D134C19" w14:textId="6FB7F60F" w:rsidR="001F769D" w:rsidRDefault="0091192F" w:rsidP="001F769D">
      <w:pPr>
        <w:spacing w:line="480" w:lineRule="auto"/>
        <w:jc w:val="left"/>
      </w:pPr>
      <w:r>
        <w:t>At this moment</w:t>
      </w:r>
      <w:r w:rsidRPr="0091192F">
        <w:t xml:space="preserve"> to get the total bonus amount user needs to run the report or export </w:t>
      </w:r>
      <w:r>
        <w:t>the entries to Excel</w:t>
      </w:r>
      <w:r w:rsidRPr="0091192F">
        <w:t xml:space="preserve"> </w:t>
      </w:r>
      <w:r>
        <w:t xml:space="preserve">and </w:t>
      </w:r>
      <w:r w:rsidRPr="0091192F">
        <w:t xml:space="preserve">calculate the total bonus. </w:t>
      </w:r>
      <w:r>
        <w:t xml:space="preserve">The system architect would like to see the </w:t>
      </w:r>
      <w:r w:rsidR="008072E1">
        <w:t xml:space="preserve">total bonus that has been calculated </w:t>
      </w:r>
      <w:r w:rsidR="00B93226">
        <w:t xml:space="preserve">in the </w:t>
      </w:r>
      <w:proofErr w:type="spellStart"/>
      <w:r w:rsidR="00B93226">
        <w:t>FactBox</w:t>
      </w:r>
      <w:proofErr w:type="spellEnd"/>
      <w:r w:rsidR="00B93226">
        <w:t xml:space="preserve"> on Bonus Card.</w:t>
      </w:r>
      <w:r>
        <w:t xml:space="preserve"> </w:t>
      </w:r>
    </w:p>
    <w:p w14:paraId="684ADEE5" w14:textId="23EEAF13" w:rsidR="0068197F" w:rsidRDefault="00273AF4" w:rsidP="0049369E">
      <w:pPr>
        <w:pStyle w:val="ListParagraph"/>
        <w:numPr>
          <w:ilvl w:val="0"/>
          <w:numId w:val="47"/>
        </w:numPr>
        <w:spacing w:line="480" w:lineRule="auto"/>
      </w:pPr>
      <w:r>
        <w:t xml:space="preserve">Open a file </w:t>
      </w:r>
      <w:r w:rsidRPr="00B358CB">
        <w:rPr>
          <w:b/>
        </w:rPr>
        <w:t>BonusHeader.Table.al</w:t>
      </w:r>
      <w:r>
        <w:t xml:space="preserve"> and add a new field </w:t>
      </w:r>
      <w:r>
        <w:rPr>
          <w:b/>
        </w:rPr>
        <w:t>Bonus Amount</w:t>
      </w:r>
      <w:r w:rsidRPr="00B716D7">
        <w:t xml:space="preserve">. </w:t>
      </w:r>
      <w:r>
        <w:t>The f</w:t>
      </w:r>
      <w:r w:rsidRPr="00B716D7">
        <w:t>ield</w:t>
      </w:r>
      <w:r>
        <w:t xml:space="preserve"> should not be editable. It should be a </w:t>
      </w:r>
      <w:proofErr w:type="spellStart"/>
      <w:r>
        <w:t>FlowField</w:t>
      </w:r>
      <w:proofErr w:type="spellEnd"/>
      <w:r>
        <w:t xml:space="preserve"> that shows the total amount (sum) of Bonus Entries for the chosen Bonus</w:t>
      </w:r>
    </w:p>
    <w:p w14:paraId="100207BC" w14:textId="77777777" w:rsidR="00273AF4" w:rsidRPr="00C23D08" w:rsidRDefault="00273AF4" w:rsidP="00273AF4">
      <w:pPr>
        <w:pStyle w:val="ListParagraph"/>
        <w:rPr>
          <w:i/>
          <w:sz w:val="20"/>
        </w:rPr>
      </w:pPr>
      <w:r>
        <w:rPr>
          <w:noProof/>
        </w:rPr>
        <w:drawing>
          <wp:inline distT="0" distB="0" distL="0" distR="0" wp14:anchorId="38EF77E3" wp14:editId="55D708F8">
            <wp:extent cx="263525" cy="263525"/>
            <wp:effectExtent l="0" t="0" r="3175" b="3175"/>
            <wp:docPr id="255" name="Picture 25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C23D08">
        <w:rPr>
          <w:rFonts w:ascii="Bahnschrift Condensed" w:eastAsiaTheme="majorEastAsia" w:hAnsi="Bahnschrift Condensed" w:cstheme="majorBidi"/>
          <w:smallCaps/>
          <w:spacing w:val="40"/>
          <w:sz w:val="32"/>
          <w:szCs w:val="26"/>
        </w:rPr>
        <w:cr/>
      </w:r>
      <w:r>
        <w:rPr>
          <w:i/>
          <w:sz w:val="20"/>
        </w:rPr>
        <w:t xml:space="preserve">Remember that </w:t>
      </w:r>
      <w:proofErr w:type="gramStart"/>
      <w:r>
        <w:rPr>
          <w:i/>
          <w:sz w:val="20"/>
        </w:rPr>
        <w:t>type</w:t>
      </w:r>
      <w:proofErr w:type="gramEnd"/>
      <w:r>
        <w:rPr>
          <w:i/>
          <w:sz w:val="20"/>
        </w:rPr>
        <w:t xml:space="preserve"> of the field should match the type in the Bonus Entry table.</w:t>
      </w:r>
    </w:p>
    <w:p w14:paraId="01C419C8" w14:textId="733AB06D" w:rsidR="001F769D" w:rsidRDefault="001F769D" w:rsidP="001F769D">
      <w:pPr>
        <w:pStyle w:val="ListParagraph"/>
      </w:pPr>
    </w:p>
    <w:p w14:paraId="2D8F3DC9" w14:textId="6B4208FB" w:rsidR="0068197F" w:rsidRDefault="0068197F" w:rsidP="001F769D">
      <w:pPr>
        <w:pStyle w:val="ListParagraph"/>
      </w:pPr>
    </w:p>
    <w:p w14:paraId="5F5F7187" w14:textId="6B933B0E" w:rsidR="0068197F" w:rsidRDefault="0068197F" w:rsidP="001F769D">
      <w:pPr>
        <w:pStyle w:val="ListParagraph"/>
      </w:pPr>
    </w:p>
    <w:p w14:paraId="0A4D8153" w14:textId="77777777" w:rsidR="0068197F" w:rsidRDefault="0068197F" w:rsidP="001F769D">
      <w:pPr>
        <w:pStyle w:val="ListParagraph"/>
      </w:pPr>
    </w:p>
    <w:p w14:paraId="5B1DC481" w14:textId="77777777" w:rsidR="001F769D" w:rsidRPr="00DA11C5" w:rsidRDefault="001F769D" w:rsidP="00DA11C5">
      <w:pPr>
        <w:rPr>
          <w:rFonts w:ascii="Bahnschrift Condensed" w:eastAsiaTheme="majorEastAsia" w:hAnsi="Bahnschrift Condensed" w:cstheme="majorBidi"/>
          <w:smallCaps/>
          <w:spacing w:val="40"/>
          <w:sz w:val="28"/>
          <w:szCs w:val="26"/>
        </w:rPr>
      </w:pPr>
      <w:r w:rsidRPr="00E016E8">
        <w:rPr>
          <w:rStyle w:val="BalloonTextChar"/>
          <w:noProof/>
        </w:rPr>
        <w:lastRenderedPageBreak/>
        <w:drawing>
          <wp:inline distT="0" distB="0" distL="0" distR="0" wp14:anchorId="37677726" wp14:editId="1752BEC7">
            <wp:extent cx="267618" cy="267618"/>
            <wp:effectExtent l="0" t="0" r="0" b="0"/>
            <wp:docPr id="254" name="Graphic 254"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1F769D" w14:paraId="4EF8A5B2" w14:textId="77777777" w:rsidTr="00433212">
        <w:tc>
          <w:tcPr>
            <w:tcW w:w="8636" w:type="dxa"/>
            <w:tcBorders>
              <w:top w:val="double" w:sz="4" w:space="0" w:color="auto"/>
              <w:left w:val="double" w:sz="4" w:space="0" w:color="auto"/>
              <w:bottom w:val="double" w:sz="4" w:space="0" w:color="auto"/>
              <w:right w:val="double" w:sz="4" w:space="0" w:color="auto"/>
            </w:tcBorders>
          </w:tcPr>
          <w:p w14:paraId="20086135" w14:textId="77777777" w:rsidR="001F769D" w:rsidRDefault="001F769D" w:rsidP="00433212">
            <w:pPr>
              <w:shd w:val="clear" w:color="auto" w:fill="FFFFFF"/>
              <w:spacing w:line="285" w:lineRule="atLeast"/>
              <w:jc w:val="left"/>
              <w:rPr>
                <w:rFonts w:ascii="Consolas" w:eastAsia="Times New Roman" w:hAnsi="Consolas" w:cs="Times New Roman"/>
                <w:color w:val="000000"/>
                <w:sz w:val="21"/>
                <w:szCs w:val="21"/>
              </w:rPr>
            </w:pPr>
          </w:p>
          <w:p w14:paraId="7FAB05B5" w14:textId="77777777" w:rsidR="0068197F" w:rsidRPr="0068197F" w:rsidRDefault="0068197F" w:rsidP="0068197F">
            <w:pPr>
              <w:shd w:val="clear" w:color="auto" w:fill="FFFFFF"/>
              <w:spacing w:line="285" w:lineRule="atLeast"/>
              <w:jc w:val="left"/>
              <w:rPr>
                <w:rFonts w:ascii="Consolas" w:eastAsia="Times New Roman" w:hAnsi="Consolas" w:cs="Times New Roman"/>
                <w:color w:val="000000"/>
                <w:sz w:val="21"/>
                <w:szCs w:val="21"/>
              </w:rPr>
            </w:pPr>
            <w:proofErr w:type="gramStart"/>
            <w:r w:rsidRPr="0068197F">
              <w:rPr>
                <w:rFonts w:ascii="Consolas" w:eastAsia="Times New Roman" w:hAnsi="Consolas" w:cs="Times New Roman"/>
                <w:color w:val="0000FF"/>
                <w:sz w:val="21"/>
                <w:szCs w:val="21"/>
              </w:rPr>
              <w:t>field(</w:t>
            </w:r>
            <w:proofErr w:type="gramEnd"/>
            <w:r w:rsidRPr="0068197F">
              <w:rPr>
                <w:rFonts w:ascii="Consolas" w:eastAsia="Times New Roman" w:hAnsi="Consolas" w:cs="Times New Roman"/>
                <w:color w:val="098658"/>
                <w:sz w:val="21"/>
                <w:szCs w:val="21"/>
              </w:rPr>
              <w:t>8</w:t>
            </w:r>
            <w:r w:rsidRPr="0068197F">
              <w:rPr>
                <w:rFonts w:ascii="Consolas" w:eastAsia="Times New Roman" w:hAnsi="Consolas" w:cs="Times New Roman"/>
                <w:color w:val="000000"/>
                <w:sz w:val="21"/>
                <w:szCs w:val="21"/>
              </w:rPr>
              <w:t xml:space="preserve">; "Bonus Amount"; </w:t>
            </w:r>
            <w:r w:rsidRPr="0068197F">
              <w:rPr>
                <w:rFonts w:ascii="Consolas" w:eastAsia="Times New Roman" w:hAnsi="Consolas" w:cs="Times New Roman"/>
                <w:color w:val="0000FF"/>
                <w:sz w:val="21"/>
                <w:szCs w:val="21"/>
              </w:rPr>
              <w:t>Decimal)</w:t>
            </w:r>
          </w:p>
          <w:p w14:paraId="5F06E0D8" w14:textId="752571DC" w:rsidR="0068197F" w:rsidRPr="0068197F" w:rsidRDefault="0068197F" w:rsidP="0068197F">
            <w:pPr>
              <w:shd w:val="clear" w:color="auto" w:fill="FFFFFF"/>
              <w:spacing w:line="285" w:lineRule="atLeast"/>
              <w:jc w:val="left"/>
              <w:rPr>
                <w:rFonts w:ascii="Consolas" w:eastAsia="Times New Roman" w:hAnsi="Consolas" w:cs="Times New Roman"/>
                <w:color w:val="000000"/>
                <w:sz w:val="21"/>
                <w:szCs w:val="21"/>
              </w:rPr>
            </w:pPr>
            <w:r w:rsidRPr="0068197F">
              <w:rPr>
                <w:rFonts w:ascii="Consolas" w:eastAsia="Times New Roman" w:hAnsi="Consolas" w:cs="Times New Roman"/>
                <w:color w:val="000000"/>
                <w:sz w:val="21"/>
                <w:szCs w:val="21"/>
              </w:rPr>
              <w:t>{</w:t>
            </w:r>
          </w:p>
          <w:p w14:paraId="25ECB47C" w14:textId="3C30A552" w:rsidR="0068197F" w:rsidRPr="0068197F" w:rsidRDefault="0068197F" w:rsidP="0068197F">
            <w:pPr>
              <w:shd w:val="clear" w:color="auto" w:fill="FFFFFF"/>
              <w:spacing w:line="285" w:lineRule="atLeast"/>
              <w:jc w:val="left"/>
              <w:rPr>
                <w:rFonts w:ascii="Consolas" w:eastAsia="Times New Roman" w:hAnsi="Consolas" w:cs="Times New Roman"/>
                <w:color w:val="000000"/>
                <w:sz w:val="21"/>
                <w:szCs w:val="21"/>
              </w:rPr>
            </w:pPr>
            <w:r w:rsidRPr="0068197F">
              <w:rPr>
                <w:rFonts w:ascii="Consolas" w:eastAsia="Times New Roman" w:hAnsi="Consolas" w:cs="Times New Roman"/>
                <w:color w:val="000000"/>
                <w:sz w:val="21"/>
                <w:szCs w:val="21"/>
              </w:rPr>
              <w:t xml:space="preserve">   Caption = </w:t>
            </w:r>
            <w:r w:rsidRPr="0068197F">
              <w:rPr>
                <w:rFonts w:ascii="Consolas" w:eastAsia="Times New Roman" w:hAnsi="Consolas" w:cs="Times New Roman"/>
                <w:color w:val="A31515"/>
                <w:sz w:val="21"/>
                <w:szCs w:val="21"/>
              </w:rPr>
              <w:t>'Bonus Amount</w:t>
            </w:r>
            <w:proofErr w:type="gramStart"/>
            <w:r w:rsidRPr="0068197F">
              <w:rPr>
                <w:rFonts w:ascii="Consolas" w:eastAsia="Times New Roman" w:hAnsi="Consolas" w:cs="Times New Roman"/>
                <w:color w:val="A31515"/>
                <w:sz w:val="21"/>
                <w:szCs w:val="21"/>
              </w:rPr>
              <w:t>'</w:t>
            </w:r>
            <w:r w:rsidRPr="0068197F">
              <w:rPr>
                <w:rFonts w:ascii="Consolas" w:eastAsia="Times New Roman" w:hAnsi="Consolas" w:cs="Times New Roman"/>
                <w:color w:val="000000"/>
                <w:sz w:val="21"/>
                <w:szCs w:val="21"/>
              </w:rPr>
              <w:t>;</w:t>
            </w:r>
            <w:proofErr w:type="gramEnd"/>
          </w:p>
          <w:p w14:paraId="04D4AFC0" w14:textId="31430738" w:rsidR="0068197F" w:rsidRPr="0068197F" w:rsidRDefault="0068197F" w:rsidP="0068197F">
            <w:pPr>
              <w:shd w:val="clear" w:color="auto" w:fill="FFFFFF"/>
              <w:spacing w:line="285" w:lineRule="atLeast"/>
              <w:jc w:val="left"/>
              <w:rPr>
                <w:rFonts w:ascii="Consolas" w:eastAsia="Times New Roman" w:hAnsi="Consolas" w:cs="Times New Roman"/>
                <w:color w:val="000000"/>
                <w:sz w:val="21"/>
                <w:szCs w:val="21"/>
              </w:rPr>
            </w:pPr>
            <w:r w:rsidRPr="0068197F">
              <w:rPr>
                <w:rFonts w:ascii="Consolas" w:eastAsia="Times New Roman" w:hAnsi="Consolas" w:cs="Times New Roman"/>
                <w:color w:val="000000"/>
                <w:sz w:val="21"/>
                <w:szCs w:val="21"/>
              </w:rPr>
              <w:t>   </w:t>
            </w:r>
            <w:proofErr w:type="spellStart"/>
            <w:r w:rsidRPr="0068197F">
              <w:rPr>
                <w:rFonts w:ascii="Consolas" w:eastAsia="Times New Roman" w:hAnsi="Consolas" w:cs="Times New Roman"/>
                <w:color w:val="0000FF"/>
                <w:sz w:val="21"/>
                <w:szCs w:val="21"/>
              </w:rPr>
              <w:t>FieldClass</w:t>
            </w:r>
            <w:proofErr w:type="spellEnd"/>
            <w:r w:rsidRPr="0068197F">
              <w:rPr>
                <w:rFonts w:ascii="Consolas" w:eastAsia="Times New Roman" w:hAnsi="Consolas" w:cs="Times New Roman"/>
                <w:color w:val="000000"/>
                <w:sz w:val="21"/>
                <w:szCs w:val="21"/>
              </w:rPr>
              <w:t xml:space="preserve"> = </w:t>
            </w:r>
            <w:proofErr w:type="spellStart"/>
            <w:proofErr w:type="gramStart"/>
            <w:r w:rsidRPr="0068197F">
              <w:rPr>
                <w:rFonts w:ascii="Consolas" w:eastAsia="Times New Roman" w:hAnsi="Consolas" w:cs="Times New Roman"/>
                <w:color w:val="000000"/>
                <w:sz w:val="21"/>
                <w:szCs w:val="21"/>
              </w:rPr>
              <w:t>FlowField</w:t>
            </w:r>
            <w:proofErr w:type="spellEnd"/>
            <w:r w:rsidRPr="0068197F">
              <w:rPr>
                <w:rFonts w:ascii="Consolas" w:eastAsia="Times New Roman" w:hAnsi="Consolas" w:cs="Times New Roman"/>
                <w:color w:val="000000"/>
                <w:sz w:val="21"/>
                <w:szCs w:val="21"/>
              </w:rPr>
              <w:t>;</w:t>
            </w:r>
            <w:proofErr w:type="gramEnd"/>
          </w:p>
          <w:p w14:paraId="6E66FCCA" w14:textId="7378AD4E" w:rsidR="0068197F" w:rsidRPr="0068197F" w:rsidRDefault="0068197F" w:rsidP="0068197F">
            <w:pPr>
              <w:shd w:val="clear" w:color="auto" w:fill="FFFFFF"/>
              <w:spacing w:line="285" w:lineRule="atLeast"/>
              <w:jc w:val="left"/>
              <w:rPr>
                <w:rFonts w:ascii="Consolas" w:eastAsia="Times New Roman" w:hAnsi="Consolas" w:cs="Times New Roman"/>
                <w:color w:val="000000"/>
                <w:sz w:val="21"/>
                <w:szCs w:val="21"/>
              </w:rPr>
            </w:pPr>
            <w:r w:rsidRPr="0068197F">
              <w:rPr>
                <w:rFonts w:ascii="Consolas" w:eastAsia="Times New Roman" w:hAnsi="Consolas" w:cs="Times New Roman"/>
                <w:color w:val="000000"/>
                <w:sz w:val="21"/>
                <w:szCs w:val="21"/>
              </w:rPr>
              <w:t>   </w:t>
            </w:r>
            <w:proofErr w:type="spellStart"/>
            <w:r w:rsidRPr="0068197F">
              <w:rPr>
                <w:rFonts w:ascii="Consolas" w:eastAsia="Times New Roman" w:hAnsi="Consolas" w:cs="Times New Roman"/>
                <w:color w:val="000000"/>
                <w:sz w:val="21"/>
                <w:szCs w:val="21"/>
              </w:rPr>
              <w:t>CalcFormula</w:t>
            </w:r>
            <w:proofErr w:type="spellEnd"/>
            <w:r w:rsidRPr="0068197F">
              <w:rPr>
                <w:rFonts w:ascii="Consolas" w:eastAsia="Times New Roman" w:hAnsi="Consolas" w:cs="Times New Roman"/>
                <w:color w:val="000000"/>
                <w:sz w:val="21"/>
                <w:szCs w:val="21"/>
              </w:rPr>
              <w:t xml:space="preserve"> = </w:t>
            </w:r>
            <w:proofErr w:type="gramStart"/>
            <w:r w:rsidRPr="0068197F">
              <w:rPr>
                <w:rFonts w:ascii="Consolas" w:eastAsia="Times New Roman" w:hAnsi="Consolas" w:cs="Times New Roman"/>
                <w:color w:val="0000FF"/>
                <w:sz w:val="21"/>
                <w:szCs w:val="21"/>
              </w:rPr>
              <w:t>sum(</w:t>
            </w:r>
            <w:proofErr w:type="gramEnd"/>
            <w:r w:rsidRPr="0068197F">
              <w:rPr>
                <w:rFonts w:ascii="Consolas" w:eastAsia="Times New Roman" w:hAnsi="Consolas" w:cs="Times New Roman"/>
                <w:color w:val="000000"/>
                <w:sz w:val="21"/>
                <w:szCs w:val="21"/>
              </w:rPr>
              <w:t xml:space="preserve">"MNB Bonus </w:t>
            </w:r>
            <w:proofErr w:type="spellStart"/>
            <w:r w:rsidRPr="0068197F">
              <w:rPr>
                <w:rFonts w:ascii="Consolas" w:eastAsia="Times New Roman" w:hAnsi="Consolas" w:cs="Times New Roman"/>
                <w:color w:val="000000"/>
                <w:sz w:val="21"/>
                <w:szCs w:val="21"/>
              </w:rPr>
              <w:t>Entry"</w:t>
            </w:r>
            <w:r w:rsidRPr="0068197F">
              <w:rPr>
                <w:rFonts w:ascii="Consolas" w:eastAsia="Times New Roman" w:hAnsi="Consolas" w:cs="Times New Roman"/>
                <w:color w:val="0000FF"/>
                <w:sz w:val="21"/>
                <w:szCs w:val="21"/>
              </w:rPr>
              <w:t>.</w:t>
            </w:r>
            <w:r w:rsidRPr="0068197F">
              <w:rPr>
                <w:rFonts w:ascii="Consolas" w:eastAsia="Times New Roman" w:hAnsi="Consolas" w:cs="Times New Roman"/>
                <w:color w:val="000000"/>
                <w:sz w:val="21"/>
                <w:szCs w:val="21"/>
              </w:rPr>
              <w:t>"Bonus</w:t>
            </w:r>
            <w:proofErr w:type="spellEnd"/>
            <w:r w:rsidRPr="0068197F">
              <w:rPr>
                <w:rFonts w:ascii="Consolas" w:eastAsia="Times New Roman" w:hAnsi="Consolas" w:cs="Times New Roman"/>
                <w:color w:val="000000"/>
                <w:sz w:val="21"/>
                <w:szCs w:val="21"/>
              </w:rPr>
              <w:t xml:space="preserve"> Amount" </w:t>
            </w:r>
            <w:r w:rsidRPr="0068197F">
              <w:rPr>
                <w:rFonts w:ascii="Consolas" w:eastAsia="Times New Roman" w:hAnsi="Consolas" w:cs="Times New Roman"/>
                <w:color w:val="0000FF"/>
                <w:sz w:val="21"/>
                <w:szCs w:val="21"/>
              </w:rPr>
              <w:t>where(</w:t>
            </w:r>
            <w:r w:rsidRPr="0068197F">
              <w:rPr>
                <w:rFonts w:ascii="Consolas" w:eastAsia="Times New Roman" w:hAnsi="Consolas" w:cs="Times New Roman"/>
                <w:color w:val="000000"/>
                <w:sz w:val="21"/>
                <w:szCs w:val="21"/>
              </w:rPr>
              <w:t xml:space="preserve">"Bonus No." = </w:t>
            </w:r>
            <w:r w:rsidRPr="0068197F">
              <w:rPr>
                <w:rFonts w:ascii="Consolas" w:eastAsia="Times New Roman" w:hAnsi="Consolas" w:cs="Times New Roman"/>
                <w:color w:val="0000FF"/>
                <w:sz w:val="21"/>
                <w:szCs w:val="21"/>
              </w:rPr>
              <w:t>field(</w:t>
            </w:r>
            <w:r w:rsidRPr="0068197F">
              <w:rPr>
                <w:rFonts w:ascii="Consolas" w:eastAsia="Times New Roman" w:hAnsi="Consolas" w:cs="Times New Roman"/>
                <w:color w:val="000000"/>
                <w:sz w:val="21"/>
                <w:szCs w:val="21"/>
              </w:rPr>
              <w:t>"No."</w:t>
            </w:r>
            <w:r w:rsidRPr="0068197F">
              <w:rPr>
                <w:rFonts w:ascii="Consolas" w:eastAsia="Times New Roman" w:hAnsi="Consolas" w:cs="Times New Roman"/>
                <w:color w:val="0000FF"/>
                <w:sz w:val="21"/>
                <w:szCs w:val="21"/>
              </w:rPr>
              <w:t>)))</w:t>
            </w:r>
            <w:r w:rsidRPr="0068197F">
              <w:rPr>
                <w:rFonts w:ascii="Consolas" w:eastAsia="Times New Roman" w:hAnsi="Consolas" w:cs="Times New Roman"/>
                <w:color w:val="000000"/>
                <w:sz w:val="21"/>
                <w:szCs w:val="21"/>
              </w:rPr>
              <w:t>;</w:t>
            </w:r>
          </w:p>
          <w:p w14:paraId="7FFCB961" w14:textId="779D91DA" w:rsidR="0068197F" w:rsidRPr="0068197F" w:rsidRDefault="0068197F" w:rsidP="0068197F">
            <w:pPr>
              <w:shd w:val="clear" w:color="auto" w:fill="FFFFFF"/>
              <w:spacing w:line="285" w:lineRule="atLeast"/>
              <w:jc w:val="left"/>
              <w:rPr>
                <w:rFonts w:ascii="Consolas" w:eastAsia="Times New Roman" w:hAnsi="Consolas" w:cs="Times New Roman"/>
                <w:color w:val="000000"/>
                <w:sz w:val="21"/>
                <w:szCs w:val="21"/>
              </w:rPr>
            </w:pPr>
            <w:r w:rsidRPr="0068197F">
              <w:rPr>
                <w:rFonts w:ascii="Consolas" w:eastAsia="Times New Roman" w:hAnsi="Consolas" w:cs="Times New Roman"/>
                <w:color w:val="000000"/>
                <w:sz w:val="21"/>
                <w:szCs w:val="21"/>
              </w:rPr>
              <w:t xml:space="preserve">   Editable = </w:t>
            </w:r>
            <w:proofErr w:type="gramStart"/>
            <w:r w:rsidRPr="0068197F">
              <w:rPr>
                <w:rFonts w:ascii="Consolas" w:eastAsia="Times New Roman" w:hAnsi="Consolas" w:cs="Times New Roman"/>
                <w:color w:val="000000"/>
                <w:sz w:val="21"/>
                <w:szCs w:val="21"/>
              </w:rPr>
              <w:t>false;</w:t>
            </w:r>
            <w:proofErr w:type="gramEnd"/>
          </w:p>
          <w:p w14:paraId="1D60C2F0" w14:textId="388E0A5F" w:rsidR="0068197F" w:rsidRPr="0068197F" w:rsidRDefault="0068197F" w:rsidP="0068197F">
            <w:pPr>
              <w:shd w:val="clear" w:color="auto" w:fill="FFFFFF"/>
              <w:spacing w:line="285" w:lineRule="atLeast"/>
              <w:jc w:val="left"/>
              <w:rPr>
                <w:rFonts w:ascii="Consolas" w:eastAsia="Times New Roman" w:hAnsi="Consolas" w:cs="Times New Roman"/>
                <w:color w:val="000000"/>
                <w:sz w:val="21"/>
                <w:szCs w:val="21"/>
              </w:rPr>
            </w:pPr>
            <w:r w:rsidRPr="0068197F">
              <w:rPr>
                <w:rFonts w:ascii="Consolas" w:eastAsia="Times New Roman" w:hAnsi="Consolas" w:cs="Times New Roman"/>
                <w:color w:val="000000"/>
                <w:sz w:val="21"/>
                <w:szCs w:val="21"/>
              </w:rPr>
              <w:t>}</w:t>
            </w:r>
          </w:p>
          <w:p w14:paraId="132D6141" w14:textId="77777777" w:rsidR="001F769D" w:rsidRPr="00912D7E" w:rsidRDefault="001F769D"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r w:rsidRPr="00912D7E">
              <w:rPr>
                <w:rStyle w:val="Heading3Char"/>
                <w:rFonts w:ascii="Consolas" w:eastAsia="Times New Roman" w:hAnsi="Consolas" w:cs="Times New Roman"/>
                <w:smallCaps w:val="0"/>
                <w:color w:val="000000"/>
                <w:spacing w:val="0"/>
                <w:sz w:val="21"/>
                <w:szCs w:val="21"/>
              </w:rPr>
              <w:t xml:space="preserve"> </w:t>
            </w:r>
          </w:p>
        </w:tc>
      </w:tr>
    </w:tbl>
    <w:p w14:paraId="33F98883" w14:textId="2F9415E8" w:rsidR="001F769D" w:rsidRDefault="001F769D" w:rsidP="001F769D">
      <w:pPr>
        <w:rPr>
          <w:rFonts w:ascii="Bahnschrift Condensed" w:eastAsiaTheme="majorEastAsia" w:hAnsi="Bahnschrift Condensed" w:cstheme="majorBidi"/>
          <w:smallCaps/>
          <w:spacing w:val="40"/>
          <w:sz w:val="28"/>
          <w:szCs w:val="26"/>
        </w:rPr>
      </w:pPr>
    </w:p>
    <w:p w14:paraId="65276A7C" w14:textId="16BF2F57" w:rsidR="0068197F" w:rsidRDefault="0068197F" w:rsidP="0049369E">
      <w:pPr>
        <w:pStyle w:val="ListParagraph"/>
        <w:numPr>
          <w:ilvl w:val="0"/>
          <w:numId w:val="47"/>
        </w:numPr>
        <w:spacing w:line="480" w:lineRule="auto"/>
      </w:pPr>
      <w:r>
        <w:t xml:space="preserve">Create a new file </w:t>
      </w:r>
      <w:r w:rsidRPr="00B358CB">
        <w:rPr>
          <w:b/>
        </w:rPr>
        <w:t>Bonus</w:t>
      </w:r>
      <w:r>
        <w:rPr>
          <w:b/>
        </w:rPr>
        <w:t>Statistics</w:t>
      </w:r>
      <w:r w:rsidRPr="00B358CB">
        <w:rPr>
          <w:b/>
        </w:rPr>
        <w:t>.</w:t>
      </w:r>
      <w:r>
        <w:rPr>
          <w:b/>
        </w:rPr>
        <w:t>Page</w:t>
      </w:r>
      <w:r w:rsidRPr="00B358CB">
        <w:rPr>
          <w:b/>
        </w:rPr>
        <w:t>.al</w:t>
      </w:r>
      <w:r>
        <w:t xml:space="preserve"> and set the type to </w:t>
      </w:r>
      <w:proofErr w:type="spellStart"/>
      <w:r w:rsidRPr="0068197F">
        <w:rPr>
          <w:b/>
        </w:rPr>
        <w:t>CardPart</w:t>
      </w:r>
      <w:proofErr w:type="spellEnd"/>
      <w:r>
        <w:t>.</w:t>
      </w:r>
      <w:r w:rsidR="00945DDF">
        <w:t xml:space="preserve"> The page should have the </w:t>
      </w:r>
      <w:proofErr w:type="spellStart"/>
      <w:r w:rsidR="00945DDF" w:rsidRPr="00945DDF">
        <w:rPr>
          <w:b/>
        </w:rPr>
        <w:t>UsageCategory</w:t>
      </w:r>
      <w:proofErr w:type="spellEnd"/>
      <w:r w:rsidR="00945DDF">
        <w:t xml:space="preserve"> set to </w:t>
      </w:r>
      <w:r w:rsidR="00945DDF" w:rsidRPr="00945DDF">
        <w:rPr>
          <w:b/>
        </w:rPr>
        <w:t>None</w:t>
      </w:r>
    </w:p>
    <w:p w14:paraId="3F69E3CC" w14:textId="134C0C55" w:rsidR="00926875" w:rsidRDefault="00926875" w:rsidP="0049369E">
      <w:pPr>
        <w:pStyle w:val="ListParagraph"/>
        <w:numPr>
          <w:ilvl w:val="0"/>
          <w:numId w:val="47"/>
        </w:numPr>
        <w:spacing w:line="480" w:lineRule="auto"/>
      </w:pPr>
      <w:r w:rsidRPr="00926875">
        <w:t xml:space="preserve">Make sure that </w:t>
      </w:r>
      <w:r>
        <w:t xml:space="preserve">the </w:t>
      </w:r>
      <w:r w:rsidRPr="00926875">
        <w:t xml:space="preserve">page is based on </w:t>
      </w:r>
      <w:r w:rsidR="00C658CE">
        <w:t xml:space="preserve">the </w:t>
      </w:r>
      <w:r w:rsidRPr="00926875">
        <w:rPr>
          <w:b/>
        </w:rPr>
        <w:t>MNB Bonus Header</w:t>
      </w:r>
      <w:r w:rsidRPr="00926875">
        <w:t xml:space="preserve"> table. Add only two fields - </w:t>
      </w:r>
      <w:r w:rsidRPr="00926875">
        <w:rPr>
          <w:b/>
        </w:rPr>
        <w:t>No.</w:t>
      </w:r>
      <w:r w:rsidR="00C658CE">
        <w:rPr>
          <w:b/>
        </w:rPr>
        <w:t xml:space="preserve"> </w:t>
      </w:r>
      <w:r w:rsidRPr="00926875">
        <w:t xml:space="preserve">and </w:t>
      </w:r>
      <w:r w:rsidRPr="00926875">
        <w:rPr>
          <w:b/>
        </w:rPr>
        <w:t>Bonus Amount</w:t>
      </w:r>
    </w:p>
    <w:p w14:paraId="6061BC56" w14:textId="77777777" w:rsidR="00257127" w:rsidRPr="00257127" w:rsidRDefault="00257127"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4E384935" wp14:editId="605D5F60">
            <wp:extent cx="267618" cy="267618"/>
            <wp:effectExtent l="0" t="0" r="0" b="0"/>
            <wp:docPr id="256" name="Graphic 256"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257127" w14:paraId="519B4F26" w14:textId="77777777" w:rsidTr="00433212">
        <w:tc>
          <w:tcPr>
            <w:tcW w:w="8636" w:type="dxa"/>
            <w:tcBorders>
              <w:top w:val="double" w:sz="4" w:space="0" w:color="auto"/>
              <w:left w:val="double" w:sz="4" w:space="0" w:color="auto"/>
              <w:bottom w:val="double" w:sz="4" w:space="0" w:color="auto"/>
              <w:right w:val="double" w:sz="4" w:space="0" w:color="auto"/>
            </w:tcBorders>
          </w:tcPr>
          <w:p w14:paraId="20830B8E" w14:textId="77777777" w:rsidR="00257127" w:rsidRDefault="00257127" w:rsidP="00433212">
            <w:pPr>
              <w:shd w:val="clear" w:color="auto" w:fill="FFFFFF"/>
              <w:spacing w:line="285" w:lineRule="atLeast"/>
              <w:jc w:val="left"/>
              <w:rPr>
                <w:rFonts w:ascii="Consolas" w:eastAsia="Times New Roman" w:hAnsi="Consolas" w:cs="Times New Roman"/>
                <w:color w:val="000000"/>
                <w:sz w:val="21"/>
                <w:szCs w:val="21"/>
              </w:rPr>
            </w:pPr>
          </w:p>
          <w:p w14:paraId="12627100"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FF"/>
                <w:sz w:val="21"/>
                <w:szCs w:val="21"/>
              </w:rPr>
              <w:t>page</w:t>
            </w:r>
            <w:r w:rsidRPr="00CE5E9A">
              <w:rPr>
                <w:rFonts w:ascii="Consolas" w:eastAsia="Times New Roman" w:hAnsi="Consolas" w:cs="Times New Roman"/>
                <w:color w:val="000000"/>
                <w:sz w:val="21"/>
                <w:szCs w:val="21"/>
              </w:rPr>
              <w:t xml:space="preserve"> </w:t>
            </w:r>
            <w:r w:rsidRPr="00CE5E9A">
              <w:rPr>
                <w:rFonts w:ascii="Consolas" w:eastAsia="Times New Roman" w:hAnsi="Consolas" w:cs="Times New Roman"/>
                <w:color w:val="098658"/>
                <w:sz w:val="21"/>
                <w:szCs w:val="21"/>
              </w:rPr>
              <w:t>65404</w:t>
            </w:r>
            <w:r w:rsidRPr="00CE5E9A">
              <w:rPr>
                <w:rFonts w:ascii="Consolas" w:eastAsia="Times New Roman" w:hAnsi="Consolas" w:cs="Times New Roman"/>
                <w:color w:val="000000"/>
                <w:sz w:val="21"/>
                <w:szCs w:val="21"/>
              </w:rPr>
              <w:t xml:space="preserve"> "MNB Bonus Statistics"</w:t>
            </w:r>
          </w:p>
          <w:p w14:paraId="6595BFEE"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w:t>
            </w:r>
          </w:p>
          <w:p w14:paraId="3CF102EE"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xml:space="preserve">    </w:t>
            </w:r>
            <w:proofErr w:type="spellStart"/>
            <w:r w:rsidRPr="00CE5E9A">
              <w:rPr>
                <w:rFonts w:ascii="Consolas" w:eastAsia="Times New Roman" w:hAnsi="Consolas" w:cs="Times New Roman"/>
                <w:color w:val="000000"/>
                <w:sz w:val="21"/>
                <w:szCs w:val="21"/>
              </w:rPr>
              <w:t>PageType</w:t>
            </w:r>
            <w:proofErr w:type="spellEnd"/>
            <w:r w:rsidRPr="00CE5E9A">
              <w:rPr>
                <w:rFonts w:ascii="Consolas" w:eastAsia="Times New Roman" w:hAnsi="Consolas" w:cs="Times New Roman"/>
                <w:color w:val="000000"/>
                <w:sz w:val="21"/>
                <w:szCs w:val="21"/>
              </w:rPr>
              <w:t xml:space="preserve"> = </w:t>
            </w:r>
            <w:proofErr w:type="spellStart"/>
            <w:proofErr w:type="gramStart"/>
            <w:r w:rsidRPr="00CE5E9A">
              <w:rPr>
                <w:rFonts w:ascii="Consolas" w:eastAsia="Times New Roman" w:hAnsi="Consolas" w:cs="Times New Roman"/>
                <w:color w:val="000000"/>
                <w:sz w:val="21"/>
                <w:szCs w:val="21"/>
              </w:rPr>
              <w:t>CardPart</w:t>
            </w:r>
            <w:proofErr w:type="spellEnd"/>
            <w:r w:rsidRPr="00CE5E9A">
              <w:rPr>
                <w:rFonts w:ascii="Consolas" w:eastAsia="Times New Roman" w:hAnsi="Consolas" w:cs="Times New Roman"/>
                <w:color w:val="000000"/>
                <w:sz w:val="21"/>
                <w:szCs w:val="21"/>
              </w:rPr>
              <w:t>;</w:t>
            </w:r>
            <w:proofErr w:type="gramEnd"/>
          </w:p>
          <w:p w14:paraId="050A3EFA"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xml:space="preserve">    </w:t>
            </w:r>
            <w:proofErr w:type="spellStart"/>
            <w:r w:rsidRPr="00CE5E9A">
              <w:rPr>
                <w:rFonts w:ascii="Consolas" w:eastAsia="Times New Roman" w:hAnsi="Consolas" w:cs="Times New Roman"/>
                <w:color w:val="000000"/>
                <w:sz w:val="21"/>
                <w:szCs w:val="21"/>
              </w:rPr>
              <w:t>UsageCategory</w:t>
            </w:r>
            <w:proofErr w:type="spellEnd"/>
            <w:r w:rsidRPr="00CE5E9A">
              <w:rPr>
                <w:rFonts w:ascii="Consolas" w:eastAsia="Times New Roman" w:hAnsi="Consolas" w:cs="Times New Roman"/>
                <w:color w:val="000000"/>
                <w:sz w:val="21"/>
                <w:szCs w:val="21"/>
              </w:rPr>
              <w:t xml:space="preserve"> = </w:t>
            </w:r>
            <w:proofErr w:type="gramStart"/>
            <w:r w:rsidRPr="00CE5E9A">
              <w:rPr>
                <w:rFonts w:ascii="Consolas" w:eastAsia="Times New Roman" w:hAnsi="Consolas" w:cs="Times New Roman"/>
                <w:color w:val="0000FF"/>
                <w:sz w:val="21"/>
                <w:szCs w:val="21"/>
              </w:rPr>
              <w:t>None</w:t>
            </w:r>
            <w:r w:rsidRPr="00CE5E9A">
              <w:rPr>
                <w:rFonts w:ascii="Consolas" w:eastAsia="Times New Roman" w:hAnsi="Consolas" w:cs="Times New Roman"/>
                <w:color w:val="000000"/>
                <w:sz w:val="21"/>
                <w:szCs w:val="21"/>
              </w:rPr>
              <w:t>;</w:t>
            </w:r>
            <w:proofErr w:type="gramEnd"/>
          </w:p>
          <w:p w14:paraId="751EC07A"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xml:space="preserve">    </w:t>
            </w:r>
            <w:proofErr w:type="spellStart"/>
            <w:r w:rsidRPr="00CE5E9A">
              <w:rPr>
                <w:rFonts w:ascii="Consolas" w:eastAsia="Times New Roman" w:hAnsi="Consolas" w:cs="Times New Roman"/>
                <w:color w:val="000000"/>
                <w:sz w:val="21"/>
                <w:szCs w:val="21"/>
              </w:rPr>
              <w:t>SourceTable</w:t>
            </w:r>
            <w:proofErr w:type="spellEnd"/>
            <w:r w:rsidRPr="00CE5E9A">
              <w:rPr>
                <w:rFonts w:ascii="Consolas" w:eastAsia="Times New Roman" w:hAnsi="Consolas" w:cs="Times New Roman"/>
                <w:color w:val="000000"/>
                <w:sz w:val="21"/>
                <w:szCs w:val="21"/>
              </w:rPr>
              <w:t xml:space="preserve"> = "MNB Bonus Header</w:t>
            </w:r>
            <w:proofErr w:type="gramStart"/>
            <w:r w:rsidRPr="00CE5E9A">
              <w:rPr>
                <w:rFonts w:ascii="Consolas" w:eastAsia="Times New Roman" w:hAnsi="Consolas" w:cs="Times New Roman"/>
                <w:color w:val="000000"/>
                <w:sz w:val="21"/>
                <w:szCs w:val="21"/>
              </w:rPr>
              <w:t>";</w:t>
            </w:r>
            <w:proofErr w:type="gramEnd"/>
          </w:p>
          <w:p w14:paraId="37CB0959"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xml:space="preserve">    Caption = </w:t>
            </w:r>
            <w:r w:rsidRPr="00CE5E9A">
              <w:rPr>
                <w:rFonts w:ascii="Consolas" w:eastAsia="Times New Roman" w:hAnsi="Consolas" w:cs="Times New Roman"/>
                <w:color w:val="A31515"/>
                <w:sz w:val="21"/>
                <w:szCs w:val="21"/>
              </w:rPr>
              <w:t>'Statistics</w:t>
            </w:r>
            <w:proofErr w:type="gramStart"/>
            <w:r w:rsidRPr="00CE5E9A">
              <w:rPr>
                <w:rFonts w:ascii="Consolas" w:eastAsia="Times New Roman" w:hAnsi="Consolas" w:cs="Times New Roman"/>
                <w:color w:val="A31515"/>
                <w:sz w:val="21"/>
                <w:szCs w:val="21"/>
              </w:rPr>
              <w:t>'</w:t>
            </w:r>
            <w:r w:rsidRPr="00CE5E9A">
              <w:rPr>
                <w:rFonts w:ascii="Consolas" w:eastAsia="Times New Roman" w:hAnsi="Consolas" w:cs="Times New Roman"/>
                <w:color w:val="000000"/>
                <w:sz w:val="21"/>
                <w:szCs w:val="21"/>
              </w:rPr>
              <w:t>;</w:t>
            </w:r>
            <w:proofErr w:type="gramEnd"/>
          </w:p>
          <w:p w14:paraId="03326D15"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xml:space="preserve">    Editable = </w:t>
            </w:r>
            <w:proofErr w:type="gramStart"/>
            <w:r w:rsidRPr="00CE5E9A">
              <w:rPr>
                <w:rFonts w:ascii="Consolas" w:eastAsia="Times New Roman" w:hAnsi="Consolas" w:cs="Times New Roman"/>
                <w:color w:val="000000"/>
                <w:sz w:val="21"/>
                <w:szCs w:val="21"/>
              </w:rPr>
              <w:t>false;</w:t>
            </w:r>
            <w:proofErr w:type="gramEnd"/>
          </w:p>
          <w:p w14:paraId="408F78A0"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p>
          <w:p w14:paraId="5B135C3B"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xml:space="preserve">    </w:t>
            </w:r>
            <w:r w:rsidRPr="00CE5E9A">
              <w:rPr>
                <w:rFonts w:ascii="Consolas" w:eastAsia="Times New Roman" w:hAnsi="Consolas" w:cs="Times New Roman"/>
                <w:color w:val="0000FF"/>
                <w:sz w:val="21"/>
                <w:szCs w:val="21"/>
              </w:rPr>
              <w:t>layout</w:t>
            </w:r>
          </w:p>
          <w:p w14:paraId="10C62691"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w:t>
            </w:r>
          </w:p>
          <w:p w14:paraId="1CC24811"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xml:space="preserve">        </w:t>
            </w:r>
            <w:proofErr w:type="gramStart"/>
            <w:r w:rsidRPr="00CE5E9A">
              <w:rPr>
                <w:rFonts w:ascii="Consolas" w:eastAsia="Times New Roman" w:hAnsi="Consolas" w:cs="Times New Roman"/>
                <w:color w:val="0000FF"/>
                <w:sz w:val="21"/>
                <w:szCs w:val="21"/>
              </w:rPr>
              <w:t>area(</w:t>
            </w:r>
            <w:proofErr w:type="gramEnd"/>
            <w:r w:rsidRPr="00CE5E9A">
              <w:rPr>
                <w:rFonts w:ascii="Consolas" w:eastAsia="Times New Roman" w:hAnsi="Consolas" w:cs="Times New Roman"/>
                <w:color w:val="000000"/>
                <w:sz w:val="21"/>
                <w:szCs w:val="21"/>
              </w:rPr>
              <w:t>Content</w:t>
            </w:r>
            <w:r w:rsidRPr="00CE5E9A">
              <w:rPr>
                <w:rFonts w:ascii="Consolas" w:eastAsia="Times New Roman" w:hAnsi="Consolas" w:cs="Times New Roman"/>
                <w:color w:val="0000FF"/>
                <w:sz w:val="21"/>
                <w:szCs w:val="21"/>
              </w:rPr>
              <w:t>)</w:t>
            </w:r>
          </w:p>
          <w:p w14:paraId="64538146"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w:t>
            </w:r>
          </w:p>
          <w:p w14:paraId="7293571C"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xml:space="preserve">            </w:t>
            </w:r>
            <w:proofErr w:type="gramStart"/>
            <w:r w:rsidRPr="00CE5E9A">
              <w:rPr>
                <w:rFonts w:ascii="Consolas" w:eastAsia="Times New Roman" w:hAnsi="Consolas" w:cs="Times New Roman"/>
                <w:color w:val="0000FF"/>
                <w:sz w:val="21"/>
                <w:szCs w:val="21"/>
              </w:rPr>
              <w:t>field(</w:t>
            </w:r>
            <w:proofErr w:type="gramEnd"/>
            <w:r w:rsidRPr="00CE5E9A">
              <w:rPr>
                <w:rFonts w:ascii="Consolas" w:eastAsia="Times New Roman" w:hAnsi="Consolas" w:cs="Times New Roman"/>
                <w:color w:val="000000"/>
                <w:sz w:val="21"/>
                <w:szCs w:val="21"/>
              </w:rPr>
              <w:t xml:space="preserve">"No."; </w:t>
            </w:r>
            <w:proofErr w:type="spellStart"/>
            <w:r w:rsidRPr="00CE5E9A">
              <w:rPr>
                <w:rFonts w:ascii="Consolas" w:eastAsia="Times New Roman" w:hAnsi="Consolas" w:cs="Times New Roman"/>
                <w:color w:val="000000"/>
                <w:sz w:val="21"/>
                <w:szCs w:val="21"/>
              </w:rPr>
              <w:t>Rec</w:t>
            </w:r>
            <w:r w:rsidRPr="00CE5E9A">
              <w:rPr>
                <w:rFonts w:ascii="Consolas" w:eastAsia="Times New Roman" w:hAnsi="Consolas" w:cs="Times New Roman"/>
                <w:color w:val="0000FF"/>
                <w:sz w:val="21"/>
                <w:szCs w:val="21"/>
              </w:rPr>
              <w:t>.</w:t>
            </w:r>
            <w:r w:rsidRPr="00CE5E9A">
              <w:rPr>
                <w:rFonts w:ascii="Consolas" w:eastAsia="Times New Roman" w:hAnsi="Consolas" w:cs="Times New Roman"/>
                <w:color w:val="000000"/>
                <w:sz w:val="21"/>
                <w:szCs w:val="21"/>
              </w:rPr>
              <w:t>"No</w:t>
            </w:r>
            <w:proofErr w:type="spellEnd"/>
            <w:r w:rsidRPr="00CE5E9A">
              <w:rPr>
                <w:rFonts w:ascii="Consolas" w:eastAsia="Times New Roman" w:hAnsi="Consolas" w:cs="Times New Roman"/>
                <w:color w:val="000000"/>
                <w:sz w:val="21"/>
                <w:szCs w:val="21"/>
              </w:rPr>
              <w:t>."</w:t>
            </w:r>
            <w:r w:rsidRPr="00CE5E9A">
              <w:rPr>
                <w:rFonts w:ascii="Consolas" w:eastAsia="Times New Roman" w:hAnsi="Consolas" w:cs="Times New Roman"/>
                <w:color w:val="0000FF"/>
                <w:sz w:val="21"/>
                <w:szCs w:val="21"/>
              </w:rPr>
              <w:t>)</w:t>
            </w:r>
          </w:p>
          <w:p w14:paraId="1981B09B"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w:t>
            </w:r>
          </w:p>
          <w:p w14:paraId="1F60DF49"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xml:space="preserve">                </w:t>
            </w:r>
            <w:proofErr w:type="spellStart"/>
            <w:r w:rsidRPr="00CE5E9A">
              <w:rPr>
                <w:rFonts w:ascii="Consolas" w:eastAsia="Times New Roman" w:hAnsi="Consolas" w:cs="Times New Roman"/>
                <w:color w:val="000000"/>
                <w:sz w:val="21"/>
                <w:szCs w:val="21"/>
              </w:rPr>
              <w:t>ApplicationArea</w:t>
            </w:r>
            <w:proofErr w:type="spellEnd"/>
            <w:r w:rsidRPr="00CE5E9A">
              <w:rPr>
                <w:rFonts w:ascii="Consolas" w:eastAsia="Times New Roman" w:hAnsi="Consolas" w:cs="Times New Roman"/>
                <w:color w:val="000000"/>
                <w:sz w:val="21"/>
                <w:szCs w:val="21"/>
              </w:rPr>
              <w:t xml:space="preserve"> = </w:t>
            </w:r>
            <w:proofErr w:type="gramStart"/>
            <w:r w:rsidRPr="00CE5E9A">
              <w:rPr>
                <w:rFonts w:ascii="Consolas" w:eastAsia="Times New Roman" w:hAnsi="Consolas" w:cs="Times New Roman"/>
                <w:color w:val="000000"/>
                <w:sz w:val="21"/>
                <w:szCs w:val="21"/>
              </w:rPr>
              <w:t>All;</w:t>
            </w:r>
            <w:proofErr w:type="gramEnd"/>
          </w:p>
          <w:p w14:paraId="6262B71A"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xml:space="preserve">                ToolTip = </w:t>
            </w:r>
            <w:r w:rsidRPr="00CE5E9A">
              <w:rPr>
                <w:rFonts w:ascii="Consolas" w:eastAsia="Times New Roman" w:hAnsi="Consolas" w:cs="Times New Roman"/>
                <w:color w:val="A31515"/>
                <w:sz w:val="21"/>
                <w:szCs w:val="21"/>
              </w:rPr>
              <w:t>'Specifies bonus number.</w:t>
            </w:r>
            <w:proofErr w:type="gramStart"/>
            <w:r w:rsidRPr="00CE5E9A">
              <w:rPr>
                <w:rFonts w:ascii="Consolas" w:eastAsia="Times New Roman" w:hAnsi="Consolas" w:cs="Times New Roman"/>
                <w:color w:val="A31515"/>
                <w:sz w:val="21"/>
                <w:szCs w:val="21"/>
              </w:rPr>
              <w:t>'</w:t>
            </w:r>
            <w:r w:rsidRPr="00CE5E9A">
              <w:rPr>
                <w:rFonts w:ascii="Consolas" w:eastAsia="Times New Roman" w:hAnsi="Consolas" w:cs="Times New Roman"/>
                <w:color w:val="000000"/>
                <w:sz w:val="21"/>
                <w:szCs w:val="21"/>
              </w:rPr>
              <w:t>;</w:t>
            </w:r>
            <w:proofErr w:type="gramEnd"/>
          </w:p>
          <w:p w14:paraId="00175A82"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w:t>
            </w:r>
          </w:p>
          <w:p w14:paraId="1AF7DC95"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xml:space="preserve">            </w:t>
            </w:r>
            <w:proofErr w:type="gramStart"/>
            <w:r w:rsidRPr="00CE5E9A">
              <w:rPr>
                <w:rFonts w:ascii="Consolas" w:eastAsia="Times New Roman" w:hAnsi="Consolas" w:cs="Times New Roman"/>
                <w:color w:val="0000FF"/>
                <w:sz w:val="21"/>
                <w:szCs w:val="21"/>
              </w:rPr>
              <w:t>field(</w:t>
            </w:r>
            <w:proofErr w:type="gramEnd"/>
            <w:r w:rsidRPr="00CE5E9A">
              <w:rPr>
                <w:rFonts w:ascii="Consolas" w:eastAsia="Times New Roman" w:hAnsi="Consolas" w:cs="Times New Roman"/>
                <w:color w:val="000000"/>
                <w:sz w:val="21"/>
                <w:szCs w:val="21"/>
              </w:rPr>
              <w:t xml:space="preserve">"Bonus Amount"; </w:t>
            </w:r>
            <w:proofErr w:type="spellStart"/>
            <w:r w:rsidRPr="00CE5E9A">
              <w:rPr>
                <w:rFonts w:ascii="Consolas" w:eastAsia="Times New Roman" w:hAnsi="Consolas" w:cs="Times New Roman"/>
                <w:color w:val="000000"/>
                <w:sz w:val="21"/>
                <w:szCs w:val="21"/>
              </w:rPr>
              <w:t>Rec</w:t>
            </w:r>
            <w:r w:rsidRPr="00CE5E9A">
              <w:rPr>
                <w:rFonts w:ascii="Consolas" w:eastAsia="Times New Roman" w:hAnsi="Consolas" w:cs="Times New Roman"/>
                <w:color w:val="0000FF"/>
                <w:sz w:val="21"/>
                <w:szCs w:val="21"/>
              </w:rPr>
              <w:t>.</w:t>
            </w:r>
            <w:r w:rsidRPr="00CE5E9A">
              <w:rPr>
                <w:rFonts w:ascii="Consolas" w:eastAsia="Times New Roman" w:hAnsi="Consolas" w:cs="Times New Roman"/>
                <w:color w:val="000000"/>
                <w:sz w:val="21"/>
                <w:szCs w:val="21"/>
              </w:rPr>
              <w:t>"Bonus</w:t>
            </w:r>
            <w:proofErr w:type="spellEnd"/>
            <w:r w:rsidRPr="00CE5E9A">
              <w:rPr>
                <w:rFonts w:ascii="Consolas" w:eastAsia="Times New Roman" w:hAnsi="Consolas" w:cs="Times New Roman"/>
                <w:color w:val="000000"/>
                <w:sz w:val="21"/>
                <w:szCs w:val="21"/>
              </w:rPr>
              <w:t xml:space="preserve"> Amount"</w:t>
            </w:r>
            <w:r w:rsidRPr="00CE5E9A">
              <w:rPr>
                <w:rFonts w:ascii="Consolas" w:eastAsia="Times New Roman" w:hAnsi="Consolas" w:cs="Times New Roman"/>
                <w:color w:val="0000FF"/>
                <w:sz w:val="21"/>
                <w:szCs w:val="21"/>
              </w:rPr>
              <w:t>)</w:t>
            </w:r>
          </w:p>
          <w:p w14:paraId="31D6122E"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w:t>
            </w:r>
          </w:p>
          <w:p w14:paraId="7C842BD9"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xml:space="preserve">                </w:t>
            </w:r>
            <w:proofErr w:type="spellStart"/>
            <w:r w:rsidRPr="00CE5E9A">
              <w:rPr>
                <w:rFonts w:ascii="Consolas" w:eastAsia="Times New Roman" w:hAnsi="Consolas" w:cs="Times New Roman"/>
                <w:color w:val="000000"/>
                <w:sz w:val="21"/>
                <w:szCs w:val="21"/>
              </w:rPr>
              <w:t>ApplicationArea</w:t>
            </w:r>
            <w:proofErr w:type="spellEnd"/>
            <w:r w:rsidRPr="00CE5E9A">
              <w:rPr>
                <w:rFonts w:ascii="Consolas" w:eastAsia="Times New Roman" w:hAnsi="Consolas" w:cs="Times New Roman"/>
                <w:color w:val="000000"/>
                <w:sz w:val="21"/>
                <w:szCs w:val="21"/>
              </w:rPr>
              <w:t xml:space="preserve"> = </w:t>
            </w:r>
            <w:proofErr w:type="gramStart"/>
            <w:r w:rsidRPr="00CE5E9A">
              <w:rPr>
                <w:rFonts w:ascii="Consolas" w:eastAsia="Times New Roman" w:hAnsi="Consolas" w:cs="Times New Roman"/>
                <w:color w:val="000000"/>
                <w:sz w:val="21"/>
                <w:szCs w:val="21"/>
              </w:rPr>
              <w:t>All;</w:t>
            </w:r>
            <w:proofErr w:type="gramEnd"/>
          </w:p>
          <w:p w14:paraId="75932C6C"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xml:space="preserve">                ToolTip = </w:t>
            </w:r>
            <w:r w:rsidRPr="00CE5E9A">
              <w:rPr>
                <w:rFonts w:ascii="Consolas" w:eastAsia="Times New Roman" w:hAnsi="Consolas" w:cs="Times New Roman"/>
                <w:color w:val="A31515"/>
                <w:sz w:val="21"/>
                <w:szCs w:val="21"/>
              </w:rPr>
              <w:t xml:space="preserve">'Specifies total </w:t>
            </w:r>
            <w:proofErr w:type="spellStart"/>
            <w:r w:rsidRPr="00CE5E9A">
              <w:rPr>
                <w:rFonts w:ascii="Consolas" w:eastAsia="Times New Roman" w:hAnsi="Consolas" w:cs="Times New Roman"/>
                <w:color w:val="A31515"/>
                <w:sz w:val="21"/>
                <w:szCs w:val="21"/>
              </w:rPr>
              <w:t>amout</w:t>
            </w:r>
            <w:proofErr w:type="spellEnd"/>
            <w:r w:rsidRPr="00CE5E9A">
              <w:rPr>
                <w:rFonts w:ascii="Consolas" w:eastAsia="Times New Roman" w:hAnsi="Consolas" w:cs="Times New Roman"/>
                <w:color w:val="A31515"/>
                <w:sz w:val="21"/>
                <w:szCs w:val="21"/>
              </w:rPr>
              <w:t xml:space="preserve"> for bonus</w:t>
            </w:r>
            <w:proofErr w:type="gramStart"/>
            <w:r w:rsidRPr="00CE5E9A">
              <w:rPr>
                <w:rFonts w:ascii="Consolas" w:eastAsia="Times New Roman" w:hAnsi="Consolas" w:cs="Times New Roman"/>
                <w:color w:val="A31515"/>
                <w:sz w:val="21"/>
                <w:szCs w:val="21"/>
              </w:rPr>
              <w:t>'</w:t>
            </w:r>
            <w:r w:rsidRPr="00CE5E9A">
              <w:rPr>
                <w:rFonts w:ascii="Consolas" w:eastAsia="Times New Roman" w:hAnsi="Consolas" w:cs="Times New Roman"/>
                <w:color w:val="000000"/>
                <w:sz w:val="21"/>
                <w:szCs w:val="21"/>
              </w:rPr>
              <w:t>;</w:t>
            </w:r>
            <w:proofErr w:type="gramEnd"/>
          </w:p>
          <w:p w14:paraId="2A1C3089"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lastRenderedPageBreak/>
              <w:t>            }</w:t>
            </w:r>
          </w:p>
          <w:p w14:paraId="167EB0A5"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w:t>
            </w:r>
          </w:p>
          <w:p w14:paraId="154B5840"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w:t>
            </w:r>
          </w:p>
          <w:p w14:paraId="06854C78"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w:t>
            </w:r>
          </w:p>
          <w:p w14:paraId="3FFFC0FC" w14:textId="77777777" w:rsidR="00257127" w:rsidRPr="00912D7E" w:rsidRDefault="00257127"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r w:rsidRPr="00912D7E">
              <w:rPr>
                <w:rStyle w:val="Heading3Char"/>
                <w:rFonts w:ascii="Consolas" w:eastAsia="Times New Roman" w:hAnsi="Consolas" w:cs="Times New Roman"/>
                <w:smallCaps w:val="0"/>
                <w:color w:val="000000"/>
                <w:spacing w:val="0"/>
                <w:sz w:val="21"/>
                <w:szCs w:val="21"/>
              </w:rPr>
              <w:t xml:space="preserve"> </w:t>
            </w:r>
          </w:p>
        </w:tc>
      </w:tr>
    </w:tbl>
    <w:p w14:paraId="5F193587" w14:textId="1F2B5A37" w:rsidR="0068197F" w:rsidRDefault="0068197F" w:rsidP="001F769D">
      <w:pPr>
        <w:rPr>
          <w:rFonts w:ascii="Bahnschrift Condensed" w:eastAsiaTheme="majorEastAsia" w:hAnsi="Bahnschrift Condensed" w:cstheme="majorBidi"/>
          <w:smallCaps/>
          <w:spacing w:val="40"/>
          <w:sz w:val="28"/>
          <w:szCs w:val="26"/>
        </w:rPr>
      </w:pPr>
    </w:p>
    <w:p w14:paraId="2E744BBF" w14:textId="4B21923E" w:rsidR="00E821E2" w:rsidRDefault="00CE5E9A" w:rsidP="0049369E">
      <w:pPr>
        <w:pStyle w:val="ListParagraph"/>
        <w:numPr>
          <w:ilvl w:val="0"/>
          <w:numId w:val="47"/>
        </w:numPr>
        <w:spacing w:line="480" w:lineRule="auto"/>
      </w:pPr>
      <w:r>
        <w:t xml:space="preserve">Open the file </w:t>
      </w:r>
      <w:r w:rsidRPr="00CE5E9A">
        <w:rPr>
          <w:b/>
        </w:rPr>
        <w:t>BonusCard.Page.al</w:t>
      </w:r>
      <w:r>
        <w:t xml:space="preserve"> and add a new part in the </w:t>
      </w:r>
      <w:proofErr w:type="spellStart"/>
      <w:r>
        <w:t>FactBox</w:t>
      </w:r>
      <w:proofErr w:type="spellEnd"/>
      <w:r>
        <w:t xml:space="preserve"> area. The part should have a unique name (for example Statistics</w:t>
      </w:r>
      <w:proofErr w:type="gramStart"/>
      <w:r>
        <w:t>)</w:t>
      </w:r>
      <w:proofErr w:type="gramEnd"/>
      <w:r>
        <w:t xml:space="preserve"> and</w:t>
      </w:r>
      <w:r w:rsidR="00B257D9">
        <w:t xml:space="preserve"> it should show the page </w:t>
      </w:r>
      <w:r w:rsidR="00B257D9" w:rsidRPr="00B257D9">
        <w:rPr>
          <w:b/>
        </w:rPr>
        <w:t>MNB Bonus Statistics</w:t>
      </w:r>
      <w:r w:rsidR="00B257D9">
        <w:t xml:space="preserve">. To link the two </w:t>
      </w:r>
      <w:proofErr w:type="gramStart"/>
      <w:r w:rsidR="00B257D9">
        <w:t>pages</w:t>
      </w:r>
      <w:proofErr w:type="gramEnd"/>
      <w:r w:rsidR="00B257D9">
        <w:t xml:space="preserve"> you need to set a property </w:t>
      </w:r>
      <w:proofErr w:type="spellStart"/>
      <w:r w:rsidR="00B257D9">
        <w:t>SubPageLink</w:t>
      </w:r>
      <w:proofErr w:type="spellEnd"/>
      <w:r w:rsidR="00B257D9">
        <w:t xml:space="preserve"> where the Number is the same on both pages</w:t>
      </w:r>
    </w:p>
    <w:p w14:paraId="22407C85" w14:textId="11EBAFAC" w:rsidR="00B257D9" w:rsidRPr="00C23D08" w:rsidRDefault="00B257D9" w:rsidP="00B257D9">
      <w:pPr>
        <w:pStyle w:val="ListParagraph"/>
        <w:rPr>
          <w:i/>
          <w:sz w:val="20"/>
        </w:rPr>
      </w:pPr>
      <w:r>
        <w:rPr>
          <w:noProof/>
        </w:rPr>
        <w:drawing>
          <wp:inline distT="0" distB="0" distL="0" distR="0" wp14:anchorId="1EF5BAAF" wp14:editId="5407802C">
            <wp:extent cx="263525" cy="263525"/>
            <wp:effectExtent l="0" t="0" r="3175" b="3175"/>
            <wp:docPr id="257" name="Picture 25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C23D08">
        <w:rPr>
          <w:rFonts w:ascii="Bahnschrift Condensed" w:eastAsiaTheme="majorEastAsia" w:hAnsi="Bahnschrift Condensed" w:cstheme="majorBidi"/>
          <w:smallCaps/>
          <w:spacing w:val="40"/>
          <w:sz w:val="32"/>
          <w:szCs w:val="26"/>
        </w:rPr>
        <w:cr/>
      </w:r>
      <w:r>
        <w:rPr>
          <w:i/>
          <w:sz w:val="20"/>
        </w:rPr>
        <w:t xml:space="preserve">The link between the two pages in this case is based on the No. field because both pages Bonus Card and Bonus Statistics are based on the same table. </w:t>
      </w:r>
    </w:p>
    <w:p w14:paraId="4E370993" w14:textId="77777777" w:rsidR="009F5739" w:rsidRPr="00257127" w:rsidRDefault="009F5739"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624EE5C1" wp14:editId="07D1003F">
            <wp:extent cx="267618" cy="267618"/>
            <wp:effectExtent l="0" t="0" r="0" b="0"/>
            <wp:docPr id="258" name="Graphic 258"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9F5739" w14:paraId="6B2AC184" w14:textId="77777777" w:rsidTr="00433212">
        <w:tc>
          <w:tcPr>
            <w:tcW w:w="8636" w:type="dxa"/>
            <w:tcBorders>
              <w:top w:val="double" w:sz="4" w:space="0" w:color="auto"/>
              <w:left w:val="double" w:sz="4" w:space="0" w:color="auto"/>
              <w:bottom w:val="double" w:sz="4" w:space="0" w:color="auto"/>
              <w:right w:val="double" w:sz="4" w:space="0" w:color="auto"/>
            </w:tcBorders>
          </w:tcPr>
          <w:p w14:paraId="30773694" w14:textId="77777777" w:rsidR="009F5739" w:rsidRDefault="009F5739" w:rsidP="00433212">
            <w:pPr>
              <w:shd w:val="clear" w:color="auto" w:fill="FFFFFF"/>
              <w:spacing w:line="285" w:lineRule="atLeast"/>
              <w:jc w:val="left"/>
              <w:rPr>
                <w:rFonts w:ascii="Consolas" w:eastAsia="Times New Roman" w:hAnsi="Consolas" w:cs="Times New Roman"/>
                <w:color w:val="000000"/>
                <w:sz w:val="21"/>
                <w:szCs w:val="21"/>
              </w:rPr>
            </w:pPr>
          </w:p>
          <w:p w14:paraId="37854FFD" w14:textId="5150F263" w:rsidR="009F5739" w:rsidRPr="009F5739" w:rsidRDefault="009F5739" w:rsidP="009F5739">
            <w:pPr>
              <w:shd w:val="clear" w:color="auto" w:fill="FFFFFF"/>
              <w:spacing w:line="285" w:lineRule="atLeast"/>
              <w:jc w:val="left"/>
              <w:rPr>
                <w:rFonts w:ascii="Consolas" w:eastAsia="Times New Roman" w:hAnsi="Consolas" w:cs="Times New Roman"/>
                <w:color w:val="000000"/>
                <w:sz w:val="21"/>
                <w:szCs w:val="21"/>
              </w:rPr>
            </w:pPr>
            <w:proofErr w:type="gramStart"/>
            <w:r w:rsidRPr="009F5739">
              <w:rPr>
                <w:rFonts w:ascii="Consolas" w:eastAsia="Times New Roman" w:hAnsi="Consolas" w:cs="Times New Roman"/>
                <w:color w:val="0000FF"/>
                <w:sz w:val="21"/>
                <w:szCs w:val="21"/>
              </w:rPr>
              <w:t>area(</w:t>
            </w:r>
            <w:proofErr w:type="spellStart"/>
            <w:proofErr w:type="gramEnd"/>
            <w:r w:rsidRPr="009F5739">
              <w:rPr>
                <w:rFonts w:ascii="Consolas" w:eastAsia="Times New Roman" w:hAnsi="Consolas" w:cs="Times New Roman"/>
                <w:color w:val="000000"/>
                <w:sz w:val="21"/>
                <w:szCs w:val="21"/>
              </w:rPr>
              <w:t>FactBoxes</w:t>
            </w:r>
            <w:proofErr w:type="spellEnd"/>
            <w:r w:rsidRPr="009F5739">
              <w:rPr>
                <w:rFonts w:ascii="Consolas" w:eastAsia="Times New Roman" w:hAnsi="Consolas" w:cs="Times New Roman"/>
                <w:color w:val="0000FF"/>
                <w:sz w:val="21"/>
                <w:szCs w:val="21"/>
              </w:rPr>
              <w:t>)</w:t>
            </w:r>
          </w:p>
          <w:p w14:paraId="105A5DCD" w14:textId="79A2795B" w:rsidR="009F5739" w:rsidRPr="009F5739" w:rsidRDefault="009F5739" w:rsidP="009F5739">
            <w:pPr>
              <w:shd w:val="clear" w:color="auto" w:fill="FFFFFF"/>
              <w:spacing w:line="285" w:lineRule="atLeast"/>
              <w:jc w:val="left"/>
              <w:rPr>
                <w:rFonts w:ascii="Consolas" w:eastAsia="Times New Roman" w:hAnsi="Consolas" w:cs="Times New Roman"/>
                <w:color w:val="000000"/>
                <w:sz w:val="21"/>
                <w:szCs w:val="21"/>
              </w:rPr>
            </w:pPr>
            <w:r w:rsidRPr="009F5739">
              <w:rPr>
                <w:rFonts w:ascii="Consolas" w:eastAsia="Times New Roman" w:hAnsi="Consolas" w:cs="Times New Roman"/>
                <w:color w:val="000000"/>
                <w:sz w:val="21"/>
                <w:szCs w:val="21"/>
              </w:rPr>
              <w:t>{</w:t>
            </w:r>
          </w:p>
          <w:p w14:paraId="75CD407C" w14:textId="69167E7C" w:rsidR="009F5739" w:rsidRPr="009F5739" w:rsidRDefault="009F5739" w:rsidP="009F5739">
            <w:pPr>
              <w:shd w:val="clear" w:color="auto" w:fill="FFFFFF"/>
              <w:spacing w:line="285" w:lineRule="atLeast"/>
              <w:jc w:val="left"/>
              <w:rPr>
                <w:rFonts w:ascii="Consolas" w:eastAsia="Times New Roman" w:hAnsi="Consolas" w:cs="Times New Roman"/>
                <w:color w:val="000000"/>
                <w:sz w:val="21"/>
                <w:szCs w:val="21"/>
              </w:rPr>
            </w:pPr>
            <w:r w:rsidRPr="009F5739">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gramStart"/>
            <w:r w:rsidRPr="009F5739">
              <w:rPr>
                <w:rFonts w:ascii="Consolas" w:eastAsia="Times New Roman" w:hAnsi="Consolas" w:cs="Times New Roman"/>
                <w:color w:val="0000FF"/>
                <w:sz w:val="21"/>
                <w:szCs w:val="21"/>
              </w:rPr>
              <w:t>part(</w:t>
            </w:r>
            <w:proofErr w:type="gramEnd"/>
            <w:r w:rsidRPr="009F5739">
              <w:rPr>
                <w:rFonts w:ascii="Consolas" w:eastAsia="Times New Roman" w:hAnsi="Consolas" w:cs="Times New Roman"/>
                <w:color w:val="000000"/>
                <w:sz w:val="21"/>
                <w:szCs w:val="21"/>
              </w:rPr>
              <w:t>Statistics; "MNB Bonus Statistics"</w:t>
            </w:r>
            <w:r w:rsidRPr="009F5739">
              <w:rPr>
                <w:rFonts w:ascii="Consolas" w:eastAsia="Times New Roman" w:hAnsi="Consolas" w:cs="Times New Roman"/>
                <w:color w:val="0000FF"/>
                <w:sz w:val="21"/>
                <w:szCs w:val="21"/>
              </w:rPr>
              <w:t>)</w:t>
            </w:r>
          </w:p>
          <w:p w14:paraId="5E2FCC08" w14:textId="415D25F6" w:rsidR="009F5739" w:rsidRPr="009F5739" w:rsidRDefault="009F5739" w:rsidP="009F5739">
            <w:pPr>
              <w:shd w:val="clear" w:color="auto" w:fill="FFFFFF"/>
              <w:spacing w:line="285" w:lineRule="atLeast"/>
              <w:jc w:val="left"/>
              <w:rPr>
                <w:rFonts w:ascii="Consolas" w:eastAsia="Times New Roman" w:hAnsi="Consolas" w:cs="Times New Roman"/>
                <w:color w:val="000000"/>
                <w:sz w:val="21"/>
                <w:szCs w:val="21"/>
              </w:rPr>
            </w:pPr>
            <w:r w:rsidRPr="009F5739">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9F5739">
              <w:rPr>
                <w:rFonts w:ascii="Consolas" w:eastAsia="Times New Roman" w:hAnsi="Consolas" w:cs="Times New Roman"/>
                <w:color w:val="000000"/>
                <w:sz w:val="21"/>
                <w:szCs w:val="21"/>
              </w:rPr>
              <w:t>{</w:t>
            </w:r>
          </w:p>
          <w:p w14:paraId="6AB339D4" w14:textId="3044B0C6" w:rsidR="009F5739" w:rsidRPr="009F5739" w:rsidRDefault="009F5739" w:rsidP="009F5739">
            <w:pPr>
              <w:shd w:val="clear" w:color="auto" w:fill="FFFFFF"/>
              <w:spacing w:line="285" w:lineRule="atLeast"/>
              <w:jc w:val="left"/>
              <w:rPr>
                <w:rFonts w:ascii="Consolas" w:eastAsia="Times New Roman" w:hAnsi="Consolas" w:cs="Times New Roman"/>
                <w:color w:val="000000"/>
                <w:sz w:val="21"/>
                <w:szCs w:val="21"/>
              </w:rPr>
            </w:pPr>
            <w:r w:rsidRPr="009F5739">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 xml:space="preserve">  </w:t>
            </w:r>
            <w:proofErr w:type="spellStart"/>
            <w:r w:rsidRPr="009F5739">
              <w:rPr>
                <w:rFonts w:ascii="Consolas" w:eastAsia="Times New Roman" w:hAnsi="Consolas" w:cs="Times New Roman"/>
                <w:color w:val="000000"/>
                <w:sz w:val="21"/>
                <w:szCs w:val="21"/>
              </w:rPr>
              <w:t>SubPageLink</w:t>
            </w:r>
            <w:proofErr w:type="spellEnd"/>
            <w:r w:rsidRPr="009F5739">
              <w:rPr>
                <w:rFonts w:ascii="Consolas" w:eastAsia="Times New Roman" w:hAnsi="Consolas" w:cs="Times New Roman"/>
                <w:color w:val="000000"/>
                <w:sz w:val="21"/>
                <w:szCs w:val="21"/>
              </w:rPr>
              <w:t xml:space="preserve"> = "No." = </w:t>
            </w:r>
            <w:r w:rsidRPr="009F5739">
              <w:rPr>
                <w:rFonts w:ascii="Consolas" w:eastAsia="Times New Roman" w:hAnsi="Consolas" w:cs="Times New Roman"/>
                <w:color w:val="0000FF"/>
                <w:sz w:val="21"/>
                <w:szCs w:val="21"/>
              </w:rPr>
              <w:t>field(</w:t>
            </w:r>
            <w:r w:rsidRPr="009F5739">
              <w:rPr>
                <w:rFonts w:ascii="Consolas" w:eastAsia="Times New Roman" w:hAnsi="Consolas" w:cs="Times New Roman"/>
                <w:color w:val="000000"/>
                <w:sz w:val="21"/>
                <w:szCs w:val="21"/>
              </w:rPr>
              <w:t>"No."</w:t>
            </w:r>
            <w:proofErr w:type="gramStart"/>
            <w:r w:rsidRPr="009F5739">
              <w:rPr>
                <w:rFonts w:ascii="Consolas" w:eastAsia="Times New Roman" w:hAnsi="Consolas" w:cs="Times New Roman"/>
                <w:color w:val="0000FF"/>
                <w:sz w:val="21"/>
                <w:szCs w:val="21"/>
              </w:rPr>
              <w:t>)</w:t>
            </w:r>
            <w:r w:rsidRPr="009F5739">
              <w:rPr>
                <w:rFonts w:ascii="Consolas" w:eastAsia="Times New Roman" w:hAnsi="Consolas" w:cs="Times New Roman"/>
                <w:color w:val="000000"/>
                <w:sz w:val="21"/>
                <w:szCs w:val="21"/>
              </w:rPr>
              <w:t>;</w:t>
            </w:r>
            <w:proofErr w:type="gramEnd"/>
          </w:p>
          <w:p w14:paraId="78BE5B92" w14:textId="33B1E9D4" w:rsidR="009F5739" w:rsidRPr="009F5739" w:rsidRDefault="009F5739" w:rsidP="009F5739">
            <w:pPr>
              <w:shd w:val="clear" w:color="auto" w:fill="FFFFFF"/>
              <w:spacing w:line="285" w:lineRule="atLeast"/>
              <w:jc w:val="left"/>
              <w:rPr>
                <w:rFonts w:ascii="Consolas" w:eastAsia="Times New Roman" w:hAnsi="Consolas" w:cs="Times New Roman"/>
                <w:color w:val="000000"/>
                <w:sz w:val="21"/>
                <w:szCs w:val="21"/>
              </w:rPr>
            </w:pPr>
            <w:r w:rsidRPr="009F5739">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r w:rsidRPr="009F5739">
              <w:rPr>
                <w:rFonts w:ascii="Consolas" w:eastAsia="Times New Roman" w:hAnsi="Consolas" w:cs="Times New Roman"/>
                <w:color w:val="000000"/>
                <w:sz w:val="21"/>
                <w:szCs w:val="21"/>
              </w:rPr>
              <w:t>ApplicationArea</w:t>
            </w:r>
            <w:proofErr w:type="spellEnd"/>
            <w:r w:rsidRPr="009F5739">
              <w:rPr>
                <w:rFonts w:ascii="Consolas" w:eastAsia="Times New Roman" w:hAnsi="Consolas" w:cs="Times New Roman"/>
                <w:color w:val="000000"/>
                <w:sz w:val="21"/>
                <w:szCs w:val="21"/>
              </w:rPr>
              <w:t xml:space="preserve"> = </w:t>
            </w:r>
            <w:proofErr w:type="gramStart"/>
            <w:r w:rsidRPr="009F5739">
              <w:rPr>
                <w:rFonts w:ascii="Consolas" w:eastAsia="Times New Roman" w:hAnsi="Consolas" w:cs="Times New Roman"/>
                <w:color w:val="000000"/>
                <w:sz w:val="21"/>
                <w:szCs w:val="21"/>
              </w:rPr>
              <w:t>All;</w:t>
            </w:r>
            <w:proofErr w:type="gramEnd"/>
          </w:p>
          <w:p w14:paraId="39CBDCE9" w14:textId="5E3BD4DF" w:rsidR="009F5739" w:rsidRPr="009F5739" w:rsidRDefault="009F5739" w:rsidP="009F5739">
            <w:pPr>
              <w:shd w:val="clear" w:color="auto" w:fill="FFFFFF"/>
              <w:spacing w:line="285" w:lineRule="atLeast"/>
              <w:jc w:val="left"/>
              <w:rPr>
                <w:rFonts w:ascii="Consolas" w:eastAsia="Times New Roman" w:hAnsi="Consolas" w:cs="Times New Roman"/>
                <w:color w:val="000000"/>
                <w:sz w:val="21"/>
                <w:szCs w:val="21"/>
              </w:rPr>
            </w:pPr>
            <w:r w:rsidRPr="009F5739">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9F5739">
              <w:rPr>
                <w:rFonts w:ascii="Consolas" w:eastAsia="Times New Roman" w:hAnsi="Consolas" w:cs="Times New Roman"/>
                <w:color w:val="000000"/>
                <w:sz w:val="21"/>
                <w:szCs w:val="21"/>
              </w:rPr>
              <w:t>}</w:t>
            </w:r>
          </w:p>
          <w:p w14:paraId="768F1BCF" w14:textId="77777777" w:rsidR="009F5739" w:rsidRPr="00912D7E" w:rsidRDefault="009F5739"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r w:rsidRPr="00912D7E">
              <w:rPr>
                <w:rStyle w:val="Heading3Char"/>
                <w:rFonts w:ascii="Consolas" w:eastAsia="Times New Roman" w:hAnsi="Consolas" w:cs="Times New Roman"/>
                <w:smallCaps w:val="0"/>
                <w:color w:val="000000"/>
                <w:spacing w:val="0"/>
                <w:sz w:val="21"/>
                <w:szCs w:val="21"/>
              </w:rPr>
              <w:t xml:space="preserve"> </w:t>
            </w:r>
          </w:p>
        </w:tc>
      </w:tr>
    </w:tbl>
    <w:p w14:paraId="5D30A69A" w14:textId="2D10CD7A" w:rsidR="00E821E2" w:rsidRDefault="00E821E2" w:rsidP="001F769D">
      <w:pPr>
        <w:rPr>
          <w:rFonts w:ascii="Bahnschrift Condensed" w:eastAsiaTheme="majorEastAsia" w:hAnsi="Bahnschrift Condensed" w:cstheme="majorBidi"/>
          <w:smallCaps/>
          <w:spacing w:val="40"/>
          <w:sz w:val="28"/>
          <w:szCs w:val="26"/>
        </w:rPr>
      </w:pPr>
    </w:p>
    <w:p w14:paraId="4D8B8D03" w14:textId="30705F28" w:rsidR="00665A81" w:rsidRPr="00432C84" w:rsidRDefault="00665A81" w:rsidP="00665A81">
      <w:pPr>
        <w:rPr>
          <w:i/>
          <w:sz w:val="20"/>
        </w:rPr>
      </w:pPr>
      <w:r>
        <w:rPr>
          <w:noProof/>
        </w:rPr>
        <w:drawing>
          <wp:inline distT="0" distB="0" distL="0" distR="0" wp14:anchorId="7DAD7C7C" wp14:editId="038D9D6F">
            <wp:extent cx="263525" cy="263525"/>
            <wp:effectExtent l="0" t="0" r="3175" b="3175"/>
            <wp:docPr id="260" name="Picture 26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432C84">
        <w:rPr>
          <w:rFonts w:ascii="Bahnschrift Condensed" w:eastAsiaTheme="majorEastAsia" w:hAnsi="Bahnschrift Condensed" w:cstheme="majorBidi"/>
          <w:smallCaps/>
          <w:spacing w:val="40"/>
          <w:sz w:val="32"/>
          <w:szCs w:val="26"/>
        </w:rPr>
        <w:cr/>
      </w:r>
      <w:r>
        <w:rPr>
          <w:i/>
          <w:sz w:val="20"/>
        </w:rPr>
        <w:t xml:space="preserve">At this moment both Links and Notes will be shown in the </w:t>
      </w:r>
      <w:proofErr w:type="spellStart"/>
      <w:r>
        <w:rPr>
          <w:i/>
          <w:sz w:val="20"/>
        </w:rPr>
        <w:t>FactBox</w:t>
      </w:r>
      <w:proofErr w:type="spellEnd"/>
      <w:r>
        <w:rPr>
          <w:i/>
          <w:sz w:val="20"/>
        </w:rPr>
        <w:t xml:space="preserve"> in the Attachments group and the Statistics will be shown in the Details group.</w:t>
      </w:r>
    </w:p>
    <w:p w14:paraId="78A7844E" w14:textId="77777777" w:rsidR="00665A81" w:rsidRPr="00FD3304" w:rsidRDefault="00665A81" w:rsidP="001F769D">
      <w:pPr>
        <w:rPr>
          <w:rFonts w:ascii="Bahnschrift Condensed" w:eastAsiaTheme="majorEastAsia" w:hAnsi="Bahnschrift Condensed" w:cstheme="majorBidi"/>
          <w:smallCaps/>
          <w:spacing w:val="40"/>
          <w:sz w:val="28"/>
          <w:szCs w:val="26"/>
        </w:rPr>
      </w:pPr>
    </w:p>
    <w:p w14:paraId="60D4170E" w14:textId="137327BF" w:rsidR="00B669BA" w:rsidRPr="00FD3304" w:rsidRDefault="00665A81" w:rsidP="00665A81">
      <w:pPr>
        <w:jc w:val="right"/>
        <w:rPr>
          <w:rFonts w:ascii="Bahnschrift Condensed" w:eastAsiaTheme="majorEastAsia" w:hAnsi="Bahnschrift Condensed" w:cstheme="majorBidi"/>
          <w:smallCaps/>
          <w:spacing w:val="40"/>
          <w:sz w:val="28"/>
          <w:szCs w:val="26"/>
        </w:rPr>
      </w:pPr>
      <w:r w:rsidRPr="00665A81">
        <w:rPr>
          <w:rFonts w:ascii="Bahnschrift Condensed" w:eastAsiaTheme="majorEastAsia" w:hAnsi="Bahnschrift Condensed" w:cstheme="majorBidi"/>
          <w:smallCaps/>
          <w:noProof/>
          <w:spacing w:val="40"/>
          <w:sz w:val="28"/>
          <w:szCs w:val="26"/>
        </w:rPr>
        <w:lastRenderedPageBreak/>
        <w:drawing>
          <wp:inline distT="0" distB="0" distL="0" distR="0" wp14:anchorId="43C88940" wp14:editId="089962BA">
            <wp:extent cx="4620260" cy="17747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30028" cy="1778452"/>
                    </a:xfrm>
                    <a:prstGeom prst="rect">
                      <a:avLst/>
                    </a:prstGeom>
                  </pic:spPr>
                </pic:pic>
              </a:graphicData>
            </a:graphic>
          </wp:inline>
        </w:drawing>
      </w:r>
    </w:p>
    <w:p w14:paraId="45B8FD78" w14:textId="484ABE07" w:rsidR="00DA2702" w:rsidRPr="001A244F" w:rsidRDefault="00DA2702" w:rsidP="00DA2702">
      <w:pPr>
        <w:pStyle w:val="Heading2"/>
      </w:pPr>
      <w:r>
        <w:t>Using Number of Series</w:t>
      </w:r>
    </w:p>
    <w:p w14:paraId="790A8CD5" w14:textId="01D4A425" w:rsidR="00286EFA" w:rsidRDefault="00DA2702" w:rsidP="00DA2702">
      <w:pPr>
        <w:spacing w:line="480" w:lineRule="auto"/>
      </w:pPr>
      <w:r>
        <w:t xml:space="preserve">In Business Central records such as Customer, Item, Vendor, or documents such as Sales Order, Purchase Invoice, etc., do not have just a simple next number from the integer value in the Number field. Instead, the Number Series </w:t>
      </w:r>
      <w:proofErr w:type="gramStart"/>
      <w:r>
        <w:t>are</w:t>
      </w:r>
      <w:proofErr w:type="gramEnd"/>
      <w:r>
        <w:t xml:space="preserve"> used.</w:t>
      </w:r>
      <w:r w:rsidR="00286EFA">
        <w:t xml:space="preserve"> </w:t>
      </w:r>
      <w:r>
        <w:t>The Number Series allows users to use alphanumeric values</w:t>
      </w:r>
      <w:r w:rsidR="00BE23A7">
        <w:t>. It also allows adding in the Number fields special characters.</w:t>
      </w:r>
      <w:r>
        <w:t xml:space="preserve"> </w:t>
      </w:r>
    </w:p>
    <w:p w14:paraId="55A9CF8B" w14:textId="63B5ECAF" w:rsidR="00286EFA" w:rsidRDefault="00286EFA" w:rsidP="00DA2702">
      <w:pPr>
        <w:spacing w:line="480" w:lineRule="auto"/>
      </w:pPr>
      <w:proofErr w:type="gramStart"/>
      <w:r>
        <w:t>Typically</w:t>
      </w:r>
      <w:proofErr w:type="gramEnd"/>
      <w:r>
        <w:t xml:space="preserve"> which Number Series is used for a specific card is defined on the setup table for example Sales &amp; Receivable Setup, Inventory Setup, etc. </w:t>
      </w:r>
    </w:p>
    <w:p w14:paraId="7D1C94D3" w14:textId="3C32B480" w:rsidR="00166D70" w:rsidRDefault="00BE23A7" w:rsidP="00DA2702">
      <w:pPr>
        <w:spacing w:line="480" w:lineRule="auto"/>
      </w:pPr>
      <w:r>
        <w:t xml:space="preserve">Field </w:t>
      </w:r>
      <w:r w:rsidRPr="00BE23A7">
        <w:rPr>
          <w:b/>
        </w:rPr>
        <w:t>No.</w:t>
      </w:r>
      <w:r>
        <w:t xml:space="preserve"> across all cards and documents works similarly. </w:t>
      </w:r>
      <w:r w:rsidR="008C396E">
        <w:t xml:space="preserve">For example, </w:t>
      </w:r>
      <w:r w:rsidR="00286EFA">
        <w:t xml:space="preserve">the </w:t>
      </w:r>
      <w:r w:rsidR="008C396E">
        <w:t>visib</w:t>
      </w:r>
      <w:r w:rsidR="00286EFA">
        <w:t>ility</w:t>
      </w:r>
      <w:r w:rsidR="008C396E">
        <w:t xml:space="preserve"> of the field is defined </w:t>
      </w:r>
      <w:proofErr w:type="gramStart"/>
      <w:r w:rsidR="008C396E">
        <w:t xml:space="preserve">by </w:t>
      </w:r>
      <w:r>
        <w:t xml:space="preserve"> </w:t>
      </w:r>
      <w:r w:rsidR="00286EFA">
        <w:t>Number</w:t>
      </w:r>
      <w:proofErr w:type="gramEnd"/>
      <w:r w:rsidR="00286EFA">
        <w:t xml:space="preserve"> Series used. If the Number Series does not have any relations and it is not allowed to use for the number series manual </w:t>
      </w:r>
      <w:proofErr w:type="gramStart"/>
      <w:r w:rsidR="00286EFA">
        <w:t>numbers</w:t>
      </w:r>
      <w:proofErr w:type="gramEnd"/>
      <w:r w:rsidR="00286EFA">
        <w:t xml:space="preserve"> the field No. would be hidden on the card or document.</w:t>
      </w:r>
      <w:r w:rsidR="00166D70">
        <w:t xml:space="preserve"> If the field is visible on the page, it has </w:t>
      </w:r>
      <w:r w:rsidR="00A91768">
        <w:t xml:space="preserve">a </w:t>
      </w:r>
      <w:r w:rsidR="00166D70">
        <w:t xml:space="preserve">defined </w:t>
      </w:r>
      <w:proofErr w:type="spellStart"/>
      <w:r w:rsidR="00166D70" w:rsidRPr="00A91768">
        <w:rPr>
          <w:b/>
        </w:rPr>
        <w:t>AssistEdit</w:t>
      </w:r>
      <w:proofErr w:type="spellEnd"/>
      <w:r w:rsidR="00166D70">
        <w:t xml:space="preserve"> property that allows </w:t>
      </w:r>
      <w:r w:rsidR="00A91768">
        <w:t>choosing the related number series.</w:t>
      </w:r>
    </w:p>
    <w:p w14:paraId="00436CA5" w14:textId="4ED2CE9C" w:rsidR="001C6609" w:rsidRDefault="001C6609" w:rsidP="001C6609">
      <w:pPr>
        <w:spacing w:line="480" w:lineRule="auto"/>
        <w:jc w:val="right"/>
      </w:pPr>
      <w:r w:rsidRPr="001C6609">
        <w:rPr>
          <w:noProof/>
        </w:rPr>
        <w:drawing>
          <wp:inline distT="0" distB="0" distL="0" distR="0" wp14:anchorId="084D1A08" wp14:editId="4193E360">
            <wp:extent cx="4328160" cy="2011592"/>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37619" cy="2015988"/>
                    </a:xfrm>
                    <a:prstGeom prst="rect">
                      <a:avLst/>
                    </a:prstGeom>
                  </pic:spPr>
                </pic:pic>
              </a:graphicData>
            </a:graphic>
          </wp:inline>
        </w:drawing>
      </w:r>
    </w:p>
    <w:p w14:paraId="0455190F" w14:textId="02F0C076" w:rsidR="00587B12" w:rsidRDefault="00B70E31" w:rsidP="00587B12">
      <w:pPr>
        <w:spacing w:line="480" w:lineRule="auto"/>
        <w:jc w:val="right"/>
      </w:pPr>
      <w:r w:rsidRPr="00B70E31">
        <w:rPr>
          <w:noProof/>
        </w:rPr>
        <w:lastRenderedPageBreak/>
        <w:drawing>
          <wp:inline distT="0" distB="0" distL="0" distR="0" wp14:anchorId="2E7DAFFC" wp14:editId="15419246">
            <wp:extent cx="4284811" cy="2362200"/>
            <wp:effectExtent l="0" t="0" r="190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9188" cy="2364613"/>
                    </a:xfrm>
                    <a:prstGeom prst="rect">
                      <a:avLst/>
                    </a:prstGeom>
                  </pic:spPr>
                </pic:pic>
              </a:graphicData>
            </a:graphic>
          </wp:inline>
        </w:drawing>
      </w:r>
    </w:p>
    <w:p w14:paraId="753E710D" w14:textId="5E8F152D" w:rsidR="00587B12" w:rsidRPr="001A244F" w:rsidRDefault="00587B12" w:rsidP="00587B12">
      <w:pPr>
        <w:pStyle w:val="Heading2"/>
      </w:pPr>
      <w:r>
        <w:t xml:space="preserve">Checking if </w:t>
      </w:r>
      <w:r w:rsidR="00777F72">
        <w:t xml:space="preserve">the value in the field has changed (Rec and </w:t>
      </w:r>
      <w:proofErr w:type="spellStart"/>
      <w:r w:rsidR="00777F72">
        <w:t>xRec</w:t>
      </w:r>
      <w:proofErr w:type="spellEnd"/>
      <w:r w:rsidR="00777F72">
        <w:t>)</w:t>
      </w:r>
    </w:p>
    <w:p w14:paraId="203B40C1" w14:textId="7BF493C4" w:rsidR="00777F72" w:rsidRDefault="00777F72" w:rsidP="00777F72">
      <w:pPr>
        <w:spacing w:line="480" w:lineRule="auto"/>
      </w:pPr>
      <w:r>
        <w:t xml:space="preserve">If you write a code in the table, to get the current value of the field you just write the name of the field. It is the same as </w:t>
      </w:r>
      <w:r w:rsidR="00D02B2E">
        <w:t xml:space="preserve">writing before the field name word </w:t>
      </w:r>
      <w:r w:rsidR="00D02B2E" w:rsidRPr="00D02B2E">
        <w:rPr>
          <w:b/>
        </w:rPr>
        <w:t>Rec</w:t>
      </w:r>
      <w:r>
        <w:t xml:space="preserve">. For example to </w:t>
      </w:r>
      <w:r w:rsidR="00D02B2E">
        <w:t>use</w:t>
      </w:r>
      <w:r>
        <w:t xml:space="preserve"> </w:t>
      </w:r>
      <w:proofErr w:type="gramStart"/>
      <w:r w:rsidR="00D02B2E">
        <w:t xml:space="preserve">field  </w:t>
      </w:r>
      <w:r w:rsidRPr="00D02B2E">
        <w:rPr>
          <w:b/>
        </w:rPr>
        <w:t>No.</w:t>
      </w:r>
      <w:proofErr w:type="gramEnd"/>
      <w:r>
        <w:t xml:space="preserve"> you can either use "No." </w:t>
      </w:r>
      <w:r w:rsidR="00D02B2E" w:rsidRPr="00D02B2E">
        <w:rPr>
          <w:b/>
        </w:rPr>
        <w:t xml:space="preserve">"No." </w:t>
      </w:r>
      <w:r>
        <w:t xml:space="preserve">or </w:t>
      </w:r>
      <w:proofErr w:type="spellStart"/>
      <w:r w:rsidRPr="00D02B2E">
        <w:rPr>
          <w:b/>
        </w:rPr>
        <w:t>Rec."No</w:t>
      </w:r>
      <w:proofErr w:type="spellEnd"/>
      <w:r w:rsidRPr="00D02B2E">
        <w:rPr>
          <w:b/>
        </w:rPr>
        <w:t>."</w:t>
      </w:r>
      <w:r w:rsidRPr="00D02B2E">
        <w:t>.</w:t>
      </w:r>
      <w:r>
        <w:t xml:space="preserve"> </w:t>
      </w:r>
    </w:p>
    <w:p w14:paraId="05ED2203" w14:textId="33A5FD38" w:rsidR="00587B12" w:rsidRDefault="00777F72" w:rsidP="00777F72">
      <w:pPr>
        <w:spacing w:line="480" w:lineRule="auto"/>
      </w:pPr>
      <w:r>
        <w:t xml:space="preserve">You can also </w:t>
      </w:r>
      <w:r w:rsidR="00D02B2E">
        <w:t>use</w:t>
      </w:r>
      <w:r>
        <w:t xml:space="preserve"> </w:t>
      </w:r>
      <w:r w:rsidR="00D02B2E">
        <w:t xml:space="preserve">the </w:t>
      </w:r>
      <w:r>
        <w:t>value</w:t>
      </w:r>
      <w:r w:rsidR="00D02B2E">
        <w:t xml:space="preserve"> of the field which was</w:t>
      </w:r>
      <w:r>
        <w:t xml:space="preserve"> before </w:t>
      </w:r>
      <w:r w:rsidR="00D02B2E">
        <w:t xml:space="preserve">the </w:t>
      </w:r>
      <w:r>
        <w:t xml:space="preserve">modification. For that, you need to use </w:t>
      </w:r>
      <w:proofErr w:type="spellStart"/>
      <w:r w:rsidRPr="00D02B2E">
        <w:rPr>
          <w:b/>
        </w:rPr>
        <w:t>xRec</w:t>
      </w:r>
      <w:proofErr w:type="spellEnd"/>
      <w:r>
        <w:t xml:space="preserve"> instead </w:t>
      </w:r>
      <w:proofErr w:type="spellStart"/>
      <w:proofErr w:type="gramStart"/>
      <w:r>
        <w:t>od</w:t>
      </w:r>
      <w:proofErr w:type="spellEnd"/>
      <w:proofErr w:type="gramEnd"/>
      <w:r>
        <w:t xml:space="preserve"> </w:t>
      </w:r>
      <w:r w:rsidRPr="00D02B2E">
        <w:rPr>
          <w:b/>
        </w:rPr>
        <w:t>Rec</w:t>
      </w:r>
      <w:r>
        <w:t>. For example</w:t>
      </w:r>
      <w:r w:rsidR="00D02B2E">
        <w:t>,</w:t>
      </w:r>
      <w:r>
        <w:t xml:space="preserve"> to get the value of the </w:t>
      </w:r>
      <w:r w:rsidRPr="00D02B2E">
        <w:rPr>
          <w:b/>
        </w:rPr>
        <w:t>"No."</w:t>
      </w:r>
      <w:r>
        <w:t xml:space="preserve"> field before modification you can use </w:t>
      </w:r>
      <w:proofErr w:type="spellStart"/>
      <w:r w:rsidRPr="00D02B2E">
        <w:rPr>
          <w:b/>
        </w:rPr>
        <w:t>xRec</w:t>
      </w:r>
      <w:proofErr w:type="spellEnd"/>
      <w:r w:rsidRPr="00D02B2E">
        <w:rPr>
          <w:b/>
        </w:rPr>
        <w:t>."No."</w:t>
      </w:r>
      <w:r>
        <w:t>.</w:t>
      </w:r>
    </w:p>
    <w:p w14:paraId="28C0900C" w14:textId="297DE86F" w:rsidR="00B70E31" w:rsidRPr="001A244F" w:rsidRDefault="00B70E31" w:rsidP="00B70E31">
      <w:pPr>
        <w:pStyle w:val="Heading2"/>
      </w:pPr>
      <w:r w:rsidRPr="00E016E8">
        <w:rPr>
          <w:rStyle w:val="BalloonTextChar"/>
          <w:noProof/>
        </w:rPr>
        <w:drawing>
          <wp:inline distT="0" distB="0" distL="0" distR="0" wp14:anchorId="2B7B0B95" wp14:editId="2A7829D3">
            <wp:extent cx="267618" cy="267618"/>
            <wp:effectExtent l="0" t="0" r="0" b="0"/>
            <wp:docPr id="263" name="Graphic 263"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Add Number Series to the Bonus</w:t>
      </w:r>
    </w:p>
    <w:p w14:paraId="7E62DD2B" w14:textId="0FDE551D" w:rsidR="00B70E31" w:rsidRDefault="00B70E31" w:rsidP="00B70E31">
      <w:pPr>
        <w:spacing w:line="480" w:lineRule="auto"/>
        <w:jc w:val="left"/>
      </w:pPr>
      <w:r>
        <w:t xml:space="preserve">For now, field No. needs to be populated manually. The system architect would </w:t>
      </w:r>
      <w:proofErr w:type="gramStart"/>
      <w:r>
        <w:t>like that</w:t>
      </w:r>
      <w:proofErr w:type="gramEnd"/>
      <w:r>
        <w:t xml:space="preserve"> this field will be populated automatically from the defined Number Series. The definition of the Number Series should be added to the </w:t>
      </w:r>
      <w:r w:rsidRPr="00B70E31">
        <w:rPr>
          <w:b/>
        </w:rPr>
        <w:t>Sales &amp; Receivable Setup</w:t>
      </w:r>
      <w:r>
        <w:t>.</w:t>
      </w:r>
    </w:p>
    <w:p w14:paraId="31CBBF65" w14:textId="59A1D0D8" w:rsidR="00B70E31" w:rsidRDefault="002A417C" w:rsidP="0049369E">
      <w:pPr>
        <w:pStyle w:val="ListParagraph"/>
        <w:numPr>
          <w:ilvl w:val="0"/>
          <w:numId w:val="48"/>
        </w:numPr>
        <w:spacing w:line="480" w:lineRule="auto"/>
      </w:pPr>
      <w:r>
        <w:t xml:space="preserve">In the </w:t>
      </w:r>
      <w:proofErr w:type="spellStart"/>
      <w:r w:rsidRPr="002A417C">
        <w:rPr>
          <w:b/>
        </w:rPr>
        <w:t>src</w:t>
      </w:r>
      <w:proofErr w:type="spellEnd"/>
      <w:r>
        <w:t xml:space="preserve"> folder c</w:t>
      </w:r>
      <w:r w:rsidR="00B70E31">
        <w:t xml:space="preserve">reate a </w:t>
      </w:r>
      <w:r>
        <w:t xml:space="preserve">new folder </w:t>
      </w:r>
      <w:r w:rsidRPr="002A417C">
        <w:rPr>
          <w:b/>
        </w:rPr>
        <w:t>Setup</w:t>
      </w:r>
      <w:r w:rsidR="00E57EF2">
        <w:rPr>
          <w:b/>
        </w:rPr>
        <w:t xml:space="preserve">. </w:t>
      </w:r>
      <w:r w:rsidR="00E57EF2" w:rsidRPr="00E57EF2">
        <w:t xml:space="preserve">Add to </w:t>
      </w:r>
      <w:r w:rsidR="00E57EF2">
        <w:t xml:space="preserve">new file </w:t>
      </w:r>
      <w:r w:rsidR="00E57EF2" w:rsidRPr="00E57EF2">
        <w:rPr>
          <w:b/>
        </w:rPr>
        <w:t>SalesReceivablesSetup.TableExt.al</w:t>
      </w:r>
      <w:r w:rsidR="00B70E31">
        <w:t xml:space="preserve"> </w:t>
      </w:r>
    </w:p>
    <w:p w14:paraId="2FD5DD4A" w14:textId="62DD28AA" w:rsidR="00E57EF2" w:rsidRDefault="00E57EF2" w:rsidP="0049369E">
      <w:pPr>
        <w:pStyle w:val="ListParagraph"/>
        <w:numPr>
          <w:ilvl w:val="0"/>
          <w:numId w:val="48"/>
        </w:numPr>
        <w:spacing w:line="480" w:lineRule="auto"/>
      </w:pPr>
      <w:r>
        <w:t xml:space="preserve">Create a table extension to the </w:t>
      </w:r>
      <w:r w:rsidR="009A7BCB" w:rsidRPr="009A7BCB">
        <w:rPr>
          <w:b/>
        </w:rPr>
        <w:t>Sales &amp; Receivables Setup</w:t>
      </w:r>
      <w:r w:rsidR="009A7BCB">
        <w:t xml:space="preserve"> table and add a field </w:t>
      </w:r>
      <w:r w:rsidR="009A7BCB" w:rsidRPr="009A7BCB">
        <w:rPr>
          <w:b/>
        </w:rPr>
        <w:t>MNB Bonus Nos.</w:t>
      </w:r>
      <w:r w:rsidR="009A7BCB">
        <w:t xml:space="preserve"> The field should have a table relation to </w:t>
      </w:r>
      <w:r w:rsidR="009A7BCB" w:rsidRPr="009A7BCB">
        <w:rPr>
          <w:b/>
        </w:rPr>
        <w:t>No. Series</w:t>
      </w:r>
      <w:r w:rsidR="009A7BCB">
        <w:t xml:space="preserve"> table</w:t>
      </w:r>
    </w:p>
    <w:p w14:paraId="707A5A6F" w14:textId="158C2530" w:rsidR="00B70E31" w:rsidRDefault="00B70E31" w:rsidP="00B70E31">
      <w:pPr>
        <w:pStyle w:val="ListParagraph"/>
        <w:rPr>
          <w:i/>
          <w:sz w:val="20"/>
        </w:rPr>
      </w:pPr>
      <w:r>
        <w:rPr>
          <w:noProof/>
        </w:rPr>
        <w:drawing>
          <wp:inline distT="0" distB="0" distL="0" distR="0" wp14:anchorId="5EE93D32" wp14:editId="34DD9430">
            <wp:extent cx="263525" cy="263525"/>
            <wp:effectExtent l="0" t="0" r="3175" b="3175"/>
            <wp:docPr id="264" name="Picture 2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C23D08">
        <w:rPr>
          <w:rFonts w:ascii="Bahnschrift Condensed" w:eastAsiaTheme="majorEastAsia" w:hAnsi="Bahnschrift Condensed" w:cstheme="majorBidi"/>
          <w:smallCaps/>
          <w:spacing w:val="40"/>
          <w:sz w:val="32"/>
          <w:szCs w:val="26"/>
        </w:rPr>
        <w:cr/>
      </w:r>
      <w:r w:rsidR="009A7BCB">
        <w:rPr>
          <w:i/>
          <w:sz w:val="20"/>
        </w:rPr>
        <w:t>Remember about prefixes when creating the object.</w:t>
      </w:r>
    </w:p>
    <w:p w14:paraId="3F7FA36B" w14:textId="53CB6A28" w:rsidR="00B70E31" w:rsidRPr="00DA11C5" w:rsidRDefault="009A7BCB" w:rsidP="00DA11C5">
      <w:pPr>
        <w:pStyle w:val="ListParagraph"/>
        <w:rPr>
          <w:i/>
          <w:sz w:val="20"/>
        </w:rPr>
      </w:pPr>
      <w:r>
        <w:rPr>
          <w:i/>
          <w:sz w:val="20"/>
        </w:rPr>
        <w:t xml:space="preserve">All No. Series have are </w:t>
      </w:r>
      <w:proofErr w:type="gramStart"/>
      <w:r>
        <w:rPr>
          <w:i/>
          <w:sz w:val="20"/>
        </w:rPr>
        <w:t>type</w:t>
      </w:r>
      <w:proofErr w:type="gramEnd"/>
      <w:r>
        <w:rPr>
          <w:i/>
          <w:sz w:val="20"/>
        </w:rPr>
        <w:t xml:space="preserve"> Code and have a maximum of 20 characters.</w:t>
      </w:r>
    </w:p>
    <w:p w14:paraId="1EAD20AE" w14:textId="77777777" w:rsidR="00B70E31" w:rsidRPr="00DA11C5" w:rsidRDefault="00B70E31" w:rsidP="00DA11C5">
      <w:pPr>
        <w:rPr>
          <w:rFonts w:ascii="Bahnschrift Condensed" w:eastAsiaTheme="majorEastAsia" w:hAnsi="Bahnschrift Condensed" w:cstheme="majorBidi"/>
          <w:smallCaps/>
          <w:spacing w:val="40"/>
          <w:sz w:val="28"/>
          <w:szCs w:val="26"/>
        </w:rPr>
      </w:pPr>
      <w:r w:rsidRPr="00E016E8">
        <w:rPr>
          <w:rStyle w:val="BalloonTextChar"/>
          <w:noProof/>
        </w:rPr>
        <w:lastRenderedPageBreak/>
        <w:drawing>
          <wp:inline distT="0" distB="0" distL="0" distR="0" wp14:anchorId="338AB3EE" wp14:editId="6B2577AB">
            <wp:extent cx="267618" cy="267618"/>
            <wp:effectExtent l="0" t="0" r="0" b="0"/>
            <wp:docPr id="265" name="Graphic 265"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B70E31" w14:paraId="6127B1CB" w14:textId="77777777" w:rsidTr="00433212">
        <w:tc>
          <w:tcPr>
            <w:tcW w:w="8636" w:type="dxa"/>
            <w:tcBorders>
              <w:top w:val="double" w:sz="4" w:space="0" w:color="auto"/>
              <w:left w:val="double" w:sz="4" w:space="0" w:color="auto"/>
              <w:bottom w:val="double" w:sz="4" w:space="0" w:color="auto"/>
              <w:right w:val="double" w:sz="4" w:space="0" w:color="auto"/>
            </w:tcBorders>
          </w:tcPr>
          <w:p w14:paraId="72CB80C2" w14:textId="77777777" w:rsidR="00B70E31" w:rsidRDefault="00B70E31" w:rsidP="00433212">
            <w:pPr>
              <w:shd w:val="clear" w:color="auto" w:fill="FFFFFF"/>
              <w:spacing w:line="285" w:lineRule="atLeast"/>
              <w:jc w:val="left"/>
              <w:rPr>
                <w:rFonts w:ascii="Consolas" w:eastAsia="Times New Roman" w:hAnsi="Consolas" w:cs="Times New Roman"/>
                <w:color w:val="000000"/>
                <w:sz w:val="21"/>
                <w:szCs w:val="21"/>
              </w:rPr>
            </w:pPr>
          </w:p>
          <w:p w14:paraId="6318D762"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proofErr w:type="spellStart"/>
            <w:r w:rsidRPr="00214811">
              <w:rPr>
                <w:rFonts w:ascii="Consolas" w:eastAsia="Times New Roman" w:hAnsi="Consolas" w:cs="Times New Roman"/>
                <w:color w:val="0000FF"/>
                <w:sz w:val="21"/>
                <w:szCs w:val="21"/>
              </w:rPr>
              <w:t>tableextension</w:t>
            </w:r>
            <w:proofErr w:type="spellEnd"/>
            <w:r w:rsidRPr="00214811">
              <w:rPr>
                <w:rFonts w:ascii="Consolas" w:eastAsia="Times New Roman" w:hAnsi="Consolas" w:cs="Times New Roman"/>
                <w:color w:val="000000"/>
                <w:sz w:val="21"/>
                <w:szCs w:val="21"/>
              </w:rPr>
              <w:t xml:space="preserve"> </w:t>
            </w:r>
            <w:r w:rsidRPr="00214811">
              <w:rPr>
                <w:rFonts w:ascii="Consolas" w:eastAsia="Times New Roman" w:hAnsi="Consolas" w:cs="Times New Roman"/>
                <w:color w:val="098658"/>
                <w:sz w:val="21"/>
                <w:szCs w:val="21"/>
              </w:rPr>
              <w:t>65401</w:t>
            </w:r>
            <w:r w:rsidRPr="00214811">
              <w:rPr>
                <w:rFonts w:ascii="Consolas" w:eastAsia="Times New Roman" w:hAnsi="Consolas" w:cs="Times New Roman"/>
                <w:color w:val="000000"/>
                <w:sz w:val="21"/>
                <w:szCs w:val="21"/>
              </w:rPr>
              <w:t xml:space="preserve"> "MNB Sales &amp; Receivables Setup" </w:t>
            </w:r>
            <w:r w:rsidRPr="00214811">
              <w:rPr>
                <w:rFonts w:ascii="Consolas" w:eastAsia="Times New Roman" w:hAnsi="Consolas" w:cs="Times New Roman"/>
                <w:color w:val="0000FF"/>
                <w:sz w:val="21"/>
                <w:szCs w:val="21"/>
              </w:rPr>
              <w:t>extends</w:t>
            </w:r>
            <w:r w:rsidRPr="00214811">
              <w:rPr>
                <w:rFonts w:ascii="Consolas" w:eastAsia="Times New Roman" w:hAnsi="Consolas" w:cs="Times New Roman"/>
                <w:color w:val="000000"/>
                <w:sz w:val="21"/>
                <w:szCs w:val="21"/>
              </w:rPr>
              <w:t xml:space="preserve"> "Sales &amp; Receivables Setup"</w:t>
            </w:r>
          </w:p>
          <w:p w14:paraId="4B0BBF44"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00"/>
                <w:sz w:val="21"/>
                <w:szCs w:val="21"/>
              </w:rPr>
              <w:t>{</w:t>
            </w:r>
          </w:p>
          <w:p w14:paraId="1CB5666D"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00"/>
                <w:sz w:val="21"/>
                <w:szCs w:val="21"/>
              </w:rPr>
              <w:t xml:space="preserve">    </w:t>
            </w:r>
            <w:r w:rsidRPr="00214811">
              <w:rPr>
                <w:rFonts w:ascii="Consolas" w:eastAsia="Times New Roman" w:hAnsi="Consolas" w:cs="Times New Roman"/>
                <w:color w:val="0000FF"/>
                <w:sz w:val="21"/>
                <w:szCs w:val="21"/>
              </w:rPr>
              <w:t>fields</w:t>
            </w:r>
          </w:p>
          <w:p w14:paraId="76272B73"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00"/>
                <w:sz w:val="21"/>
                <w:szCs w:val="21"/>
              </w:rPr>
              <w:t>    {</w:t>
            </w:r>
          </w:p>
          <w:p w14:paraId="57BAE265"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00"/>
                <w:sz w:val="21"/>
                <w:szCs w:val="21"/>
              </w:rPr>
              <w:t xml:space="preserve">        </w:t>
            </w:r>
            <w:proofErr w:type="gramStart"/>
            <w:r w:rsidRPr="00214811">
              <w:rPr>
                <w:rFonts w:ascii="Consolas" w:eastAsia="Times New Roman" w:hAnsi="Consolas" w:cs="Times New Roman"/>
                <w:color w:val="0000FF"/>
                <w:sz w:val="21"/>
                <w:szCs w:val="21"/>
              </w:rPr>
              <w:t>field(</w:t>
            </w:r>
            <w:proofErr w:type="gramEnd"/>
            <w:r w:rsidRPr="00214811">
              <w:rPr>
                <w:rFonts w:ascii="Consolas" w:eastAsia="Times New Roman" w:hAnsi="Consolas" w:cs="Times New Roman"/>
                <w:color w:val="098658"/>
                <w:sz w:val="21"/>
                <w:szCs w:val="21"/>
              </w:rPr>
              <w:t>65400</w:t>
            </w:r>
            <w:r w:rsidRPr="00214811">
              <w:rPr>
                <w:rFonts w:ascii="Consolas" w:eastAsia="Times New Roman" w:hAnsi="Consolas" w:cs="Times New Roman"/>
                <w:color w:val="000000"/>
                <w:sz w:val="21"/>
                <w:szCs w:val="21"/>
              </w:rPr>
              <w:t xml:space="preserve">; "MNB Bonus Nos."; </w:t>
            </w:r>
            <w:r w:rsidRPr="00214811">
              <w:rPr>
                <w:rFonts w:ascii="Consolas" w:eastAsia="Times New Roman" w:hAnsi="Consolas" w:cs="Times New Roman"/>
                <w:color w:val="0000FF"/>
                <w:sz w:val="21"/>
                <w:szCs w:val="21"/>
              </w:rPr>
              <w:t>Code</w:t>
            </w:r>
            <w:r w:rsidRPr="00214811">
              <w:rPr>
                <w:rFonts w:ascii="Consolas" w:eastAsia="Times New Roman" w:hAnsi="Consolas" w:cs="Times New Roman"/>
                <w:color w:val="000000"/>
                <w:sz w:val="21"/>
                <w:szCs w:val="21"/>
              </w:rPr>
              <w:t>[</w:t>
            </w:r>
            <w:r w:rsidRPr="00214811">
              <w:rPr>
                <w:rFonts w:ascii="Consolas" w:eastAsia="Times New Roman" w:hAnsi="Consolas" w:cs="Times New Roman"/>
                <w:color w:val="098658"/>
                <w:sz w:val="21"/>
                <w:szCs w:val="21"/>
              </w:rPr>
              <w:t>20</w:t>
            </w:r>
            <w:r w:rsidRPr="00214811">
              <w:rPr>
                <w:rFonts w:ascii="Consolas" w:eastAsia="Times New Roman" w:hAnsi="Consolas" w:cs="Times New Roman"/>
                <w:color w:val="000000"/>
                <w:sz w:val="21"/>
                <w:szCs w:val="21"/>
              </w:rPr>
              <w:t>]</w:t>
            </w:r>
            <w:r w:rsidRPr="00214811">
              <w:rPr>
                <w:rFonts w:ascii="Consolas" w:eastAsia="Times New Roman" w:hAnsi="Consolas" w:cs="Times New Roman"/>
                <w:color w:val="0000FF"/>
                <w:sz w:val="21"/>
                <w:szCs w:val="21"/>
              </w:rPr>
              <w:t>)</w:t>
            </w:r>
          </w:p>
          <w:p w14:paraId="378C3434"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00"/>
                <w:sz w:val="21"/>
                <w:szCs w:val="21"/>
              </w:rPr>
              <w:t>        {</w:t>
            </w:r>
          </w:p>
          <w:p w14:paraId="18BB7DDE"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00"/>
                <w:sz w:val="21"/>
                <w:szCs w:val="21"/>
              </w:rPr>
              <w:t xml:space="preserve">            Caption = </w:t>
            </w:r>
            <w:r w:rsidRPr="00214811">
              <w:rPr>
                <w:rFonts w:ascii="Consolas" w:eastAsia="Times New Roman" w:hAnsi="Consolas" w:cs="Times New Roman"/>
                <w:color w:val="A31515"/>
                <w:sz w:val="21"/>
                <w:szCs w:val="21"/>
              </w:rPr>
              <w:t>'Bonus Nos.</w:t>
            </w:r>
            <w:proofErr w:type="gramStart"/>
            <w:r w:rsidRPr="00214811">
              <w:rPr>
                <w:rFonts w:ascii="Consolas" w:eastAsia="Times New Roman" w:hAnsi="Consolas" w:cs="Times New Roman"/>
                <w:color w:val="A31515"/>
                <w:sz w:val="21"/>
                <w:szCs w:val="21"/>
              </w:rPr>
              <w:t>'</w:t>
            </w:r>
            <w:r w:rsidRPr="00214811">
              <w:rPr>
                <w:rFonts w:ascii="Consolas" w:eastAsia="Times New Roman" w:hAnsi="Consolas" w:cs="Times New Roman"/>
                <w:color w:val="000000"/>
                <w:sz w:val="21"/>
                <w:szCs w:val="21"/>
              </w:rPr>
              <w:t>;</w:t>
            </w:r>
            <w:proofErr w:type="gramEnd"/>
          </w:p>
          <w:p w14:paraId="6BD8725B"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00"/>
                <w:sz w:val="21"/>
                <w:szCs w:val="21"/>
              </w:rPr>
              <w:t xml:space="preserve">            </w:t>
            </w:r>
            <w:r w:rsidRPr="00214811">
              <w:rPr>
                <w:rFonts w:ascii="Consolas" w:eastAsia="Times New Roman" w:hAnsi="Consolas" w:cs="Times New Roman"/>
                <w:color w:val="0000FF"/>
                <w:sz w:val="21"/>
                <w:szCs w:val="21"/>
              </w:rPr>
              <w:t>DataClassification</w:t>
            </w:r>
            <w:r w:rsidRPr="00214811">
              <w:rPr>
                <w:rFonts w:ascii="Consolas" w:eastAsia="Times New Roman" w:hAnsi="Consolas" w:cs="Times New Roman"/>
                <w:color w:val="000000"/>
                <w:sz w:val="21"/>
                <w:szCs w:val="21"/>
              </w:rPr>
              <w:t xml:space="preserve"> = </w:t>
            </w:r>
            <w:proofErr w:type="spellStart"/>
            <w:proofErr w:type="gramStart"/>
            <w:r w:rsidRPr="00214811">
              <w:rPr>
                <w:rFonts w:ascii="Consolas" w:eastAsia="Times New Roman" w:hAnsi="Consolas" w:cs="Times New Roman"/>
                <w:color w:val="000000"/>
                <w:sz w:val="21"/>
                <w:szCs w:val="21"/>
              </w:rPr>
              <w:t>SystemMetadata</w:t>
            </w:r>
            <w:proofErr w:type="spellEnd"/>
            <w:r w:rsidRPr="00214811">
              <w:rPr>
                <w:rFonts w:ascii="Consolas" w:eastAsia="Times New Roman" w:hAnsi="Consolas" w:cs="Times New Roman"/>
                <w:color w:val="000000"/>
                <w:sz w:val="21"/>
                <w:szCs w:val="21"/>
              </w:rPr>
              <w:t>;</w:t>
            </w:r>
            <w:proofErr w:type="gramEnd"/>
          </w:p>
          <w:p w14:paraId="69A7FC8D"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00"/>
                <w:sz w:val="21"/>
                <w:szCs w:val="21"/>
              </w:rPr>
              <w:t>            TableRelation = "No. Series</w:t>
            </w:r>
            <w:proofErr w:type="gramStart"/>
            <w:r w:rsidRPr="00214811">
              <w:rPr>
                <w:rFonts w:ascii="Consolas" w:eastAsia="Times New Roman" w:hAnsi="Consolas" w:cs="Times New Roman"/>
                <w:color w:val="000000"/>
                <w:sz w:val="21"/>
                <w:szCs w:val="21"/>
              </w:rPr>
              <w:t>";</w:t>
            </w:r>
            <w:proofErr w:type="gramEnd"/>
          </w:p>
          <w:p w14:paraId="6C9091D9"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00"/>
                <w:sz w:val="21"/>
                <w:szCs w:val="21"/>
              </w:rPr>
              <w:t>        }</w:t>
            </w:r>
          </w:p>
          <w:p w14:paraId="01382FDE"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00"/>
                <w:sz w:val="21"/>
                <w:szCs w:val="21"/>
              </w:rPr>
              <w:t>    }</w:t>
            </w:r>
          </w:p>
          <w:p w14:paraId="6390F8D7"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00"/>
                <w:sz w:val="21"/>
                <w:szCs w:val="21"/>
              </w:rPr>
              <w:t>}</w:t>
            </w:r>
          </w:p>
          <w:p w14:paraId="563F9AEF" w14:textId="33633B21" w:rsidR="00B70E31" w:rsidRPr="00912D7E" w:rsidRDefault="00B70E31"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4ADC92F6" w14:textId="77777777" w:rsidR="00B70E31" w:rsidRDefault="00B70E31" w:rsidP="00B70E31">
      <w:pPr>
        <w:rPr>
          <w:rFonts w:ascii="Bahnschrift Condensed" w:eastAsiaTheme="majorEastAsia" w:hAnsi="Bahnschrift Condensed" w:cstheme="majorBidi"/>
          <w:smallCaps/>
          <w:spacing w:val="40"/>
          <w:sz w:val="28"/>
          <w:szCs w:val="26"/>
        </w:rPr>
      </w:pPr>
    </w:p>
    <w:p w14:paraId="0AFEB585" w14:textId="2F8EB4D4" w:rsidR="00B70E31" w:rsidRDefault="00214811" w:rsidP="0049369E">
      <w:pPr>
        <w:pStyle w:val="ListParagraph"/>
        <w:numPr>
          <w:ilvl w:val="0"/>
          <w:numId w:val="48"/>
        </w:numPr>
        <w:spacing w:line="480" w:lineRule="auto"/>
      </w:pPr>
      <w:r>
        <w:t>In the same folder c</w:t>
      </w:r>
      <w:r w:rsidR="00B70E31">
        <w:t xml:space="preserve">reate a new file </w:t>
      </w:r>
      <w:r w:rsidR="0042583B" w:rsidRPr="0042583B">
        <w:rPr>
          <w:b/>
        </w:rPr>
        <w:t>SalesReceivablesSetup.PageExt.al</w:t>
      </w:r>
      <w:r w:rsidR="00B70E31">
        <w:t xml:space="preserve"> and </w:t>
      </w:r>
      <w:r w:rsidR="0042583B">
        <w:t xml:space="preserve">create a page extension to </w:t>
      </w:r>
      <w:r w:rsidR="00815AC5" w:rsidRPr="00815AC5">
        <w:rPr>
          <w:b/>
        </w:rPr>
        <w:t>Sales &amp; Receivables Setup</w:t>
      </w:r>
      <w:r w:rsidR="00815AC5">
        <w:rPr>
          <w:b/>
        </w:rPr>
        <w:t xml:space="preserve"> </w:t>
      </w:r>
      <w:r w:rsidR="00815AC5">
        <w:t>page</w:t>
      </w:r>
    </w:p>
    <w:p w14:paraId="68867419" w14:textId="69BE0F61" w:rsidR="00B70E31" w:rsidRDefault="00815AC5" w:rsidP="0049369E">
      <w:pPr>
        <w:pStyle w:val="ListParagraph"/>
        <w:numPr>
          <w:ilvl w:val="0"/>
          <w:numId w:val="48"/>
        </w:numPr>
        <w:spacing w:line="480" w:lineRule="auto"/>
      </w:pPr>
      <w:r>
        <w:t xml:space="preserve">Add a field </w:t>
      </w:r>
      <w:r w:rsidRPr="00DA11C5">
        <w:rPr>
          <w:b/>
        </w:rPr>
        <w:t>MNB Bonus Nos.</w:t>
      </w:r>
      <w:r>
        <w:t xml:space="preserve"> </w:t>
      </w:r>
      <w:r w:rsidR="00DA11C5">
        <w:t xml:space="preserve">as the last field in the </w:t>
      </w:r>
      <w:r w:rsidR="00DA11C5" w:rsidRPr="00DA11C5">
        <w:rPr>
          <w:b/>
        </w:rPr>
        <w:t>Number Series</w:t>
      </w:r>
    </w:p>
    <w:p w14:paraId="0920D98C" w14:textId="77777777" w:rsidR="00B70E31" w:rsidRPr="00257127" w:rsidRDefault="00B70E31" w:rsidP="00B70E31">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176CBC88" wp14:editId="418965FA">
            <wp:extent cx="267618" cy="267618"/>
            <wp:effectExtent l="0" t="0" r="0" b="0"/>
            <wp:docPr id="266" name="Graphic 266"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B70E31" w14:paraId="6C9F64E3" w14:textId="77777777" w:rsidTr="00433212">
        <w:tc>
          <w:tcPr>
            <w:tcW w:w="8636" w:type="dxa"/>
            <w:tcBorders>
              <w:top w:val="double" w:sz="4" w:space="0" w:color="auto"/>
              <w:left w:val="double" w:sz="4" w:space="0" w:color="auto"/>
              <w:bottom w:val="double" w:sz="4" w:space="0" w:color="auto"/>
              <w:right w:val="double" w:sz="4" w:space="0" w:color="auto"/>
            </w:tcBorders>
          </w:tcPr>
          <w:p w14:paraId="4C468A01" w14:textId="77777777" w:rsidR="00B70E31" w:rsidRDefault="00B70E31" w:rsidP="00433212">
            <w:pPr>
              <w:shd w:val="clear" w:color="auto" w:fill="FFFFFF"/>
              <w:spacing w:line="285" w:lineRule="atLeast"/>
              <w:jc w:val="left"/>
              <w:rPr>
                <w:rFonts w:ascii="Consolas" w:eastAsia="Times New Roman" w:hAnsi="Consolas" w:cs="Times New Roman"/>
                <w:color w:val="000000"/>
                <w:sz w:val="21"/>
                <w:szCs w:val="21"/>
              </w:rPr>
            </w:pPr>
          </w:p>
          <w:p w14:paraId="426B5BE3"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proofErr w:type="spellStart"/>
            <w:r w:rsidRPr="00A0782A">
              <w:rPr>
                <w:rFonts w:ascii="Consolas" w:eastAsia="Times New Roman" w:hAnsi="Consolas" w:cs="Times New Roman"/>
                <w:color w:val="0000FF"/>
                <w:sz w:val="21"/>
                <w:szCs w:val="21"/>
              </w:rPr>
              <w:t>pageextension</w:t>
            </w:r>
            <w:proofErr w:type="spellEnd"/>
            <w:r w:rsidRPr="00A0782A">
              <w:rPr>
                <w:rFonts w:ascii="Consolas" w:eastAsia="Times New Roman" w:hAnsi="Consolas" w:cs="Times New Roman"/>
                <w:color w:val="000000"/>
                <w:sz w:val="21"/>
                <w:szCs w:val="21"/>
              </w:rPr>
              <w:t xml:space="preserve"> </w:t>
            </w:r>
            <w:r w:rsidRPr="00A0782A">
              <w:rPr>
                <w:rFonts w:ascii="Consolas" w:eastAsia="Times New Roman" w:hAnsi="Consolas" w:cs="Times New Roman"/>
                <w:color w:val="098658"/>
                <w:sz w:val="21"/>
                <w:szCs w:val="21"/>
              </w:rPr>
              <w:t>65401</w:t>
            </w:r>
            <w:r w:rsidRPr="00A0782A">
              <w:rPr>
                <w:rFonts w:ascii="Consolas" w:eastAsia="Times New Roman" w:hAnsi="Consolas" w:cs="Times New Roman"/>
                <w:color w:val="000000"/>
                <w:sz w:val="21"/>
                <w:szCs w:val="21"/>
              </w:rPr>
              <w:t xml:space="preserve"> "MNB Sales &amp; Receivables Setup" </w:t>
            </w:r>
            <w:r w:rsidRPr="00A0782A">
              <w:rPr>
                <w:rFonts w:ascii="Consolas" w:eastAsia="Times New Roman" w:hAnsi="Consolas" w:cs="Times New Roman"/>
                <w:color w:val="0000FF"/>
                <w:sz w:val="21"/>
                <w:szCs w:val="21"/>
              </w:rPr>
              <w:t>extends</w:t>
            </w:r>
            <w:r w:rsidRPr="00A0782A">
              <w:rPr>
                <w:rFonts w:ascii="Consolas" w:eastAsia="Times New Roman" w:hAnsi="Consolas" w:cs="Times New Roman"/>
                <w:color w:val="000000"/>
                <w:sz w:val="21"/>
                <w:szCs w:val="21"/>
              </w:rPr>
              <w:t xml:space="preserve"> "Sales &amp; Receivables Setup"</w:t>
            </w:r>
          </w:p>
          <w:p w14:paraId="2BB0E450"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w:t>
            </w:r>
          </w:p>
          <w:p w14:paraId="3C33AA87"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 xml:space="preserve">    </w:t>
            </w:r>
            <w:r w:rsidRPr="00A0782A">
              <w:rPr>
                <w:rFonts w:ascii="Consolas" w:eastAsia="Times New Roman" w:hAnsi="Consolas" w:cs="Times New Roman"/>
                <w:color w:val="0000FF"/>
                <w:sz w:val="21"/>
                <w:szCs w:val="21"/>
              </w:rPr>
              <w:t>layout</w:t>
            </w:r>
          </w:p>
          <w:p w14:paraId="2521D23D"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    {</w:t>
            </w:r>
          </w:p>
          <w:p w14:paraId="1D8B35CB"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 xml:space="preserve">        </w:t>
            </w:r>
            <w:proofErr w:type="spellStart"/>
            <w:proofErr w:type="gramStart"/>
            <w:r w:rsidRPr="00A0782A">
              <w:rPr>
                <w:rFonts w:ascii="Consolas" w:eastAsia="Times New Roman" w:hAnsi="Consolas" w:cs="Times New Roman"/>
                <w:color w:val="0000FF"/>
                <w:sz w:val="21"/>
                <w:szCs w:val="21"/>
              </w:rPr>
              <w:t>addlast</w:t>
            </w:r>
            <w:proofErr w:type="spellEnd"/>
            <w:r w:rsidRPr="00A0782A">
              <w:rPr>
                <w:rFonts w:ascii="Consolas" w:eastAsia="Times New Roman" w:hAnsi="Consolas" w:cs="Times New Roman"/>
                <w:color w:val="0000FF"/>
                <w:sz w:val="21"/>
                <w:szCs w:val="21"/>
              </w:rPr>
              <w:t>(</w:t>
            </w:r>
            <w:proofErr w:type="gramEnd"/>
            <w:r w:rsidRPr="00A0782A">
              <w:rPr>
                <w:rFonts w:ascii="Consolas" w:eastAsia="Times New Roman" w:hAnsi="Consolas" w:cs="Times New Roman"/>
                <w:color w:val="000000"/>
                <w:sz w:val="21"/>
                <w:szCs w:val="21"/>
              </w:rPr>
              <w:t>"Number Series"</w:t>
            </w:r>
            <w:r w:rsidRPr="00A0782A">
              <w:rPr>
                <w:rFonts w:ascii="Consolas" w:eastAsia="Times New Roman" w:hAnsi="Consolas" w:cs="Times New Roman"/>
                <w:color w:val="0000FF"/>
                <w:sz w:val="21"/>
                <w:szCs w:val="21"/>
              </w:rPr>
              <w:t>)</w:t>
            </w:r>
          </w:p>
          <w:p w14:paraId="009B791A"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        {</w:t>
            </w:r>
          </w:p>
          <w:p w14:paraId="67819171"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 xml:space="preserve">            </w:t>
            </w:r>
            <w:proofErr w:type="gramStart"/>
            <w:r w:rsidRPr="00A0782A">
              <w:rPr>
                <w:rFonts w:ascii="Consolas" w:eastAsia="Times New Roman" w:hAnsi="Consolas" w:cs="Times New Roman"/>
                <w:color w:val="0000FF"/>
                <w:sz w:val="21"/>
                <w:szCs w:val="21"/>
              </w:rPr>
              <w:t>field(</w:t>
            </w:r>
            <w:proofErr w:type="gramEnd"/>
            <w:r w:rsidRPr="00A0782A">
              <w:rPr>
                <w:rFonts w:ascii="Consolas" w:eastAsia="Times New Roman" w:hAnsi="Consolas" w:cs="Times New Roman"/>
                <w:color w:val="000000"/>
                <w:sz w:val="21"/>
                <w:szCs w:val="21"/>
              </w:rPr>
              <w:t xml:space="preserve">"MNB Bonus Nos."; </w:t>
            </w:r>
            <w:proofErr w:type="spellStart"/>
            <w:r w:rsidRPr="00A0782A">
              <w:rPr>
                <w:rFonts w:ascii="Consolas" w:eastAsia="Times New Roman" w:hAnsi="Consolas" w:cs="Times New Roman"/>
                <w:color w:val="000000"/>
                <w:sz w:val="21"/>
                <w:szCs w:val="21"/>
              </w:rPr>
              <w:t>Rec</w:t>
            </w:r>
            <w:r w:rsidRPr="00A0782A">
              <w:rPr>
                <w:rFonts w:ascii="Consolas" w:eastAsia="Times New Roman" w:hAnsi="Consolas" w:cs="Times New Roman"/>
                <w:color w:val="0000FF"/>
                <w:sz w:val="21"/>
                <w:szCs w:val="21"/>
              </w:rPr>
              <w:t>.</w:t>
            </w:r>
            <w:r w:rsidRPr="00A0782A">
              <w:rPr>
                <w:rFonts w:ascii="Consolas" w:eastAsia="Times New Roman" w:hAnsi="Consolas" w:cs="Times New Roman"/>
                <w:color w:val="000000"/>
                <w:sz w:val="21"/>
                <w:szCs w:val="21"/>
              </w:rPr>
              <w:t>"MNB</w:t>
            </w:r>
            <w:proofErr w:type="spellEnd"/>
            <w:r w:rsidRPr="00A0782A">
              <w:rPr>
                <w:rFonts w:ascii="Consolas" w:eastAsia="Times New Roman" w:hAnsi="Consolas" w:cs="Times New Roman"/>
                <w:color w:val="000000"/>
                <w:sz w:val="21"/>
                <w:szCs w:val="21"/>
              </w:rPr>
              <w:t xml:space="preserve"> Bonus Nos."</w:t>
            </w:r>
            <w:r w:rsidRPr="00A0782A">
              <w:rPr>
                <w:rFonts w:ascii="Consolas" w:eastAsia="Times New Roman" w:hAnsi="Consolas" w:cs="Times New Roman"/>
                <w:color w:val="0000FF"/>
                <w:sz w:val="21"/>
                <w:szCs w:val="21"/>
              </w:rPr>
              <w:t>)</w:t>
            </w:r>
          </w:p>
          <w:p w14:paraId="70B58254"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            {</w:t>
            </w:r>
          </w:p>
          <w:p w14:paraId="7E55B37E"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 xml:space="preserve">                </w:t>
            </w:r>
            <w:proofErr w:type="spellStart"/>
            <w:r w:rsidRPr="00A0782A">
              <w:rPr>
                <w:rFonts w:ascii="Consolas" w:eastAsia="Times New Roman" w:hAnsi="Consolas" w:cs="Times New Roman"/>
                <w:color w:val="000000"/>
                <w:sz w:val="21"/>
                <w:szCs w:val="21"/>
              </w:rPr>
              <w:t>ApplicationArea</w:t>
            </w:r>
            <w:proofErr w:type="spellEnd"/>
            <w:r w:rsidRPr="00A0782A">
              <w:rPr>
                <w:rFonts w:ascii="Consolas" w:eastAsia="Times New Roman" w:hAnsi="Consolas" w:cs="Times New Roman"/>
                <w:color w:val="000000"/>
                <w:sz w:val="21"/>
                <w:szCs w:val="21"/>
              </w:rPr>
              <w:t xml:space="preserve"> = Basic, </w:t>
            </w:r>
            <w:proofErr w:type="gramStart"/>
            <w:r w:rsidRPr="00A0782A">
              <w:rPr>
                <w:rFonts w:ascii="Consolas" w:eastAsia="Times New Roman" w:hAnsi="Consolas" w:cs="Times New Roman"/>
                <w:color w:val="000000"/>
                <w:sz w:val="21"/>
                <w:szCs w:val="21"/>
              </w:rPr>
              <w:t>Suite;</w:t>
            </w:r>
            <w:proofErr w:type="gramEnd"/>
          </w:p>
          <w:p w14:paraId="38D3E707"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 xml:space="preserve">                ToolTip = </w:t>
            </w:r>
            <w:r w:rsidRPr="00A0782A">
              <w:rPr>
                <w:rFonts w:ascii="Consolas" w:eastAsia="Times New Roman" w:hAnsi="Consolas" w:cs="Times New Roman"/>
                <w:color w:val="A31515"/>
                <w:sz w:val="21"/>
                <w:szCs w:val="21"/>
              </w:rPr>
              <w:t>'Specifies the code for the number series that will be used to assign numbers to bonuses.</w:t>
            </w:r>
            <w:proofErr w:type="gramStart"/>
            <w:r w:rsidRPr="00A0782A">
              <w:rPr>
                <w:rFonts w:ascii="Consolas" w:eastAsia="Times New Roman" w:hAnsi="Consolas" w:cs="Times New Roman"/>
                <w:color w:val="A31515"/>
                <w:sz w:val="21"/>
                <w:szCs w:val="21"/>
              </w:rPr>
              <w:t>'</w:t>
            </w:r>
            <w:r w:rsidRPr="00A0782A">
              <w:rPr>
                <w:rFonts w:ascii="Consolas" w:eastAsia="Times New Roman" w:hAnsi="Consolas" w:cs="Times New Roman"/>
                <w:color w:val="000000"/>
                <w:sz w:val="21"/>
                <w:szCs w:val="21"/>
              </w:rPr>
              <w:t>;</w:t>
            </w:r>
            <w:proofErr w:type="gramEnd"/>
          </w:p>
          <w:p w14:paraId="3452D3EE"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            }</w:t>
            </w:r>
          </w:p>
          <w:p w14:paraId="689929E0"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        }</w:t>
            </w:r>
          </w:p>
          <w:p w14:paraId="56E85D1A"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    }</w:t>
            </w:r>
          </w:p>
          <w:p w14:paraId="2B488969"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w:t>
            </w:r>
          </w:p>
          <w:p w14:paraId="30B6B736" w14:textId="71757737" w:rsidR="00B70E31" w:rsidRPr="00912D7E" w:rsidRDefault="00B70E31"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39EE433D" w14:textId="77777777" w:rsidR="00B70E31" w:rsidRDefault="00B70E31" w:rsidP="00B70E31">
      <w:pPr>
        <w:rPr>
          <w:rFonts w:ascii="Bahnschrift Condensed" w:eastAsiaTheme="majorEastAsia" w:hAnsi="Bahnschrift Condensed" w:cstheme="majorBidi"/>
          <w:smallCaps/>
          <w:spacing w:val="40"/>
          <w:sz w:val="28"/>
          <w:szCs w:val="26"/>
        </w:rPr>
      </w:pPr>
    </w:p>
    <w:p w14:paraId="04964EDC" w14:textId="5B4C4193" w:rsidR="00B70E31" w:rsidRDefault="00B70E31" w:rsidP="0049369E">
      <w:pPr>
        <w:pStyle w:val="ListParagraph"/>
        <w:numPr>
          <w:ilvl w:val="0"/>
          <w:numId w:val="48"/>
        </w:numPr>
        <w:spacing w:line="480" w:lineRule="auto"/>
      </w:pPr>
      <w:r>
        <w:lastRenderedPageBreak/>
        <w:t xml:space="preserve">Open the file </w:t>
      </w:r>
      <w:r w:rsidRPr="00CE5E9A">
        <w:rPr>
          <w:b/>
        </w:rPr>
        <w:t>Bonus</w:t>
      </w:r>
      <w:r w:rsidR="00FF72F1">
        <w:rPr>
          <w:b/>
        </w:rPr>
        <w:t>Header.Table</w:t>
      </w:r>
      <w:r w:rsidRPr="00CE5E9A">
        <w:rPr>
          <w:b/>
        </w:rPr>
        <w:t>.al</w:t>
      </w:r>
      <w:r>
        <w:t xml:space="preserve"> and </w:t>
      </w:r>
      <w:r w:rsidR="00FF72F1">
        <w:t xml:space="preserve">add trigger </w:t>
      </w:r>
      <w:proofErr w:type="spellStart"/>
      <w:proofErr w:type="gramStart"/>
      <w:r w:rsidR="00FF72F1" w:rsidRPr="00FF72F1">
        <w:rPr>
          <w:b/>
        </w:rPr>
        <w:t>OnInsert</w:t>
      </w:r>
      <w:proofErr w:type="spellEnd"/>
      <w:r w:rsidR="00FF72F1" w:rsidRPr="00FF72F1">
        <w:rPr>
          <w:b/>
        </w:rPr>
        <w:t>(</w:t>
      </w:r>
      <w:proofErr w:type="gramEnd"/>
      <w:r w:rsidR="00FF72F1" w:rsidRPr="00FF72F1">
        <w:rPr>
          <w:b/>
        </w:rPr>
        <w:t>)</w:t>
      </w:r>
      <w:r w:rsidR="00FF72F1">
        <w:t xml:space="preserve">. In the trigger, if the </w:t>
      </w:r>
      <w:r w:rsidR="002D1C0F">
        <w:t xml:space="preserve">field </w:t>
      </w:r>
      <w:r w:rsidR="00FF72F1" w:rsidRPr="002D1C0F">
        <w:rPr>
          <w:b/>
        </w:rPr>
        <w:t>No.</w:t>
      </w:r>
      <w:r w:rsidR="00FF72F1">
        <w:t xml:space="preserve"> is empty then you should</w:t>
      </w:r>
      <w:r w:rsidR="002D1C0F">
        <w:t>:</w:t>
      </w:r>
    </w:p>
    <w:p w14:paraId="5830E4A8" w14:textId="1001BA5D" w:rsidR="00FF72F1" w:rsidRDefault="00FF72F1" w:rsidP="0049369E">
      <w:pPr>
        <w:pStyle w:val="ListParagraph"/>
        <w:numPr>
          <w:ilvl w:val="1"/>
          <w:numId w:val="48"/>
        </w:numPr>
        <w:spacing w:line="480" w:lineRule="auto"/>
      </w:pPr>
      <w:r>
        <w:t>Retri</w:t>
      </w:r>
      <w:r w:rsidR="002D1C0F">
        <w:t>e</w:t>
      </w:r>
      <w:r>
        <w:t>ve (</w:t>
      </w:r>
      <w:r w:rsidR="002D1C0F">
        <w:t xml:space="preserve">Get) record from </w:t>
      </w:r>
      <w:r w:rsidR="009540A0" w:rsidRPr="00815AC5">
        <w:rPr>
          <w:b/>
        </w:rPr>
        <w:t>Sales &amp; Receivables Setup</w:t>
      </w:r>
      <w:r w:rsidR="009540A0">
        <w:rPr>
          <w:b/>
        </w:rPr>
        <w:t xml:space="preserve"> </w:t>
      </w:r>
      <w:r w:rsidR="009540A0">
        <w:t>table</w:t>
      </w:r>
    </w:p>
    <w:p w14:paraId="2D573A22" w14:textId="13FAC535" w:rsidR="009540A0" w:rsidRDefault="009540A0" w:rsidP="0049369E">
      <w:pPr>
        <w:pStyle w:val="ListParagraph"/>
        <w:numPr>
          <w:ilvl w:val="1"/>
          <w:numId w:val="48"/>
        </w:numPr>
        <w:spacing w:line="480" w:lineRule="auto"/>
      </w:pPr>
      <w:r>
        <w:t>Check if the MNB Bonus Nos. field has any value</w:t>
      </w:r>
    </w:p>
    <w:p w14:paraId="166C4D43" w14:textId="7B060749" w:rsidR="009540A0" w:rsidRDefault="009540A0" w:rsidP="0049369E">
      <w:pPr>
        <w:pStyle w:val="ListParagraph"/>
        <w:numPr>
          <w:ilvl w:val="1"/>
          <w:numId w:val="48"/>
        </w:numPr>
        <w:spacing w:line="480" w:lineRule="auto"/>
      </w:pPr>
      <w:r>
        <w:t xml:space="preserve">Use function from </w:t>
      </w:r>
      <w:proofErr w:type="spellStart"/>
      <w:r w:rsidR="008C1752" w:rsidRPr="0078249F">
        <w:rPr>
          <w:b/>
        </w:rPr>
        <w:t>InitSeries</w:t>
      </w:r>
      <w:proofErr w:type="spellEnd"/>
      <w:r w:rsidR="008C1752">
        <w:t xml:space="preserve"> from </w:t>
      </w:r>
      <w:proofErr w:type="spellStart"/>
      <w:r w:rsidR="008C1752" w:rsidRPr="008C1752">
        <w:rPr>
          <w:b/>
        </w:rPr>
        <w:t>NoSeriesManagement</w:t>
      </w:r>
      <w:proofErr w:type="spellEnd"/>
      <w:r w:rsidR="008C1752">
        <w:rPr>
          <w:b/>
        </w:rPr>
        <w:t xml:space="preserve"> </w:t>
      </w:r>
      <w:r w:rsidR="008C1752">
        <w:t>codeunit</w:t>
      </w:r>
    </w:p>
    <w:p w14:paraId="19A5E5F6" w14:textId="2FDFE1CE" w:rsidR="008C1752" w:rsidRDefault="008C1752" w:rsidP="008C1752">
      <w:pPr>
        <w:pStyle w:val="ListParagraph"/>
        <w:rPr>
          <w:i/>
          <w:sz w:val="20"/>
        </w:rPr>
      </w:pPr>
      <w:r>
        <w:rPr>
          <w:noProof/>
        </w:rPr>
        <w:drawing>
          <wp:inline distT="0" distB="0" distL="0" distR="0" wp14:anchorId="0C73D58D" wp14:editId="52D44B21">
            <wp:extent cx="263525" cy="263525"/>
            <wp:effectExtent l="0" t="0" r="3175" b="3175"/>
            <wp:docPr id="269" name="Picture 26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C23D08">
        <w:rPr>
          <w:rFonts w:ascii="Bahnschrift Condensed" w:eastAsiaTheme="majorEastAsia" w:hAnsi="Bahnschrift Condensed" w:cstheme="majorBidi"/>
          <w:smallCaps/>
          <w:spacing w:val="40"/>
          <w:sz w:val="32"/>
          <w:szCs w:val="26"/>
        </w:rPr>
        <w:cr/>
      </w:r>
      <w:r>
        <w:rPr>
          <w:i/>
          <w:sz w:val="20"/>
        </w:rPr>
        <w:t xml:space="preserve">When </w:t>
      </w:r>
      <w:proofErr w:type="gramStart"/>
      <w:r>
        <w:rPr>
          <w:i/>
          <w:sz w:val="20"/>
        </w:rPr>
        <w:t>Getting</w:t>
      </w:r>
      <w:proofErr w:type="gramEnd"/>
      <w:r>
        <w:rPr>
          <w:i/>
          <w:sz w:val="20"/>
        </w:rPr>
        <w:t xml:space="preserve"> the record from setup tables such as </w:t>
      </w:r>
      <w:r w:rsidRPr="008C1752">
        <w:rPr>
          <w:i/>
          <w:sz w:val="20"/>
        </w:rPr>
        <w:t>Sales &amp; Receivables Setup</w:t>
      </w:r>
      <w:r>
        <w:rPr>
          <w:i/>
          <w:sz w:val="20"/>
        </w:rPr>
        <w:t xml:space="preserve"> you do not need to add any value between (). This is because setup tables have only one record with </w:t>
      </w:r>
      <w:r w:rsidR="0078249F">
        <w:rPr>
          <w:i/>
          <w:sz w:val="20"/>
        </w:rPr>
        <w:t xml:space="preserve">an </w:t>
      </w:r>
      <w:r>
        <w:rPr>
          <w:i/>
          <w:sz w:val="20"/>
        </w:rPr>
        <w:t>empty value</w:t>
      </w:r>
      <w:r w:rsidR="0078249F">
        <w:rPr>
          <w:i/>
          <w:sz w:val="20"/>
        </w:rPr>
        <w:t>.</w:t>
      </w:r>
    </w:p>
    <w:p w14:paraId="3AE655D5" w14:textId="37A96D97" w:rsidR="0078249F" w:rsidRDefault="0078249F" w:rsidP="008C1752">
      <w:pPr>
        <w:pStyle w:val="ListParagraph"/>
        <w:rPr>
          <w:i/>
          <w:sz w:val="20"/>
        </w:rPr>
      </w:pPr>
      <w:r>
        <w:rPr>
          <w:i/>
          <w:sz w:val="20"/>
        </w:rPr>
        <w:t>To check the value if has anything inside you can use TestField.</w:t>
      </w:r>
    </w:p>
    <w:p w14:paraId="79DDF951" w14:textId="1A08058D" w:rsidR="0078249F" w:rsidRPr="0078249F" w:rsidRDefault="0078249F" w:rsidP="0078249F">
      <w:pPr>
        <w:rPr>
          <w:i/>
          <w:sz w:val="20"/>
        </w:rPr>
      </w:pPr>
    </w:p>
    <w:p w14:paraId="05105ED8" w14:textId="77777777" w:rsidR="00B70E31" w:rsidRPr="00257127" w:rsidRDefault="00B70E31" w:rsidP="00B70E31">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4417FDCD" wp14:editId="67708A4C">
            <wp:extent cx="267618" cy="267618"/>
            <wp:effectExtent l="0" t="0" r="0" b="0"/>
            <wp:docPr id="268" name="Graphic 268"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B70E31" w14:paraId="605EAF61" w14:textId="77777777" w:rsidTr="00433212">
        <w:tc>
          <w:tcPr>
            <w:tcW w:w="8636" w:type="dxa"/>
            <w:tcBorders>
              <w:top w:val="double" w:sz="4" w:space="0" w:color="auto"/>
              <w:left w:val="double" w:sz="4" w:space="0" w:color="auto"/>
              <w:bottom w:val="double" w:sz="4" w:space="0" w:color="auto"/>
              <w:right w:val="double" w:sz="4" w:space="0" w:color="auto"/>
            </w:tcBorders>
          </w:tcPr>
          <w:p w14:paraId="601333F9" w14:textId="77777777" w:rsidR="00B70E31" w:rsidRDefault="00B70E31" w:rsidP="00433212">
            <w:pPr>
              <w:shd w:val="clear" w:color="auto" w:fill="FFFFFF"/>
              <w:spacing w:line="285" w:lineRule="atLeast"/>
              <w:jc w:val="left"/>
              <w:rPr>
                <w:rFonts w:ascii="Consolas" w:eastAsia="Times New Roman" w:hAnsi="Consolas" w:cs="Times New Roman"/>
                <w:color w:val="000000"/>
                <w:sz w:val="21"/>
                <w:szCs w:val="21"/>
              </w:rPr>
            </w:pPr>
          </w:p>
          <w:p w14:paraId="2AB58911" w14:textId="77777777" w:rsidR="007C04F2" w:rsidRPr="007C04F2" w:rsidRDefault="007C04F2" w:rsidP="007C04F2">
            <w:pPr>
              <w:shd w:val="clear" w:color="auto" w:fill="FFFFFF"/>
              <w:spacing w:line="285" w:lineRule="atLeast"/>
              <w:jc w:val="left"/>
              <w:rPr>
                <w:rFonts w:ascii="Consolas" w:eastAsia="Times New Roman" w:hAnsi="Consolas" w:cs="Times New Roman"/>
                <w:color w:val="000000"/>
                <w:sz w:val="21"/>
                <w:szCs w:val="21"/>
              </w:rPr>
            </w:pPr>
            <w:r w:rsidRPr="007C04F2">
              <w:rPr>
                <w:rFonts w:ascii="Consolas" w:eastAsia="Times New Roman" w:hAnsi="Consolas" w:cs="Times New Roman"/>
                <w:color w:val="AF00DB"/>
                <w:sz w:val="21"/>
                <w:szCs w:val="21"/>
              </w:rPr>
              <w:t>trigger</w:t>
            </w:r>
            <w:r w:rsidRPr="007C04F2">
              <w:rPr>
                <w:rFonts w:ascii="Consolas" w:eastAsia="Times New Roman" w:hAnsi="Consolas" w:cs="Times New Roman"/>
                <w:color w:val="000000"/>
                <w:sz w:val="21"/>
                <w:szCs w:val="21"/>
              </w:rPr>
              <w:t xml:space="preserve"> </w:t>
            </w:r>
            <w:proofErr w:type="spellStart"/>
            <w:proofErr w:type="gramStart"/>
            <w:r w:rsidRPr="007C04F2">
              <w:rPr>
                <w:rFonts w:ascii="Consolas" w:eastAsia="Times New Roman" w:hAnsi="Consolas" w:cs="Times New Roman"/>
                <w:color w:val="000000"/>
                <w:sz w:val="21"/>
                <w:szCs w:val="21"/>
              </w:rPr>
              <w:t>OnInsert</w:t>
            </w:r>
            <w:proofErr w:type="spellEnd"/>
            <w:r w:rsidRPr="007C04F2">
              <w:rPr>
                <w:rFonts w:ascii="Consolas" w:eastAsia="Times New Roman" w:hAnsi="Consolas" w:cs="Times New Roman"/>
                <w:color w:val="0000FF"/>
                <w:sz w:val="21"/>
                <w:szCs w:val="21"/>
              </w:rPr>
              <w:t>(</w:t>
            </w:r>
            <w:proofErr w:type="gramEnd"/>
            <w:r w:rsidRPr="007C04F2">
              <w:rPr>
                <w:rFonts w:ascii="Consolas" w:eastAsia="Times New Roman" w:hAnsi="Consolas" w:cs="Times New Roman"/>
                <w:color w:val="0000FF"/>
                <w:sz w:val="21"/>
                <w:szCs w:val="21"/>
              </w:rPr>
              <w:t>)</w:t>
            </w:r>
          </w:p>
          <w:p w14:paraId="11581B5C" w14:textId="37847D4C" w:rsidR="007C04F2" w:rsidRPr="007C04F2" w:rsidRDefault="007C04F2" w:rsidP="007C04F2">
            <w:pPr>
              <w:shd w:val="clear" w:color="auto" w:fill="FFFFFF"/>
              <w:spacing w:line="285" w:lineRule="atLeast"/>
              <w:jc w:val="left"/>
              <w:rPr>
                <w:rFonts w:ascii="Consolas" w:eastAsia="Times New Roman" w:hAnsi="Consolas" w:cs="Times New Roman"/>
                <w:color w:val="000000"/>
                <w:sz w:val="21"/>
                <w:szCs w:val="21"/>
              </w:rPr>
            </w:pPr>
            <w:r w:rsidRPr="007C04F2">
              <w:rPr>
                <w:rFonts w:ascii="Consolas" w:eastAsia="Times New Roman" w:hAnsi="Consolas" w:cs="Times New Roman"/>
                <w:color w:val="AF00DB"/>
                <w:sz w:val="21"/>
                <w:szCs w:val="21"/>
              </w:rPr>
              <w:t>var</w:t>
            </w:r>
          </w:p>
          <w:p w14:paraId="7C1E4527" w14:textId="3304E116" w:rsidR="007C04F2" w:rsidRPr="007C04F2" w:rsidRDefault="007C04F2" w:rsidP="007C04F2">
            <w:pPr>
              <w:shd w:val="clear" w:color="auto" w:fill="FFFFFF"/>
              <w:spacing w:line="285" w:lineRule="atLeast"/>
              <w:jc w:val="left"/>
              <w:rPr>
                <w:rFonts w:ascii="Consolas" w:eastAsia="Times New Roman" w:hAnsi="Consolas" w:cs="Times New Roman"/>
                <w:color w:val="000000"/>
                <w:sz w:val="21"/>
                <w:szCs w:val="21"/>
              </w:rPr>
            </w:pPr>
            <w:r w:rsidRPr="007C04F2">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r w:rsidRPr="007C04F2">
              <w:rPr>
                <w:rFonts w:ascii="Consolas" w:eastAsia="Times New Roman" w:hAnsi="Consolas" w:cs="Times New Roman"/>
                <w:color w:val="000000"/>
                <w:sz w:val="21"/>
                <w:szCs w:val="21"/>
              </w:rPr>
              <w:t>SalesSetup</w:t>
            </w:r>
            <w:proofErr w:type="spellEnd"/>
            <w:r w:rsidRPr="007C04F2">
              <w:rPr>
                <w:rFonts w:ascii="Consolas" w:eastAsia="Times New Roman" w:hAnsi="Consolas" w:cs="Times New Roman"/>
                <w:color w:val="000000"/>
                <w:sz w:val="21"/>
                <w:szCs w:val="21"/>
              </w:rPr>
              <w:t xml:space="preserve">: </w:t>
            </w:r>
            <w:r w:rsidRPr="007C04F2">
              <w:rPr>
                <w:rFonts w:ascii="Consolas" w:eastAsia="Times New Roman" w:hAnsi="Consolas" w:cs="Times New Roman"/>
                <w:color w:val="0000FF"/>
                <w:sz w:val="21"/>
                <w:szCs w:val="21"/>
              </w:rPr>
              <w:t>Record</w:t>
            </w:r>
            <w:r w:rsidRPr="007C04F2">
              <w:rPr>
                <w:rFonts w:ascii="Consolas" w:eastAsia="Times New Roman" w:hAnsi="Consolas" w:cs="Times New Roman"/>
                <w:color w:val="000000"/>
                <w:sz w:val="21"/>
                <w:szCs w:val="21"/>
              </w:rPr>
              <w:t xml:space="preserve"> "Sales &amp; Receivables Setup</w:t>
            </w:r>
            <w:proofErr w:type="gramStart"/>
            <w:r w:rsidRPr="007C04F2">
              <w:rPr>
                <w:rFonts w:ascii="Consolas" w:eastAsia="Times New Roman" w:hAnsi="Consolas" w:cs="Times New Roman"/>
                <w:color w:val="000000"/>
                <w:sz w:val="21"/>
                <w:szCs w:val="21"/>
              </w:rPr>
              <w:t>";</w:t>
            </w:r>
            <w:proofErr w:type="gramEnd"/>
          </w:p>
          <w:p w14:paraId="304FD3DE" w14:textId="592A08B6" w:rsidR="007C04F2" w:rsidRPr="007C04F2" w:rsidRDefault="007C04F2" w:rsidP="007C04F2">
            <w:pPr>
              <w:shd w:val="clear" w:color="auto" w:fill="FFFFFF"/>
              <w:spacing w:line="285" w:lineRule="atLeast"/>
              <w:jc w:val="left"/>
              <w:rPr>
                <w:rFonts w:ascii="Consolas" w:eastAsia="Times New Roman" w:hAnsi="Consolas" w:cs="Times New Roman"/>
                <w:color w:val="000000"/>
                <w:sz w:val="21"/>
                <w:szCs w:val="21"/>
              </w:rPr>
            </w:pPr>
            <w:r w:rsidRPr="007C04F2">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r w:rsidRPr="007C04F2">
              <w:rPr>
                <w:rFonts w:ascii="Consolas" w:eastAsia="Times New Roman" w:hAnsi="Consolas" w:cs="Times New Roman"/>
                <w:color w:val="000000"/>
                <w:sz w:val="21"/>
                <w:szCs w:val="21"/>
              </w:rPr>
              <w:t>NoSeriesManagement</w:t>
            </w:r>
            <w:proofErr w:type="spellEnd"/>
            <w:r w:rsidRPr="007C04F2">
              <w:rPr>
                <w:rFonts w:ascii="Consolas" w:eastAsia="Times New Roman" w:hAnsi="Consolas" w:cs="Times New Roman"/>
                <w:color w:val="000000"/>
                <w:sz w:val="21"/>
                <w:szCs w:val="21"/>
              </w:rPr>
              <w:t xml:space="preserve">: </w:t>
            </w:r>
            <w:r w:rsidRPr="007C04F2">
              <w:rPr>
                <w:rFonts w:ascii="Consolas" w:eastAsia="Times New Roman" w:hAnsi="Consolas" w:cs="Times New Roman"/>
                <w:color w:val="0000FF"/>
                <w:sz w:val="21"/>
                <w:szCs w:val="21"/>
              </w:rPr>
              <w:t>Codeunit</w:t>
            </w:r>
            <w:r w:rsidRPr="007C04F2">
              <w:rPr>
                <w:rFonts w:ascii="Consolas" w:eastAsia="Times New Roman" w:hAnsi="Consolas" w:cs="Times New Roman"/>
                <w:color w:val="000000"/>
                <w:sz w:val="21"/>
                <w:szCs w:val="21"/>
              </w:rPr>
              <w:t xml:space="preserve"> </w:t>
            </w:r>
            <w:proofErr w:type="spellStart"/>
            <w:proofErr w:type="gramStart"/>
            <w:r w:rsidRPr="007C04F2">
              <w:rPr>
                <w:rFonts w:ascii="Consolas" w:eastAsia="Times New Roman" w:hAnsi="Consolas" w:cs="Times New Roman"/>
                <w:color w:val="000000"/>
                <w:sz w:val="21"/>
                <w:szCs w:val="21"/>
              </w:rPr>
              <w:t>NoSeriesManagement</w:t>
            </w:r>
            <w:proofErr w:type="spellEnd"/>
            <w:r w:rsidRPr="007C04F2">
              <w:rPr>
                <w:rFonts w:ascii="Consolas" w:eastAsia="Times New Roman" w:hAnsi="Consolas" w:cs="Times New Roman"/>
                <w:color w:val="000000"/>
                <w:sz w:val="21"/>
                <w:szCs w:val="21"/>
              </w:rPr>
              <w:t>;</w:t>
            </w:r>
            <w:proofErr w:type="gramEnd"/>
          </w:p>
          <w:p w14:paraId="017FB84E" w14:textId="3C9D1119" w:rsidR="007C04F2" w:rsidRPr="007C04F2" w:rsidRDefault="007C04F2" w:rsidP="007C04F2">
            <w:pPr>
              <w:shd w:val="clear" w:color="auto" w:fill="FFFFFF"/>
              <w:spacing w:line="285" w:lineRule="atLeast"/>
              <w:jc w:val="left"/>
              <w:rPr>
                <w:rFonts w:ascii="Consolas" w:eastAsia="Times New Roman" w:hAnsi="Consolas" w:cs="Times New Roman"/>
                <w:color w:val="000000"/>
                <w:sz w:val="21"/>
                <w:szCs w:val="21"/>
              </w:rPr>
            </w:pPr>
            <w:r w:rsidRPr="007C04F2">
              <w:rPr>
                <w:rFonts w:ascii="Consolas" w:eastAsia="Times New Roman" w:hAnsi="Consolas" w:cs="Times New Roman"/>
                <w:color w:val="AF00DB"/>
                <w:sz w:val="21"/>
                <w:szCs w:val="21"/>
              </w:rPr>
              <w:t>begin</w:t>
            </w:r>
          </w:p>
          <w:p w14:paraId="1BCE34D9" w14:textId="225923E6" w:rsidR="007C04F2" w:rsidRPr="007C04F2" w:rsidRDefault="007C04F2" w:rsidP="007C04F2">
            <w:pPr>
              <w:shd w:val="clear" w:color="auto" w:fill="FFFFFF"/>
              <w:spacing w:line="285" w:lineRule="atLeast"/>
              <w:jc w:val="left"/>
              <w:rPr>
                <w:rFonts w:ascii="Consolas" w:eastAsia="Times New Roman" w:hAnsi="Consolas" w:cs="Times New Roman"/>
                <w:color w:val="000000"/>
                <w:sz w:val="21"/>
                <w:szCs w:val="21"/>
              </w:rPr>
            </w:pPr>
            <w:r w:rsidRPr="007C04F2">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7C04F2">
              <w:rPr>
                <w:rFonts w:ascii="Consolas" w:eastAsia="Times New Roman" w:hAnsi="Consolas" w:cs="Times New Roman"/>
                <w:color w:val="AF00DB"/>
                <w:sz w:val="21"/>
                <w:szCs w:val="21"/>
              </w:rPr>
              <w:t>if</w:t>
            </w:r>
            <w:r w:rsidRPr="007C04F2">
              <w:rPr>
                <w:rFonts w:ascii="Consolas" w:eastAsia="Times New Roman" w:hAnsi="Consolas" w:cs="Times New Roman"/>
                <w:color w:val="000000"/>
                <w:sz w:val="21"/>
                <w:szCs w:val="21"/>
              </w:rPr>
              <w:t xml:space="preserve"> "No." = </w:t>
            </w:r>
            <w:r w:rsidRPr="007C04F2">
              <w:rPr>
                <w:rFonts w:ascii="Consolas" w:eastAsia="Times New Roman" w:hAnsi="Consolas" w:cs="Times New Roman"/>
                <w:color w:val="A31515"/>
                <w:sz w:val="21"/>
                <w:szCs w:val="21"/>
              </w:rPr>
              <w:t>''</w:t>
            </w:r>
            <w:r w:rsidRPr="007C04F2">
              <w:rPr>
                <w:rFonts w:ascii="Consolas" w:eastAsia="Times New Roman" w:hAnsi="Consolas" w:cs="Times New Roman"/>
                <w:color w:val="000000"/>
                <w:sz w:val="21"/>
                <w:szCs w:val="21"/>
              </w:rPr>
              <w:t xml:space="preserve"> </w:t>
            </w:r>
            <w:r w:rsidRPr="007C04F2">
              <w:rPr>
                <w:rFonts w:ascii="Consolas" w:eastAsia="Times New Roman" w:hAnsi="Consolas" w:cs="Times New Roman"/>
                <w:color w:val="AF00DB"/>
                <w:sz w:val="21"/>
                <w:szCs w:val="21"/>
              </w:rPr>
              <w:t>then</w:t>
            </w:r>
            <w:r w:rsidRPr="007C04F2">
              <w:rPr>
                <w:rFonts w:ascii="Consolas" w:eastAsia="Times New Roman" w:hAnsi="Consolas" w:cs="Times New Roman"/>
                <w:color w:val="000000"/>
                <w:sz w:val="21"/>
                <w:szCs w:val="21"/>
              </w:rPr>
              <w:t xml:space="preserve"> </w:t>
            </w:r>
            <w:r w:rsidRPr="007C04F2">
              <w:rPr>
                <w:rFonts w:ascii="Consolas" w:eastAsia="Times New Roman" w:hAnsi="Consolas" w:cs="Times New Roman"/>
                <w:color w:val="AF00DB"/>
                <w:sz w:val="21"/>
                <w:szCs w:val="21"/>
              </w:rPr>
              <w:t>begin</w:t>
            </w:r>
          </w:p>
          <w:p w14:paraId="50CE1843" w14:textId="6484E39B" w:rsidR="007C04F2" w:rsidRPr="007C04F2" w:rsidRDefault="007C04F2" w:rsidP="007C04F2">
            <w:pPr>
              <w:shd w:val="clear" w:color="auto" w:fill="FFFFFF"/>
              <w:spacing w:line="285" w:lineRule="atLeast"/>
              <w:jc w:val="left"/>
              <w:rPr>
                <w:rFonts w:ascii="Consolas" w:eastAsia="Times New Roman" w:hAnsi="Consolas" w:cs="Times New Roman"/>
                <w:color w:val="000000"/>
                <w:sz w:val="21"/>
                <w:szCs w:val="21"/>
              </w:rPr>
            </w:pPr>
            <w:r w:rsidRPr="007C04F2">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r w:rsidRPr="007C04F2">
              <w:rPr>
                <w:rFonts w:ascii="Consolas" w:eastAsia="Times New Roman" w:hAnsi="Consolas" w:cs="Times New Roman"/>
                <w:color w:val="000000"/>
                <w:sz w:val="21"/>
                <w:szCs w:val="21"/>
              </w:rPr>
              <w:t>SalesSetup</w:t>
            </w:r>
            <w:r w:rsidRPr="007C04F2">
              <w:rPr>
                <w:rFonts w:ascii="Consolas" w:eastAsia="Times New Roman" w:hAnsi="Consolas" w:cs="Times New Roman"/>
                <w:color w:val="0000FF"/>
                <w:sz w:val="21"/>
                <w:szCs w:val="21"/>
              </w:rPr>
              <w:t>.</w:t>
            </w:r>
            <w:r w:rsidRPr="007C04F2">
              <w:rPr>
                <w:rFonts w:ascii="Consolas" w:eastAsia="Times New Roman" w:hAnsi="Consolas" w:cs="Times New Roman"/>
                <w:color w:val="000000"/>
                <w:sz w:val="21"/>
                <w:szCs w:val="21"/>
              </w:rPr>
              <w:t>Get</w:t>
            </w:r>
            <w:proofErr w:type="spellEnd"/>
            <w:r w:rsidRPr="007C04F2">
              <w:rPr>
                <w:rFonts w:ascii="Consolas" w:eastAsia="Times New Roman" w:hAnsi="Consolas" w:cs="Times New Roman"/>
                <w:color w:val="0000FF"/>
                <w:sz w:val="21"/>
                <w:szCs w:val="21"/>
              </w:rPr>
              <w:t>(</w:t>
            </w:r>
            <w:proofErr w:type="gramStart"/>
            <w:r w:rsidRPr="007C04F2">
              <w:rPr>
                <w:rFonts w:ascii="Consolas" w:eastAsia="Times New Roman" w:hAnsi="Consolas" w:cs="Times New Roman"/>
                <w:color w:val="0000FF"/>
                <w:sz w:val="21"/>
                <w:szCs w:val="21"/>
              </w:rPr>
              <w:t>)</w:t>
            </w:r>
            <w:r w:rsidRPr="007C04F2">
              <w:rPr>
                <w:rFonts w:ascii="Consolas" w:eastAsia="Times New Roman" w:hAnsi="Consolas" w:cs="Times New Roman"/>
                <w:color w:val="000000"/>
                <w:sz w:val="21"/>
                <w:szCs w:val="21"/>
              </w:rPr>
              <w:t>;</w:t>
            </w:r>
            <w:proofErr w:type="gramEnd"/>
          </w:p>
          <w:p w14:paraId="0D85A6DC" w14:textId="3718C238" w:rsidR="007C04F2" w:rsidRPr="007C04F2" w:rsidRDefault="007C04F2" w:rsidP="007C04F2">
            <w:pPr>
              <w:shd w:val="clear" w:color="auto" w:fill="FFFFFF"/>
              <w:spacing w:line="285" w:lineRule="atLeast"/>
              <w:jc w:val="left"/>
              <w:rPr>
                <w:rFonts w:ascii="Consolas" w:eastAsia="Times New Roman" w:hAnsi="Consolas" w:cs="Times New Roman"/>
                <w:color w:val="000000"/>
                <w:sz w:val="21"/>
                <w:szCs w:val="21"/>
              </w:rPr>
            </w:pPr>
            <w:r w:rsidRPr="007C04F2">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r w:rsidRPr="007C04F2">
              <w:rPr>
                <w:rFonts w:ascii="Consolas" w:eastAsia="Times New Roman" w:hAnsi="Consolas" w:cs="Times New Roman"/>
                <w:color w:val="000000"/>
                <w:sz w:val="21"/>
                <w:szCs w:val="21"/>
              </w:rPr>
              <w:t>SalesSetup</w:t>
            </w:r>
            <w:r w:rsidRPr="007C04F2">
              <w:rPr>
                <w:rFonts w:ascii="Consolas" w:eastAsia="Times New Roman" w:hAnsi="Consolas" w:cs="Times New Roman"/>
                <w:color w:val="0000FF"/>
                <w:sz w:val="21"/>
                <w:szCs w:val="21"/>
              </w:rPr>
              <w:t>.TestField</w:t>
            </w:r>
            <w:proofErr w:type="spellEnd"/>
            <w:r w:rsidRPr="007C04F2">
              <w:rPr>
                <w:rFonts w:ascii="Consolas" w:eastAsia="Times New Roman" w:hAnsi="Consolas" w:cs="Times New Roman"/>
                <w:color w:val="0000FF"/>
                <w:sz w:val="21"/>
                <w:szCs w:val="21"/>
              </w:rPr>
              <w:t>(</w:t>
            </w:r>
            <w:r w:rsidRPr="007C04F2">
              <w:rPr>
                <w:rFonts w:ascii="Consolas" w:eastAsia="Times New Roman" w:hAnsi="Consolas" w:cs="Times New Roman"/>
                <w:color w:val="000000"/>
                <w:sz w:val="21"/>
                <w:szCs w:val="21"/>
              </w:rPr>
              <w:t>"MNB Bonus Nos."</w:t>
            </w:r>
            <w:proofErr w:type="gramStart"/>
            <w:r w:rsidRPr="007C04F2">
              <w:rPr>
                <w:rFonts w:ascii="Consolas" w:eastAsia="Times New Roman" w:hAnsi="Consolas" w:cs="Times New Roman"/>
                <w:color w:val="0000FF"/>
                <w:sz w:val="21"/>
                <w:szCs w:val="21"/>
              </w:rPr>
              <w:t>)</w:t>
            </w:r>
            <w:r w:rsidRPr="007C04F2">
              <w:rPr>
                <w:rFonts w:ascii="Consolas" w:eastAsia="Times New Roman" w:hAnsi="Consolas" w:cs="Times New Roman"/>
                <w:color w:val="000000"/>
                <w:sz w:val="21"/>
                <w:szCs w:val="21"/>
              </w:rPr>
              <w:t>;</w:t>
            </w:r>
            <w:proofErr w:type="gramEnd"/>
          </w:p>
          <w:p w14:paraId="5B5EFFEA" w14:textId="5F5C43BF" w:rsidR="007C04F2" w:rsidRPr="007C04F2" w:rsidRDefault="007C04F2" w:rsidP="007C04F2">
            <w:pPr>
              <w:shd w:val="clear" w:color="auto" w:fill="FFFFFF"/>
              <w:spacing w:line="285" w:lineRule="atLeast"/>
              <w:jc w:val="left"/>
              <w:rPr>
                <w:rFonts w:ascii="Consolas" w:eastAsia="Times New Roman" w:hAnsi="Consolas" w:cs="Times New Roman"/>
                <w:color w:val="000000"/>
                <w:sz w:val="21"/>
                <w:szCs w:val="21"/>
              </w:rPr>
            </w:pPr>
            <w:r w:rsidRPr="007C04F2">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r w:rsidRPr="007C04F2">
              <w:rPr>
                <w:rFonts w:ascii="Consolas" w:eastAsia="Times New Roman" w:hAnsi="Consolas" w:cs="Times New Roman"/>
                <w:color w:val="000000"/>
                <w:sz w:val="21"/>
                <w:szCs w:val="21"/>
              </w:rPr>
              <w:t>NoSeriesManagement</w:t>
            </w:r>
            <w:r w:rsidRPr="007C04F2">
              <w:rPr>
                <w:rFonts w:ascii="Consolas" w:eastAsia="Times New Roman" w:hAnsi="Consolas" w:cs="Times New Roman"/>
                <w:color w:val="0000FF"/>
                <w:sz w:val="21"/>
                <w:szCs w:val="21"/>
              </w:rPr>
              <w:t>.</w:t>
            </w:r>
            <w:r w:rsidRPr="007C04F2">
              <w:rPr>
                <w:rFonts w:ascii="Consolas" w:eastAsia="Times New Roman" w:hAnsi="Consolas" w:cs="Times New Roman"/>
                <w:color w:val="000000"/>
                <w:sz w:val="21"/>
                <w:szCs w:val="21"/>
              </w:rPr>
              <w:t>InitSeries</w:t>
            </w:r>
            <w:proofErr w:type="spellEnd"/>
            <w:r w:rsidRPr="007C04F2">
              <w:rPr>
                <w:rFonts w:ascii="Consolas" w:eastAsia="Times New Roman" w:hAnsi="Consolas" w:cs="Times New Roman"/>
                <w:color w:val="0000FF"/>
                <w:sz w:val="21"/>
                <w:szCs w:val="21"/>
              </w:rPr>
              <w:t>(</w:t>
            </w:r>
            <w:proofErr w:type="spellStart"/>
            <w:r w:rsidRPr="007C04F2">
              <w:rPr>
                <w:rFonts w:ascii="Consolas" w:eastAsia="Times New Roman" w:hAnsi="Consolas" w:cs="Times New Roman"/>
                <w:color w:val="000000"/>
                <w:sz w:val="21"/>
                <w:szCs w:val="21"/>
              </w:rPr>
              <w:t>SalesSetup</w:t>
            </w:r>
            <w:proofErr w:type="spellEnd"/>
            <w:r w:rsidRPr="007C04F2">
              <w:rPr>
                <w:rFonts w:ascii="Consolas" w:eastAsia="Times New Roman" w:hAnsi="Consolas" w:cs="Times New Roman"/>
                <w:color w:val="0000FF"/>
                <w:sz w:val="21"/>
                <w:szCs w:val="21"/>
              </w:rPr>
              <w:t>.</w:t>
            </w:r>
            <w:r w:rsidRPr="007C04F2">
              <w:rPr>
                <w:rFonts w:ascii="Consolas" w:eastAsia="Times New Roman" w:hAnsi="Consolas" w:cs="Times New Roman"/>
                <w:color w:val="000000"/>
                <w:sz w:val="21"/>
                <w:szCs w:val="21"/>
              </w:rPr>
              <w:t xml:space="preserve">"MNB Bonus Nos.", </w:t>
            </w:r>
            <w:proofErr w:type="spellStart"/>
            <w:r w:rsidRPr="007C04F2">
              <w:rPr>
                <w:rFonts w:ascii="Consolas" w:eastAsia="Times New Roman" w:hAnsi="Consolas" w:cs="Times New Roman"/>
                <w:color w:val="000000"/>
                <w:sz w:val="21"/>
                <w:szCs w:val="21"/>
              </w:rPr>
              <w:t>SalesSetup</w:t>
            </w:r>
            <w:proofErr w:type="spellEnd"/>
            <w:r w:rsidRPr="007C04F2">
              <w:rPr>
                <w:rFonts w:ascii="Consolas" w:eastAsia="Times New Roman" w:hAnsi="Consolas" w:cs="Times New Roman"/>
                <w:color w:val="0000FF"/>
                <w:sz w:val="21"/>
                <w:szCs w:val="21"/>
              </w:rPr>
              <w:t>.</w:t>
            </w:r>
            <w:r w:rsidRPr="007C04F2">
              <w:rPr>
                <w:rFonts w:ascii="Consolas" w:eastAsia="Times New Roman" w:hAnsi="Consolas" w:cs="Times New Roman"/>
                <w:color w:val="000000"/>
                <w:sz w:val="21"/>
                <w:szCs w:val="21"/>
              </w:rPr>
              <w:t xml:space="preserve">"MNB Bonus Nos.", </w:t>
            </w:r>
            <w:proofErr w:type="spellStart"/>
            <w:proofErr w:type="gramStart"/>
            <w:r w:rsidRPr="007C04F2">
              <w:rPr>
                <w:rFonts w:ascii="Consolas" w:eastAsia="Times New Roman" w:hAnsi="Consolas" w:cs="Times New Roman"/>
                <w:color w:val="000000"/>
                <w:sz w:val="21"/>
                <w:szCs w:val="21"/>
              </w:rPr>
              <w:t>WorkDate</w:t>
            </w:r>
            <w:proofErr w:type="spellEnd"/>
            <w:r w:rsidRPr="007C04F2">
              <w:rPr>
                <w:rFonts w:ascii="Consolas" w:eastAsia="Times New Roman" w:hAnsi="Consolas" w:cs="Times New Roman"/>
                <w:color w:val="0000FF"/>
                <w:sz w:val="21"/>
                <w:szCs w:val="21"/>
              </w:rPr>
              <w:t>(</w:t>
            </w:r>
            <w:proofErr w:type="gramEnd"/>
            <w:r w:rsidRPr="007C04F2">
              <w:rPr>
                <w:rFonts w:ascii="Consolas" w:eastAsia="Times New Roman" w:hAnsi="Consolas" w:cs="Times New Roman"/>
                <w:color w:val="0000FF"/>
                <w:sz w:val="21"/>
                <w:szCs w:val="21"/>
              </w:rPr>
              <w:t>)</w:t>
            </w:r>
            <w:r w:rsidRPr="007C04F2">
              <w:rPr>
                <w:rFonts w:ascii="Consolas" w:eastAsia="Times New Roman" w:hAnsi="Consolas" w:cs="Times New Roman"/>
                <w:color w:val="000000"/>
                <w:sz w:val="21"/>
                <w:szCs w:val="21"/>
              </w:rPr>
              <w:t xml:space="preserve">, "No.", </w:t>
            </w:r>
            <w:proofErr w:type="spellStart"/>
            <w:r w:rsidRPr="007C04F2">
              <w:rPr>
                <w:rFonts w:ascii="Consolas" w:eastAsia="Times New Roman" w:hAnsi="Consolas" w:cs="Times New Roman"/>
                <w:color w:val="000000"/>
                <w:sz w:val="21"/>
                <w:szCs w:val="21"/>
              </w:rPr>
              <w:t>SalesSetup</w:t>
            </w:r>
            <w:proofErr w:type="spellEnd"/>
            <w:r w:rsidRPr="007C04F2">
              <w:rPr>
                <w:rFonts w:ascii="Consolas" w:eastAsia="Times New Roman" w:hAnsi="Consolas" w:cs="Times New Roman"/>
                <w:color w:val="0000FF"/>
                <w:sz w:val="21"/>
                <w:szCs w:val="21"/>
              </w:rPr>
              <w:t>.</w:t>
            </w:r>
            <w:r w:rsidRPr="007C04F2">
              <w:rPr>
                <w:rFonts w:ascii="Consolas" w:eastAsia="Times New Roman" w:hAnsi="Consolas" w:cs="Times New Roman"/>
                <w:color w:val="000000"/>
                <w:sz w:val="21"/>
                <w:szCs w:val="21"/>
              </w:rPr>
              <w:t>"MNB Bonus Nos."</w:t>
            </w:r>
            <w:r w:rsidRPr="007C04F2">
              <w:rPr>
                <w:rFonts w:ascii="Consolas" w:eastAsia="Times New Roman" w:hAnsi="Consolas" w:cs="Times New Roman"/>
                <w:color w:val="0000FF"/>
                <w:sz w:val="21"/>
                <w:szCs w:val="21"/>
              </w:rPr>
              <w:t>)</w:t>
            </w:r>
            <w:r w:rsidRPr="007C04F2">
              <w:rPr>
                <w:rFonts w:ascii="Consolas" w:eastAsia="Times New Roman" w:hAnsi="Consolas" w:cs="Times New Roman"/>
                <w:color w:val="000000"/>
                <w:sz w:val="21"/>
                <w:szCs w:val="21"/>
              </w:rPr>
              <w:t>;</w:t>
            </w:r>
          </w:p>
          <w:p w14:paraId="668CA479" w14:textId="1D993500" w:rsidR="007C04F2" w:rsidRPr="007C04F2" w:rsidRDefault="007C04F2" w:rsidP="007C04F2">
            <w:pPr>
              <w:shd w:val="clear" w:color="auto" w:fill="FFFFFF"/>
              <w:spacing w:line="285" w:lineRule="atLeast"/>
              <w:jc w:val="left"/>
              <w:rPr>
                <w:rFonts w:ascii="Consolas" w:eastAsia="Times New Roman" w:hAnsi="Consolas" w:cs="Times New Roman"/>
                <w:color w:val="000000"/>
                <w:sz w:val="21"/>
                <w:szCs w:val="21"/>
              </w:rPr>
            </w:pPr>
            <w:r w:rsidRPr="007C04F2">
              <w:rPr>
                <w:rFonts w:ascii="Consolas" w:eastAsia="Times New Roman" w:hAnsi="Consolas" w:cs="Times New Roman"/>
                <w:color w:val="000000"/>
                <w:sz w:val="21"/>
                <w:szCs w:val="21"/>
              </w:rPr>
              <w:t xml:space="preserve">  </w:t>
            </w:r>
            <w:proofErr w:type="gramStart"/>
            <w:r w:rsidRPr="007C04F2">
              <w:rPr>
                <w:rFonts w:ascii="Consolas" w:eastAsia="Times New Roman" w:hAnsi="Consolas" w:cs="Times New Roman"/>
                <w:color w:val="AF00DB"/>
                <w:sz w:val="21"/>
                <w:szCs w:val="21"/>
              </w:rPr>
              <w:t>end</w:t>
            </w:r>
            <w:r w:rsidRPr="007C04F2">
              <w:rPr>
                <w:rFonts w:ascii="Consolas" w:eastAsia="Times New Roman" w:hAnsi="Consolas" w:cs="Times New Roman"/>
                <w:color w:val="000000"/>
                <w:sz w:val="21"/>
                <w:szCs w:val="21"/>
              </w:rPr>
              <w:t>;</w:t>
            </w:r>
            <w:proofErr w:type="gramEnd"/>
          </w:p>
          <w:p w14:paraId="3C8EA873" w14:textId="1992FF45" w:rsidR="007C04F2" w:rsidRPr="007C04F2" w:rsidRDefault="007C04F2" w:rsidP="007C04F2">
            <w:pPr>
              <w:shd w:val="clear" w:color="auto" w:fill="FFFFFF"/>
              <w:spacing w:line="285" w:lineRule="atLeast"/>
              <w:jc w:val="left"/>
              <w:rPr>
                <w:rFonts w:ascii="Consolas" w:eastAsia="Times New Roman" w:hAnsi="Consolas" w:cs="Times New Roman"/>
                <w:color w:val="000000"/>
                <w:sz w:val="21"/>
                <w:szCs w:val="21"/>
              </w:rPr>
            </w:pPr>
            <w:proofErr w:type="gramStart"/>
            <w:r w:rsidRPr="007C04F2">
              <w:rPr>
                <w:rFonts w:ascii="Consolas" w:eastAsia="Times New Roman" w:hAnsi="Consolas" w:cs="Times New Roman"/>
                <w:color w:val="AF00DB"/>
                <w:sz w:val="21"/>
                <w:szCs w:val="21"/>
              </w:rPr>
              <w:t>end</w:t>
            </w:r>
            <w:r w:rsidRPr="007C04F2">
              <w:rPr>
                <w:rFonts w:ascii="Consolas" w:eastAsia="Times New Roman" w:hAnsi="Consolas" w:cs="Times New Roman"/>
                <w:color w:val="000000"/>
                <w:sz w:val="21"/>
                <w:szCs w:val="21"/>
              </w:rPr>
              <w:t>;</w:t>
            </w:r>
            <w:proofErr w:type="gramEnd"/>
          </w:p>
          <w:p w14:paraId="4DD430BD" w14:textId="77777777" w:rsidR="00B70E31" w:rsidRPr="00912D7E" w:rsidRDefault="00B70E31"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r w:rsidRPr="00912D7E">
              <w:rPr>
                <w:rStyle w:val="Heading3Char"/>
                <w:rFonts w:ascii="Consolas" w:eastAsia="Times New Roman" w:hAnsi="Consolas" w:cs="Times New Roman"/>
                <w:smallCaps w:val="0"/>
                <w:color w:val="000000"/>
                <w:spacing w:val="0"/>
                <w:sz w:val="21"/>
                <w:szCs w:val="21"/>
              </w:rPr>
              <w:t xml:space="preserve"> </w:t>
            </w:r>
          </w:p>
        </w:tc>
      </w:tr>
    </w:tbl>
    <w:p w14:paraId="2D015FAF" w14:textId="2B009A50" w:rsidR="00B70E31" w:rsidRDefault="00B70E31" w:rsidP="00B70E31">
      <w:pPr>
        <w:spacing w:line="480" w:lineRule="auto"/>
        <w:jc w:val="right"/>
      </w:pPr>
    </w:p>
    <w:p w14:paraId="3B38B937" w14:textId="39DEB2C9" w:rsidR="00024ABF" w:rsidRDefault="00024ABF" w:rsidP="0049369E">
      <w:pPr>
        <w:pStyle w:val="ListParagraph"/>
        <w:numPr>
          <w:ilvl w:val="0"/>
          <w:numId w:val="48"/>
        </w:numPr>
        <w:spacing w:line="480" w:lineRule="auto"/>
      </w:pPr>
      <w:r>
        <w:t xml:space="preserve">Open the file </w:t>
      </w:r>
      <w:r w:rsidRPr="00CE5E9A">
        <w:rPr>
          <w:b/>
        </w:rPr>
        <w:t>Bonus</w:t>
      </w:r>
      <w:r>
        <w:rPr>
          <w:b/>
        </w:rPr>
        <w:t>Header.Table</w:t>
      </w:r>
      <w:r w:rsidRPr="00CE5E9A">
        <w:rPr>
          <w:b/>
        </w:rPr>
        <w:t>.al</w:t>
      </w:r>
      <w:r>
        <w:t xml:space="preserve"> on validating the field </w:t>
      </w:r>
      <w:r w:rsidRPr="002D1C0F">
        <w:rPr>
          <w:b/>
        </w:rPr>
        <w:t>No.</w:t>
      </w:r>
      <w:r>
        <w:t xml:space="preserve"> </w:t>
      </w:r>
      <w:r w:rsidR="00D02B2E">
        <w:t>if the current value of the field (Rec) is different than the previous value of the field (</w:t>
      </w:r>
      <w:proofErr w:type="spellStart"/>
      <w:r w:rsidR="00D02B2E">
        <w:t>xRec</w:t>
      </w:r>
      <w:proofErr w:type="spellEnd"/>
      <w:r w:rsidR="00D02B2E">
        <w:t xml:space="preserve">) </w:t>
      </w:r>
      <w:r>
        <w:t>you should:</w:t>
      </w:r>
    </w:p>
    <w:p w14:paraId="3E1B748B" w14:textId="74E66B93" w:rsidR="00D02B2E" w:rsidRDefault="00D02B2E" w:rsidP="0049369E">
      <w:pPr>
        <w:pStyle w:val="ListParagraph"/>
        <w:numPr>
          <w:ilvl w:val="1"/>
          <w:numId w:val="48"/>
        </w:numPr>
        <w:spacing w:line="480" w:lineRule="auto"/>
      </w:pPr>
      <w:r>
        <w:t xml:space="preserve">Retrieve (Get) record from </w:t>
      </w:r>
      <w:r w:rsidRPr="00815AC5">
        <w:rPr>
          <w:b/>
        </w:rPr>
        <w:t>Sales &amp; Receivables Setup</w:t>
      </w:r>
      <w:r>
        <w:rPr>
          <w:b/>
        </w:rPr>
        <w:t xml:space="preserve"> </w:t>
      </w:r>
      <w:r>
        <w:t>table</w:t>
      </w:r>
    </w:p>
    <w:p w14:paraId="46B9EDCC" w14:textId="4D9C09E1" w:rsidR="00CB1DAD" w:rsidRDefault="00CB1DAD" w:rsidP="0049369E">
      <w:pPr>
        <w:pStyle w:val="ListParagraph"/>
        <w:numPr>
          <w:ilvl w:val="1"/>
          <w:numId w:val="48"/>
        </w:numPr>
        <w:spacing w:line="480" w:lineRule="auto"/>
      </w:pPr>
      <w:r>
        <w:t xml:space="preserve">Use function </w:t>
      </w:r>
      <w:proofErr w:type="spellStart"/>
      <w:r w:rsidRPr="00CB1DAD">
        <w:rPr>
          <w:b/>
        </w:rPr>
        <w:t>TestManual</w:t>
      </w:r>
      <w:proofErr w:type="spellEnd"/>
      <w:r>
        <w:t xml:space="preserve"> from </w:t>
      </w:r>
      <w:proofErr w:type="spellStart"/>
      <w:r w:rsidRPr="008C1752">
        <w:rPr>
          <w:b/>
        </w:rPr>
        <w:t>NoSeriesManagement</w:t>
      </w:r>
      <w:proofErr w:type="spellEnd"/>
      <w:r>
        <w:rPr>
          <w:b/>
        </w:rPr>
        <w:t xml:space="preserve"> </w:t>
      </w:r>
      <w:r>
        <w:t>codeunit to check if manual numbers are allowed in the field</w:t>
      </w:r>
    </w:p>
    <w:p w14:paraId="7633DA05" w14:textId="4BC13355" w:rsidR="00CB1DAD" w:rsidRDefault="00CB1DAD" w:rsidP="00CB1DAD">
      <w:pPr>
        <w:pStyle w:val="ListParagraph"/>
      </w:pPr>
      <w:r>
        <w:rPr>
          <w:noProof/>
        </w:rPr>
        <w:lastRenderedPageBreak/>
        <w:drawing>
          <wp:inline distT="0" distB="0" distL="0" distR="0" wp14:anchorId="67D6E233" wp14:editId="39B0B8D0">
            <wp:extent cx="263525" cy="263525"/>
            <wp:effectExtent l="0" t="0" r="3175" b="3175"/>
            <wp:docPr id="272" name="Picture 27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C23D08">
        <w:rPr>
          <w:rFonts w:ascii="Bahnschrift Condensed" w:eastAsiaTheme="majorEastAsia" w:hAnsi="Bahnschrift Condensed" w:cstheme="majorBidi"/>
          <w:smallCaps/>
          <w:spacing w:val="40"/>
          <w:sz w:val="32"/>
          <w:szCs w:val="26"/>
        </w:rPr>
        <w:cr/>
      </w:r>
      <w:r>
        <w:rPr>
          <w:i/>
          <w:sz w:val="20"/>
        </w:rPr>
        <w:t xml:space="preserve">Add the code to the local procedure </w:t>
      </w:r>
      <w:proofErr w:type="spellStart"/>
      <w:r>
        <w:rPr>
          <w:i/>
          <w:sz w:val="20"/>
        </w:rPr>
        <w:t>TestNoSeries</w:t>
      </w:r>
      <w:proofErr w:type="spellEnd"/>
      <w:r>
        <w:rPr>
          <w:i/>
          <w:sz w:val="20"/>
        </w:rPr>
        <w:t xml:space="preserve"> for more readability.</w:t>
      </w:r>
    </w:p>
    <w:p w14:paraId="396D1334" w14:textId="77777777" w:rsidR="00CB1DAD" w:rsidRPr="00CB1DAD" w:rsidRDefault="00CB1DAD" w:rsidP="00CB1DAD">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520C6600" wp14:editId="40B2018A">
            <wp:extent cx="267618" cy="267618"/>
            <wp:effectExtent l="0" t="0" r="0" b="0"/>
            <wp:docPr id="271" name="Graphic 271"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CB1DAD" w14:paraId="4FA6EE2F" w14:textId="77777777" w:rsidTr="00433212">
        <w:tc>
          <w:tcPr>
            <w:tcW w:w="8636" w:type="dxa"/>
            <w:tcBorders>
              <w:top w:val="double" w:sz="4" w:space="0" w:color="auto"/>
              <w:left w:val="double" w:sz="4" w:space="0" w:color="auto"/>
              <w:bottom w:val="double" w:sz="4" w:space="0" w:color="auto"/>
              <w:right w:val="double" w:sz="4" w:space="0" w:color="auto"/>
            </w:tcBorders>
          </w:tcPr>
          <w:p w14:paraId="288690C0" w14:textId="77777777" w:rsidR="00CB1DAD" w:rsidRDefault="00CB1DAD" w:rsidP="00433212">
            <w:pPr>
              <w:shd w:val="clear" w:color="auto" w:fill="FFFFFF"/>
              <w:spacing w:line="285" w:lineRule="atLeast"/>
              <w:jc w:val="left"/>
              <w:rPr>
                <w:rFonts w:ascii="Consolas" w:eastAsia="Times New Roman" w:hAnsi="Consolas" w:cs="Times New Roman"/>
                <w:color w:val="000000"/>
                <w:sz w:val="21"/>
                <w:szCs w:val="21"/>
              </w:rPr>
            </w:pPr>
          </w:p>
          <w:p w14:paraId="09CEF393" w14:textId="77777777" w:rsidR="002B0D8A" w:rsidRPr="002B0D8A" w:rsidRDefault="002B0D8A" w:rsidP="002B0D8A">
            <w:pPr>
              <w:shd w:val="clear" w:color="auto" w:fill="FFFFFF"/>
              <w:spacing w:line="285" w:lineRule="atLeast"/>
              <w:jc w:val="left"/>
              <w:rPr>
                <w:rFonts w:ascii="Consolas" w:eastAsia="Times New Roman" w:hAnsi="Consolas" w:cs="Times New Roman"/>
                <w:color w:val="000000"/>
                <w:sz w:val="21"/>
                <w:szCs w:val="21"/>
              </w:rPr>
            </w:pPr>
            <w:proofErr w:type="gramStart"/>
            <w:r w:rsidRPr="002B0D8A">
              <w:rPr>
                <w:rFonts w:ascii="Consolas" w:eastAsia="Times New Roman" w:hAnsi="Consolas" w:cs="Times New Roman"/>
                <w:color w:val="0000FF"/>
                <w:sz w:val="21"/>
                <w:szCs w:val="21"/>
              </w:rPr>
              <w:t>field(</w:t>
            </w:r>
            <w:proofErr w:type="gramEnd"/>
            <w:r w:rsidRPr="002B0D8A">
              <w:rPr>
                <w:rFonts w:ascii="Consolas" w:eastAsia="Times New Roman" w:hAnsi="Consolas" w:cs="Times New Roman"/>
                <w:color w:val="098658"/>
                <w:sz w:val="21"/>
                <w:szCs w:val="21"/>
              </w:rPr>
              <w:t>1</w:t>
            </w:r>
            <w:r w:rsidRPr="002B0D8A">
              <w:rPr>
                <w:rFonts w:ascii="Consolas" w:eastAsia="Times New Roman" w:hAnsi="Consolas" w:cs="Times New Roman"/>
                <w:color w:val="000000"/>
                <w:sz w:val="21"/>
                <w:szCs w:val="21"/>
              </w:rPr>
              <w:t xml:space="preserve">; "No."; </w:t>
            </w:r>
            <w:r w:rsidRPr="002B0D8A">
              <w:rPr>
                <w:rFonts w:ascii="Consolas" w:eastAsia="Times New Roman" w:hAnsi="Consolas" w:cs="Times New Roman"/>
                <w:color w:val="0000FF"/>
                <w:sz w:val="21"/>
                <w:szCs w:val="21"/>
              </w:rPr>
              <w:t>Code</w:t>
            </w:r>
            <w:r w:rsidRPr="002B0D8A">
              <w:rPr>
                <w:rFonts w:ascii="Consolas" w:eastAsia="Times New Roman" w:hAnsi="Consolas" w:cs="Times New Roman"/>
                <w:color w:val="000000"/>
                <w:sz w:val="21"/>
                <w:szCs w:val="21"/>
              </w:rPr>
              <w:t>[</w:t>
            </w:r>
            <w:r w:rsidRPr="002B0D8A">
              <w:rPr>
                <w:rFonts w:ascii="Consolas" w:eastAsia="Times New Roman" w:hAnsi="Consolas" w:cs="Times New Roman"/>
                <w:color w:val="098658"/>
                <w:sz w:val="21"/>
                <w:szCs w:val="21"/>
              </w:rPr>
              <w:t>20</w:t>
            </w:r>
            <w:r w:rsidRPr="002B0D8A">
              <w:rPr>
                <w:rFonts w:ascii="Consolas" w:eastAsia="Times New Roman" w:hAnsi="Consolas" w:cs="Times New Roman"/>
                <w:color w:val="000000"/>
                <w:sz w:val="21"/>
                <w:szCs w:val="21"/>
              </w:rPr>
              <w:t>]</w:t>
            </w:r>
            <w:r w:rsidRPr="002B0D8A">
              <w:rPr>
                <w:rFonts w:ascii="Consolas" w:eastAsia="Times New Roman" w:hAnsi="Consolas" w:cs="Times New Roman"/>
                <w:color w:val="0000FF"/>
                <w:sz w:val="21"/>
                <w:szCs w:val="21"/>
              </w:rPr>
              <w:t>)</w:t>
            </w:r>
          </w:p>
          <w:p w14:paraId="63630EC4" w14:textId="5A341E98" w:rsidR="002B0D8A" w:rsidRPr="002B0D8A" w:rsidRDefault="002B0D8A" w:rsidP="002B0D8A">
            <w:pPr>
              <w:shd w:val="clear" w:color="auto" w:fill="FFFFFF"/>
              <w:spacing w:line="285" w:lineRule="atLeast"/>
              <w:jc w:val="left"/>
              <w:rPr>
                <w:rFonts w:ascii="Consolas" w:eastAsia="Times New Roman" w:hAnsi="Consolas" w:cs="Times New Roman"/>
                <w:color w:val="000000"/>
                <w:sz w:val="21"/>
                <w:szCs w:val="21"/>
              </w:rPr>
            </w:pPr>
            <w:r w:rsidRPr="002B0D8A">
              <w:rPr>
                <w:rFonts w:ascii="Consolas" w:eastAsia="Times New Roman" w:hAnsi="Consolas" w:cs="Times New Roman"/>
                <w:color w:val="000000"/>
                <w:sz w:val="21"/>
                <w:szCs w:val="21"/>
              </w:rPr>
              <w:t>{</w:t>
            </w:r>
          </w:p>
          <w:p w14:paraId="6A3A502A" w14:textId="5923FD3C" w:rsidR="002B0D8A" w:rsidRPr="002B0D8A" w:rsidRDefault="002B0D8A" w:rsidP="002B0D8A">
            <w:pPr>
              <w:shd w:val="clear" w:color="auto" w:fill="FFFFFF"/>
              <w:spacing w:line="285" w:lineRule="atLeast"/>
              <w:jc w:val="left"/>
              <w:rPr>
                <w:rFonts w:ascii="Consolas" w:eastAsia="Times New Roman" w:hAnsi="Consolas" w:cs="Times New Roman"/>
                <w:color w:val="000000"/>
                <w:sz w:val="21"/>
                <w:szCs w:val="21"/>
              </w:rPr>
            </w:pPr>
            <w:r w:rsidRPr="002B0D8A">
              <w:rPr>
                <w:rFonts w:ascii="Consolas" w:eastAsia="Times New Roman" w:hAnsi="Consolas" w:cs="Times New Roman"/>
                <w:color w:val="000000"/>
                <w:sz w:val="21"/>
                <w:szCs w:val="21"/>
              </w:rPr>
              <w:t>   </w:t>
            </w:r>
            <w:r w:rsidRPr="002B0D8A">
              <w:rPr>
                <w:rFonts w:ascii="Consolas" w:eastAsia="Times New Roman" w:hAnsi="Consolas" w:cs="Times New Roman"/>
                <w:color w:val="0000FF"/>
                <w:sz w:val="21"/>
                <w:szCs w:val="21"/>
              </w:rPr>
              <w:t>DataClassification</w:t>
            </w:r>
            <w:r w:rsidRPr="002B0D8A">
              <w:rPr>
                <w:rFonts w:ascii="Consolas" w:eastAsia="Times New Roman" w:hAnsi="Consolas" w:cs="Times New Roman"/>
                <w:color w:val="000000"/>
                <w:sz w:val="21"/>
                <w:szCs w:val="21"/>
              </w:rPr>
              <w:t xml:space="preserve"> = </w:t>
            </w:r>
            <w:proofErr w:type="gramStart"/>
            <w:r w:rsidRPr="002B0D8A">
              <w:rPr>
                <w:rFonts w:ascii="Consolas" w:eastAsia="Times New Roman" w:hAnsi="Consolas" w:cs="Times New Roman"/>
                <w:color w:val="000000"/>
                <w:sz w:val="21"/>
                <w:szCs w:val="21"/>
              </w:rPr>
              <w:t>CustomerContent;</w:t>
            </w:r>
            <w:proofErr w:type="gramEnd"/>
          </w:p>
          <w:p w14:paraId="5A2248BA" w14:textId="54B6C3A2" w:rsidR="002B0D8A" w:rsidRPr="002B0D8A" w:rsidRDefault="002B0D8A" w:rsidP="002B0D8A">
            <w:pPr>
              <w:shd w:val="clear" w:color="auto" w:fill="FFFFFF"/>
              <w:spacing w:line="285" w:lineRule="atLeast"/>
              <w:jc w:val="left"/>
              <w:rPr>
                <w:rFonts w:ascii="Consolas" w:eastAsia="Times New Roman" w:hAnsi="Consolas" w:cs="Times New Roman"/>
                <w:color w:val="000000"/>
                <w:sz w:val="21"/>
                <w:szCs w:val="21"/>
              </w:rPr>
            </w:pPr>
            <w:r w:rsidRPr="002B0D8A">
              <w:rPr>
                <w:rFonts w:ascii="Consolas" w:eastAsia="Times New Roman" w:hAnsi="Consolas" w:cs="Times New Roman"/>
                <w:color w:val="000000"/>
                <w:sz w:val="21"/>
                <w:szCs w:val="21"/>
              </w:rPr>
              <w:t xml:space="preserve">   Caption = </w:t>
            </w:r>
            <w:r w:rsidRPr="002B0D8A">
              <w:rPr>
                <w:rFonts w:ascii="Consolas" w:eastAsia="Times New Roman" w:hAnsi="Consolas" w:cs="Times New Roman"/>
                <w:color w:val="A31515"/>
                <w:sz w:val="21"/>
                <w:szCs w:val="21"/>
              </w:rPr>
              <w:t>'No.</w:t>
            </w:r>
            <w:proofErr w:type="gramStart"/>
            <w:r w:rsidRPr="002B0D8A">
              <w:rPr>
                <w:rFonts w:ascii="Consolas" w:eastAsia="Times New Roman" w:hAnsi="Consolas" w:cs="Times New Roman"/>
                <w:color w:val="A31515"/>
                <w:sz w:val="21"/>
                <w:szCs w:val="21"/>
              </w:rPr>
              <w:t>'</w:t>
            </w:r>
            <w:r w:rsidRPr="002B0D8A">
              <w:rPr>
                <w:rFonts w:ascii="Consolas" w:eastAsia="Times New Roman" w:hAnsi="Consolas" w:cs="Times New Roman"/>
                <w:color w:val="000000"/>
                <w:sz w:val="21"/>
                <w:szCs w:val="21"/>
              </w:rPr>
              <w:t>;</w:t>
            </w:r>
            <w:proofErr w:type="gramEnd"/>
          </w:p>
          <w:p w14:paraId="704CEFDE" w14:textId="77777777" w:rsidR="002B0D8A" w:rsidRPr="002B0D8A" w:rsidRDefault="002B0D8A" w:rsidP="002B0D8A">
            <w:pPr>
              <w:shd w:val="clear" w:color="auto" w:fill="FFFFFF"/>
              <w:spacing w:line="285" w:lineRule="atLeast"/>
              <w:jc w:val="left"/>
              <w:rPr>
                <w:rFonts w:ascii="Consolas" w:eastAsia="Times New Roman" w:hAnsi="Consolas" w:cs="Times New Roman"/>
                <w:color w:val="000000"/>
                <w:sz w:val="21"/>
                <w:szCs w:val="21"/>
              </w:rPr>
            </w:pPr>
          </w:p>
          <w:p w14:paraId="529B11DB" w14:textId="027BF9B8" w:rsidR="002B0D8A" w:rsidRPr="002B0D8A" w:rsidRDefault="002B0D8A" w:rsidP="002B0D8A">
            <w:pPr>
              <w:shd w:val="clear" w:color="auto" w:fill="FFFFFF"/>
              <w:spacing w:line="285" w:lineRule="atLeast"/>
              <w:jc w:val="left"/>
              <w:rPr>
                <w:rFonts w:ascii="Consolas" w:eastAsia="Times New Roman" w:hAnsi="Consolas" w:cs="Times New Roman"/>
                <w:color w:val="000000"/>
                <w:sz w:val="21"/>
                <w:szCs w:val="21"/>
              </w:rPr>
            </w:pPr>
            <w:r w:rsidRPr="002B0D8A">
              <w:rPr>
                <w:rFonts w:ascii="Consolas" w:eastAsia="Times New Roman" w:hAnsi="Consolas" w:cs="Times New Roman"/>
                <w:color w:val="000000"/>
                <w:sz w:val="21"/>
                <w:szCs w:val="21"/>
              </w:rPr>
              <w:t>   </w:t>
            </w:r>
            <w:r w:rsidRPr="002B0D8A">
              <w:rPr>
                <w:rFonts w:ascii="Consolas" w:eastAsia="Times New Roman" w:hAnsi="Consolas" w:cs="Times New Roman"/>
                <w:color w:val="AF00DB"/>
                <w:sz w:val="21"/>
                <w:szCs w:val="21"/>
              </w:rPr>
              <w:t>trigger</w:t>
            </w:r>
            <w:r w:rsidRPr="002B0D8A">
              <w:rPr>
                <w:rFonts w:ascii="Consolas" w:eastAsia="Times New Roman" w:hAnsi="Consolas" w:cs="Times New Roman"/>
                <w:color w:val="000000"/>
                <w:sz w:val="21"/>
                <w:szCs w:val="21"/>
              </w:rPr>
              <w:t xml:space="preserve"> </w:t>
            </w:r>
            <w:proofErr w:type="spellStart"/>
            <w:proofErr w:type="gramStart"/>
            <w:r w:rsidRPr="002B0D8A">
              <w:rPr>
                <w:rFonts w:ascii="Consolas" w:eastAsia="Times New Roman" w:hAnsi="Consolas" w:cs="Times New Roman"/>
                <w:color w:val="000000"/>
                <w:sz w:val="21"/>
                <w:szCs w:val="21"/>
              </w:rPr>
              <w:t>OnValidate</w:t>
            </w:r>
            <w:proofErr w:type="spellEnd"/>
            <w:r w:rsidRPr="002B0D8A">
              <w:rPr>
                <w:rFonts w:ascii="Consolas" w:eastAsia="Times New Roman" w:hAnsi="Consolas" w:cs="Times New Roman"/>
                <w:color w:val="0000FF"/>
                <w:sz w:val="21"/>
                <w:szCs w:val="21"/>
              </w:rPr>
              <w:t>(</w:t>
            </w:r>
            <w:proofErr w:type="gramEnd"/>
            <w:r w:rsidRPr="002B0D8A">
              <w:rPr>
                <w:rFonts w:ascii="Consolas" w:eastAsia="Times New Roman" w:hAnsi="Consolas" w:cs="Times New Roman"/>
                <w:color w:val="0000FF"/>
                <w:sz w:val="21"/>
                <w:szCs w:val="21"/>
              </w:rPr>
              <w:t>)</w:t>
            </w:r>
          </w:p>
          <w:p w14:paraId="2208E24A" w14:textId="6927AF7B" w:rsidR="002B0D8A" w:rsidRPr="002B0D8A" w:rsidRDefault="002B0D8A" w:rsidP="002B0D8A">
            <w:pPr>
              <w:shd w:val="clear" w:color="auto" w:fill="FFFFFF"/>
              <w:spacing w:line="285" w:lineRule="atLeast"/>
              <w:jc w:val="left"/>
              <w:rPr>
                <w:rFonts w:ascii="Consolas" w:eastAsia="Times New Roman" w:hAnsi="Consolas" w:cs="Times New Roman"/>
                <w:color w:val="000000"/>
                <w:sz w:val="21"/>
                <w:szCs w:val="21"/>
              </w:rPr>
            </w:pPr>
            <w:r w:rsidRPr="002B0D8A">
              <w:rPr>
                <w:rFonts w:ascii="Consolas" w:eastAsia="Times New Roman" w:hAnsi="Consolas" w:cs="Times New Roman"/>
                <w:color w:val="000000"/>
                <w:sz w:val="21"/>
                <w:szCs w:val="21"/>
              </w:rPr>
              <w:t>   </w:t>
            </w:r>
            <w:r w:rsidRPr="002B0D8A">
              <w:rPr>
                <w:rFonts w:ascii="Consolas" w:eastAsia="Times New Roman" w:hAnsi="Consolas" w:cs="Times New Roman"/>
                <w:color w:val="AF00DB"/>
                <w:sz w:val="21"/>
                <w:szCs w:val="21"/>
              </w:rPr>
              <w:t>begin</w:t>
            </w:r>
          </w:p>
          <w:p w14:paraId="49DE01A8" w14:textId="3283DEE6" w:rsidR="002B0D8A" w:rsidRPr="002B0D8A" w:rsidRDefault="002B0D8A" w:rsidP="002B0D8A">
            <w:pPr>
              <w:shd w:val="clear" w:color="auto" w:fill="FFFFFF"/>
              <w:spacing w:line="285" w:lineRule="atLeast"/>
              <w:jc w:val="left"/>
              <w:rPr>
                <w:rFonts w:ascii="Consolas" w:eastAsia="Times New Roman" w:hAnsi="Consolas" w:cs="Times New Roman"/>
                <w:color w:val="000000"/>
                <w:sz w:val="21"/>
                <w:szCs w:val="21"/>
              </w:rPr>
            </w:pPr>
            <w:r w:rsidRPr="002B0D8A">
              <w:rPr>
                <w:rFonts w:ascii="Consolas" w:eastAsia="Times New Roman" w:hAnsi="Consolas" w:cs="Times New Roman"/>
                <w:color w:val="000000"/>
                <w:sz w:val="21"/>
                <w:szCs w:val="21"/>
              </w:rPr>
              <w:t>     </w:t>
            </w:r>
            <w:proofErr w:type="spellStart"/>
            <w:proofErr w:type="gramStart"/>
            <w:r w:rsidRPr="002B0D8A">
              <w:rPr>
                <w:rFonts w:ascii="Consolas" w:eastAsia="Times New Roman" w:hAnsi="Consolas" w:cs="Times New Roman"/>
                <w:color w:val="000000"/>
                <w:sz w:val="21"/>
                <w:szCs w:val="21"/>
              </w:rPr>
              <w:t>TestNoSeries</w:t>
            </w:r>
            <w:proofErr w:type="spellEnd"/>
            <w:r w:rsidRPr="002B0D8A">
              <w:rPr>
                <w:rFonts w:ascii="Consolas" w:eastAsia="Times New Roman" w:hAnsi="Consolas" w:cs="Times New Roman"/>
                <w:color w:val="0000FF"/>
                <w:sz w:val="21"/>
                <w:szCs w:val="21"/>
              </w:rPr>
              <w:t>(</w:t>
            </w:r>
            <w:proofErr w:type="gramEnd"/>
            <w:r w:rsidRPr="002B0D8A">
              <w:rPr>
                <w:rFonts w:ascii="Consolas" w:eastAsia="Times New Roman" w:hAnsi="Consolas" w:cs="Times New Roman"/>
                <w:color w:val="0000FF"/>
                <w:sz w:val="21"/>
                <w:szCs w:val="21"/>
              </w:rPr>
              <w:t>)</w:t>
            </w:r>
            <w:r w:rsidRPr="002B0D8A">
              <w:rPr>
                <w:rFonts w:ascii="Consolas" w:eastAsia="Times New Roman" w:hAnsi="Consolas" w:cs="Times New Roman"/>
                <w:color w:val="000000"/>
                <w:sz w:val="21"/>
                <w:szCs w:val="21"/>
              </w:rPr>
              <w:t>;</w:t>
            </w:r>
          </w:p>
          <w:p w14:paraId="64F25C86" w14:textId="718D69E2" w:rsidR="002B0D8A" w:rsidRPr="002B0D8A" w:rsidRDefault="002B0D8A" w:rsidP="002B0D8A">
            <w:pPr>
              <w:shd w:val="clear" w:color="auto" w:fill="FFFFFF"/>
              <w:spacing w:line="285" w:lineRule="atLeast"/>
              <w:jc w:val="left"/>
              <w:rPr>
                <w:rFonts w:ascii="Consolas" w:eastAsia="Times New Roman" w:hAnsi="Consolas" w:cs="Times New Roman"/>
                <w:color w:val="000000"/>
                <w:sz w:val="21"/>
                <w:szCs w:val="21"/>
              </w:rPr>
            </w:pPr>
            <w:r w:rsidRPr="002B0D8A">
              <w:rPr>
                <w:rFonts w:ascii="Consolas" w:eastAsia="Times New Roman" w:hAnsi="Consolas" w:cs="Times New Roman"/>
                <w:color w:val="000000"/>
                <w:sz w:val="21"/>
                <w:szCs w:val="21"/>
              </w:rPr>
              <w:t>   </w:t>
            </w:r>
            <w:proofErr w:type="gramStart"/>
            <w:r w:rsidRPr="002B0D8A">
              <w:rPr>
                <w:rFonts w:ascii="Consolas" w:eastAsia="Times New Roman" w:hAnsi="Consolas" w:cs="Times New Roman"/>
                <w:color w:val="AF00DB"/>
                <w:sz w:val="21"/>
                <w:szCs w:val="21"/>
              </w:rPr>
              <w:t>end</w:t>
            </w:r>
            <w:r w:rsidRPr="002B0D8A">
              <w:rPr>
                <w:rFonts w:ascii="Consolas" w:eastAsia="Times New Roman" w:hAnsi="Consolas" w:cs="Times New Roman"/>
                <w:color w:val="000000"/>
                <w:sz w:val="21"/>
                <w:szCs w:val="21"/>
              </w:rPr>
              <w:t>;</w:t>
            </w:r>
            <w:proofErr w:type="gramEnd"/>
          </w:p>
          <w:p w14:paraId="40D4805C" w14:textId="54F1619C" w:rsidR="002B0D8A" w:rsidRDefault="002B0D8A" w:rsidP="002B0D8A">
            <w:pPr>
              <w:shd w:val="clear" w:color="auto" w:fill="FFFFFF"/>
              <w:spacing w:line="285" w:lineRule="atLeast"/>
              <w:jc w:val="left"/>
              <w:rPr>
                <w:rFonts w:ascii="Consolas" w:eastAsia="Times New Roman" w:hAnsi="Consolas" w:cs="Times New Roman"/>
                <w:color w:val="000000"/>
                <w:sz w:val="21"/>
                <w:szCs w:val="21"/>
              </w:rPr>
            </w:pPr>
            <w:r w:rsidRPr="002B0D8A">
              <w:rPr>
                <w:rFonts w:ascii="Consolas" w:eastAsia="Times New Roman" w:hAnsi="Consolas" w:cs="Times New Roman"/>
                <w:color w:val="000000"/>
                <w:sz w:val="21"/>
                <w:szCs w:val="21"/>
              </w:rPr>
              <w:t>}</w:t>
            </w:r>
          </w:p>
          <w:p w14:paraId="72C2C0B7" w14:textId="77777777" w:rsidR="00705B49" w:rsidRDefault="00705B49" w:rsidP="002B0D8A">
            <w:pPr>
              <w:shd w:val="clear" w:color="auto" w:fill="FFFFFF"/>
              <w:spacing w:line="285" w:lineRule="atLeast"/>
              <w:jc w:val="left"/>
              <w:rPr>
                <w:rFonts w:ascii="Consolas" w:eastAsia="Times New Roman" w:hAnsi="Consolas" w:cs="Times New Roman"/>
                <w:color w:val="000000"/>
                <w:sz w:val="21"/>
                <w:szCs w:val="21"/>
              </w:rPr>
            </w:pPr>
          </w:p>
          <w:p w14:paraId="4B3A8825" w14:textId="0EEE9B26" w:rsidR="00705B49" w:rsidRDefault="00705B49" w:rsidP="002B0D8A">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59946760" w14:textId="2D4EBBDF" w:rsidR="00705B49" w:rsidRDefault="00705B49" w:rsidP="002B0D8A">
            <w:pPr>
              <w:shd w:val="clear" w:color="auto" w:fill="FFFFFF"/>
              <w:spacing w:line="285" w:lineRule="atLeast"/>
              <w:jc w:val="left"/>
              <w:rPr>
                <w:rFonts w:ascii="Consolas" w:eastAsia="Times New Roman" w:hAnsi="Consolas" w:cs="Times New Roman"/>
                <w:color w:val="000000"/>
                <w:sz w:val="21"/>
                <w:szCs w:val="21"/>
              </w:rPr>
            </w:pPr>
          </w:p>
          <w:p w14:paraId="208F0FDE" w14:textId="1B7710B7" w:rsidR="00705B49" w:rsidRPr="00705B49" w:rsidRDefault="00705B49" w:rsidP="00705B49">
            <w:pPr>
              <w:shd w:val="clear" w:color="auto" w:fill="FFFFFF"/>
              <w:spacing w:line="285" w:lineRule="atLeast"/>
              <w:jc w:val="left"/>
              <w:rPr>
                <w:rFonts w:ascii="Consolas" w:eastAsia="Times New Roman" w:hAnsi="Consolas" w:cs="Times New Roman"/>
                <w:color w:val="000000"/>
                <w:sz w:val="21"/>
                <w:szCs w:val="21"/>
              </w:rPr>
            </w:pPr>
            <w:r w:rsidRPr="00705B49">
              <w:rPr>
                <w:rFonts w:ascii="Consolas" w:eastAsia="Times New Roman" w:hAnsi="Consolas" w:cs="Times New Roman"/>
                <w:color w:val="AF00DB"/>
                <w:sz w:val="21"/>
                <w:szCs w:val="21"/>
              </w:rPr>
              <w:t>local</w:t>
            </w:r>
            <w:r w:rsidRPr="00705B49">
              <w:rPr>
                <w:rFonts w:ascii="Consolas" w:eastAsia="Times New Roman" w:hAnsi="Consolas" w:cs="Times New Roman"/>
                <w:color w:val="000000"/>
                <w:sz w:val="21"/>
                <w:szCs w:val="21"/>
              </w:rPr>
              <w:t xml:space="preserve"> </w:t>
            </w:r>
            <w:r w:rsidRPr="00705B49">
              <w:rPr>
                <w:rFonts w:ascii="Consolas" w:eastAsia="Times New Roman" w:hAnsi="Consolas" w:cs="Times New Roman"/>
                <w:color w:val="AF00DB"/>
                <w:sz w:val="21"/>
                <w:szCs w:val="21"/>
              </w:rPr>
              <w:t>procedure</w:t>
            </w:r>
            <w:r w:rsidRPr="00705B49">
              <w:rPr>
                <w:rFonts w:ascii="Consolas" w:eastAsia="Times New Roman" w:hAnsi="Consolas" w:cs="Times New Roman"/>
                <w:color w:val="000000"/>
                <w:sz w:val="21"/>
                <w:szCs w:val="21"/>
              </w:rPr>
              <w:t xml:space="preserve"> </w:t>
            </w:r>
            <w:proofErr w:type="spellStart"/>
            <w:proofErr w:type="gramStart"/>
            <w:r w:rsidRPr="00705B49">
              <w:rPr>
                <w:rFonts w:ascii="Consolas" w:eastAsia="Times New Roman" w:hAnsi="Consolas" w:cs="Times New Roman"/>
                <w:color w:val="000000"/>
                <w:sz w:val="21"/>
                <w:szCs w:val="21"/>
              </w:rPr>
              <w:t>TestNoSeries</w:t>
            </w:r>
            <w:proofErr w:type="spellEnd"/>
            <w:r w:rsidRPr="00705B49">
              <w:rPr>
                <w:rFonts w:ascii="Consolas" w:eastAsia="Times New Roman" w:hAnsi="Consolas" w:cs="Times New Roman"/>
                <w:color w:val="0000FF"/>
                <w:sz w:val="21"/>
                <w:szCs w:val="21"/>
              </w:rPr>
              <w:t>(</w:t>
            </w:r>
            <w:proofErr w:type="gramEnd"/>
            <w:r w:rsidRPr="00705B49">
              <w:rPr>
                <w:rFonts w:ascii="Consolas" w:eastAsia="Times New Roman" w:hAnsi="Consolas" w:cs="Times New Roman"/>
                <w:color w:val="0000FF"/>
                <w:sz w:val="21"/>
                <w:szCs w:val="21"/>
              </w:rPr>
              <w:t>)</w:t>
            </w:r>
          </w:p>
          <w:p w14:paraId="2B608859" w14:textId="41C8EA1D" w:rsidR="00705B49" w:rsidRPr="00705B49" w:rsidRDefault="00705B49" w:rsidP="00705B49">
            <w:pPr>
              <w:shd w:val="clear" w:color="auto" w:fill="FFFFFF"/>
              <w:spacing w:line="285" w:lineRule="atLeast"/>
              <w:jc w:val="left"/>
              <w:rPr>
                <w:rFonts w:ascii="Consolas" w:eastAsia="Times New Roman" w:hAnsi="Consolas" w:cs="Times New Roman"/>
                <w:color w:val="000000"/>
                <w:sz w:val="21"/>
                <w:szCs w:val="21"/>
              </w:rPr>
            </w:pPr>
            <w:r w:rsidRPr="00705B49">
              <w:rPr>
                <w:rFonts w:ascii="Consolas" w:eastAsia="Times New Roman" w:hAnsi="Consolas" w:cs="Times New Roman"/>
                <w:color w:val="AF00DB"/>
                <w:sz w:val="21"/>
                <w:szCs w:val="21"/>
              </w:rPr>
              <w:t>var</w:t>
            </w:r>
          </w:p>
          <w:p w14:paraId="315B89DC" w14:textId="53CA25C3" w:rsidR="00705B49" w:rsidRPr="00705B49" w:rsidRDefault="00705B49" w:rsidP="00705B49">
            <w:pPr>
              <w:shd w:val="clear" w:color="auto" w:fill="FFFFFF"/>
              <w:spacing w:line="285" w:lineRule="atLeast"/>
              <w:jc w:val="left"/>
              <w:rPr>
                <w:rFonts w:ascii="Consolas" w:eastAsia="Times New Roman" w:hAnsi="Consolas" w:cs="Times New Roman"/>
                <w:color w:val="000000"/>
                <w:sz w:val="21"/>
                <w:szCs w:val="21"/>
              </w:rPr>
            </w:pPr>
            <w:r w:rsidRPr="00705B49">
              <w:rPr>
                <w:rFonts w:ascii="Consolas" w:eastAsia="Times New Roman" w:hAnsi="Consolas" w:cs="Times New Roman"/>
                <w:color w:val="000000"/>
                <w:sz w:val="21"/>
                <w:szCs w:val="21"/>
              </w:rPr>
              <w:t>   </w:t>
            </w:r>
            <w:proofErr w:type="spellStart"/>
            <w:r w:rsidRPr="00705B49">
              <w:rPr>
                <w:rFonts w:ascii="Consolas" w:eastAsia="Times New Roman" w:hAnsi="Consolas" w:cs="Times New Roman"/>
                <w:color w:val="000000"/>
                <w:sz w:val="21"/>
                <w:szCs w:val="21"/>
              </w:rPr>
              <w:t>SalesSetup</w:t>
            </w:r>
            <w:proofErr w:type="spellEnd"/>
            <w:r w:rsidRPr="00705B49">
              <w:rPr>
                <w:rFonts w:ascii="Consolas" w:eastAsia="Times New Roman" w:hAnsi="Consolas" w:cs="Times New Roman"/>
                <w:color w:val="000000"/>
                <w:sz w:val="21"/>
                <w:szCs w:val="21"/>
              </w:rPr>
              <w:t xml:space="preserve">: </w:t>
            </w:r>
            <w:r w:rsidRPr="00705B49">
              <w:rPr>
                <w:rFonts w:ascii="Consolas" w:eastAsia="Times New Roman" w:hAnsi="Consolas" w:cs="Times New Roman"/>
                <w:color w:val="0000FF"/>
                <w:sz w:val="21"/>
                <w:szCs w:val="21"/>
              </w:rPr>
              <w:t>Record</w:t>
            </w:r>
            <w:r w:rsidRPr="00705B49">
              <w:rPr>
                <w:rFonts w:ascii="Consolas" w:eastAsia="Times New Roman" w:hAnsi="Consolas" w:cs="Times New Roman"/>
                <w:color w:val="000000"/>
                <w:sz w:val="21"/>
                <w:szCs w:val="21"/>
              </w:rPr>
              <w:t xml:space="preserve"> "Sales &amp; Receivables Setup</w:t>
            </w:r>
            <w:proofErr w:type="gramStart"/>
            <w:r w:rsidRPr="00705B49">
              <w:rPr>
                <w:rFonts w:ascii="Consolas" w:eastAsia="Times New Roman" w:hAnsi="Consolas" w:cs="Times New Roman"/>
                <w:color w:val="000000"/>
                <w:sz w:val="21"/>
                <w:szCs w:val="21"/>
              </w:rPr>
              <w:t>";</w:t>
            </w:r>
            <w:proofErr w:type="gramEnd"/>
          </w:p>
          <w:p w14:paraId="1FC49A5C" w14:textId="0D1791C5" w:rsidR="00705B49" w:rsidRPr="00705B49" w:rsidRDefault="00705B49" w:rsidP="00705B49">
            <w:pPr>
              <w:shd w:val="clear" w:color="auto" w:fill="FFFFFF"/>
              <w:spacing w:line="285" w:lineRule="atLeast"/>
              <w:jc w:val="left"/>
              <w:rPr>
                <w:rFonts w:ascii="Consolas" w:eastAsia="Times New Roman" w:hAnsi="Consolas" w:cs="Times New Roman"/>
                <w:color w:val="000000"/>
                <w:sz w:val="21"/>
                <w:szCs w:val="21"/>
              </w:rPr>
            </w:pPr>
            <w:r w:rsidRPr="00705B49">
              <w:rPr>
                <w:rFonts w:ascii="Consolas" w:eastAsia="Times New Roman" w:hAnsi="Consolas" w:cs="Times New Roman"/>
                <w:color w:val="000000"/>
                <w:sz w:val="21"/>
                <w:szCs w:val="21"/>
              </w:rPr>
              <w:t>   </w:t>
            </w:r>
            <w:proofErr w:type="spellStart"/>
            <w:r w:rsidRPr="00705B49">
              <w:rPr>
                <w:rFonts w:ascii="Consolas" w:eastAsia="Times New Roman" w:hAnsi="Consolas" w:cs="Times New Roman"/>
                <w:color w:val="000000"/>
                <w:sz w:val="21"/>
                <w:szCs w:val="21"/>
              </w:rPr>
              <w:t>NoSeriesManagement</w:t>
            </w:r>
            <w:proofErr w:type="spellEnd"/>
            <w:r w:rsidRPr="00705B49">
              <w:rPr>
                <w:rFonts w:ascii="Consolas" w:eastAsia="Times New Roman" w:hAnsi="Consolas" w:cs="Times New Roman"/>
                <w:color w:val="000000"/>
                <w:sz w:val="21"/>
                <w:szCs w:val="21"/>
              </w:rPr>
              <w:t xml:space="preserve">: </w:t>
            </w:r>
            <w:r w:rsidRPr="00705B49">
              <w:rPr>
                <w:rFonts w:ascii="Consolas" w:eastAsia="Times New Roman" w:hAnsi="Consolas" w:cs="Times New Roman"/>
                <w:color w:val="0000FF"/>
                <w:sz w:val="21"/>
                <w:szCs w:val="21"/>
              </w:rPr>
              <w:t>Codeunit</w:t>
            </w:r>
            <w:r w:rsidRPr="00705B49">
              <w:rPr>
                <w:rFonts w:ascii="Consolas" w:eastAsia="Times New Roman" w:hAnsi="Consolas" w:cs="Times New Roman"/>
                <w:color w:val="000000"/>
                <w:sz w:val="21"/>
                <w:szCs w:val="21"/>
              </w:rPr>
              <w:t xml:space="preserve"> </w:t>
            </w:r>
            <w:proofErr w:type="spellStart"/>
            <w:proofErr w:type="gramStart"/>
            <w:r w:rsidRPr="00705B49">
              <w:rPr>
                <w:rFonts w:ascii="Consolas" w:eastAsia="Times New Roman" w:hAnsi="Consolas" w:cs="Times New Roman"/>
                <w:color w:val="000000"/>
                <w:sz w:val="21"/>
                <w:szCs w:val="21"/>
              </w:rPr>
              <w:t>NoSeriesManagement</w:t>
            </w:r>
            <w:proofErr w:type="spellEnd"/>
            <w:r w:rsidRPr="00705B49">
              <w:rPr>
                <w:rFonts w:ascii="Consolas" w:eastAsia="Times New Roman" w:hAnsi="Consolas" w:cs="Times New Roman"/>
                <w:color w:val="000000"/>
                <w:sz w:val="21"/>
                <w:szCs w:val="21"/>
              </w:rPr>
              <w:t>;</w:t>
            </w:r>
            <w:proofErr w:type="gramEnd"/>
          </w:p>
          <w:p w14:paraId="5462824E" w14:textId="5C3FE391" w:rsidR="00705B49" w:rsidRPr="00705B49" w:rsidRDefault="00705B49" w:rsidP="00705B49">
            <w:pPr>
              <w:shd w:val="clear" w:color="auto" w:fill="FFFFFF"/>
              <w:spacing w:line="285" w:lineRule="atLeast"/>
              <w:jc w:val="left"/>
              <w:rPr>
                <w:rFonts w:ascii="Consolas" w:eastAsia="Times New Roman" w:hAnsi="Consolas" w:cs="Times New Roman"/>
                <w:color w:val="000000"/>
                <w:sz w:val="21"/>
                <w:szCs w:val="21"/>
              </w:rPr>
            </w:pPr>
            <w:r w:rsidRPr="00705B49">
              <w:rPr>
                <w:rFonts w:ascii="Consolas" w:eastAsia="Times New Roman" w:hAnsi="Consolas" w:cs="Times New Roman"/>
                <w:color w:val="AF00DB"/>
                <w:sz w:val="21"/>
                <w:szCs w:val="21"/>
              </w:rPr>
              <w:t>begin</w:t>
            </w:r>
          </w:p>
          <w:p w14:paraId="622DBDBB" w14:textId="1A0A29F0" w:rsidR="00705B49" w:rsidRPr="00705B49" w:rsidRDefault="00705B49" w:rsidP="00705B49">
            <w:pPr>
              <w:shd w:val="clear" w:color="auto" w:fill="FFFFFF"/>
              <w:spacing w:line="285" w:lineRule="atLeast"/>
              <w:jc w:val="left"/>
              <w:rPr>
                <w:rFonts w:ascii="Consolas" w:eastAsia="Times New Roman" w:hAnsi="Consolas" w:cs="Times New Roman"/>
                <w:color w:val="000000"/>
                <w:sz w:val="21"/>
                <w:szCs w:val="21"/>
              </w:rPr>
            </w:pPr>
            <w:r w:rsidRPr="00705B49">
              <w:rPr>
                <w:rFonts w:ascii="Consolas" w:eastAsia="Times New Roman" w:hAnsi="Consolas" w:cs="Times New Roman"/>
                <w:color w:val="000000"/>
                <w:sz w:val="21"/>
                <w:szCs w:val="21"/>
              </w:rPr>
              <w:t>   </w:t>
            </w:r>
            <w:r w:rsidRPr="00705B49">
              <w:rPr>
                <w:rFonts w:ascii="Consolas" w:eastAsia="Times New Roman" w:hAnsi="Consolas" w:cs="Times New Roman"/>
                <w:color w:val="AF00DB"/>
                <w:sz w:val="21"/>
                <w:szCs w:val="21"/>
              </w:rPr>
              <w:t>if</w:t>
            </w:r>
            <w:r w:rsidRPr="00705B49">
              <w:rPr>
                <w:rFonts w:ascii="Consolas" w:eastAsia="Times New Roman" w:hAnsi="Consolas" w:cs="Times New Roman"/>
                <w:color w:val="000000"/>
                <w:sz w:val="21"/>
                <w:szCs w:val="21"/>
              </w:rPr>
              <w:t xml:space="preserve"> "No." &lt;&gt; </w:t>
            </w:r>
            <w:proofErr w:type="spellStart"/>
            <w:r w:rsidRPr="00705B49">
              <w:rPr>
                <w:rFonts w:ascii="Consolas" w:eastAsia="Times New Roman" w:hAnsi="Consolas" w:cs="Times New Roman"/>
                <w:color w:val="000000"/>
                <w:sz w:val="21"/>
                <w:szCs w:val="21"/>
              </w:rPr>
              <w:t>xRec</w:t>
            </w:r>
            <w:proofErr w:type="spellEnd"/>
            <w:r w:rsidRPr="00705B49">
              <w:rPr>
                <w:rFonts w:ascii="Consolas" w:eastAsia="Times New Roman" w:hAnsi="Consolas" w:cs="Times New Roman"/>
                <w:color w:val="0000FF"/>
                <w:sz w:val="21"/>
                <w:szCs w:val="21"/>
              </w:rPr>
              <w:t>.</w:t>
            </w:r>
            <w:r w:rsidRPr="00705B49">
              <w:rPr>
                <w:rFonts w:ascii="Consolas" w:eastAsia="Times New Roman" w:hAnsi="Consolas" w:cs="Times New Roman"/>
                <w:color w:val="000000"/>
                <w:sz w:val="21"/>
                <w:szCs w:val="21"/>
              </w:rPr>
              <w:t xml:space="preserve">"No." </w:t>
            </w:r>
            <w:r w:rsidRPr="00705B49">
              <w:rPr>
                <w:rFonts w:ascii="Consolas" w:eastAsia="Times New Roman" w:hAnsi="Consolas" w:cs="Times New Roman"/>
                <w:color w:val="AF00DB"/>
                <w:sz w:val="21"/>
                <w:szCs w:val="21"/>
              </w:rPr>
              <w:t>then</w:t>
            </w:r>
            <w:r w:rsidRPr="00705B49">
              <w:rPr>
                <w:rFonts w:ascii="Consolas" w:eastAsia="Times New Roman" w:hAnsi="Consolas" w:cs="Times New Roman"/>
                <w:color w:val="000000"/>
                <w:sz w:val="21"/>
                <w:szCs w:val="21"/>
              </w:rPr>
              <w:t xml:space="preserve"> </w:t>
            </w:r>
            <w:r w:rsidRPr="00705B49">
              <w:rPr>
                <w:rFonts w:ascii="Consolas" w:eastAsia="Times New Roman" w:hAnsi="Consolas" w:cs="Times New Roman"/>
                <w:color w:val="AF00DB"/>
                <w:sz w:val="21"/>
                <w:szCs w:val="21"/>
              </w:rPr>
              <w:t>begin</w:t>
            </w:r>
          </w:p>
          <w:p w14:paraId="0FD48F25" w14:textId="6921ADED" w:rsidR="00705B49" w:rsidRPr="00705B49" w:rsidRDefault="00705B49" w:rsidP="00705B49">
            <w:pPr>
              <w:shd w:val="clear" w:color="auto" w:fill="FFFFFF"/>
              <w:spacing w:line="285" w:lineRule="atLeast"/>
              <w:jc w:val="left"/>
              <w:rPr>
                <w:rFonts w:ascii="Consolas" w:eastAsia="Times New Roman" w:hAnsi="Consolas" w:cs="Times New Roman"/>
                <w:color w:val="000000"/>
                <w:sz w:val="21"/>
                <w:szCs w:val="21"/>
              </w:rPr>
            </w:pPr>
            <w:r w:rsidRPr="00705B49">
              <w:rPr>
                <w:rFonts w:ascii="Consolas" w:eastAsia="Times New Roman" w:hAnsi="Consolas" w:cs="Times New Roman"/>
                <w:color w:val="000000"/>
                <w:sz w:val="21"/>
                <w:szCs w:val="21"/>
              </w:rPr>
              <w:t>     </w:t>
            </w:r>
            <w:proofErr w:type="spellStart"/>
            <w:r w:rsidRPr="00705B49">
              <w:rPr>
                <w:rFonts w:ascii="Consolas" w:eastAsia="Times New Roman" w:hAnsi="Consolas" w:cs="Times New Roman"/>
                <w:color w:val="000000"/>
                <w:sz w:val="21"/>
                <w:szCs w:val="21"/>
              </w:rPr>
              <w:t>SalesSetup</w:t>
            </w:r>
            <w:r w:rsidRPr="00705B49">
              <w:rPr>
                <w:rFonts w:ascii="Consolas" w:eastAsia="Times New Roman" w:hAnsi="Consolas" w:cs="Times New Roman"/>
                <w:color w:val="0000FF"/>
                <w:sz w:val="21"/>
                <w:szCs w:val="21"/>
              </w:rPr>
              <w:t>.</w:t>
            </w:r>
            <w:r w:rsidRPr="00705B49">
              <w:rPr>
                <w:rFonts w:ascii="Consolas" w:eastAsia="Times New Roman" w:hAnsi="Consolas" w:cs="Times New Roman"/>
                <w:color w:val="000000"/>
                <w:sz w:val="21"/>
                <w:szCs w:val="21"/>
              </w:rPr>
              <w:t>Get</w:t>
            </w:r>
            <w:proofErr w:type="spellEnd"/>
            <w:r w:rsidRPr="00705B49">
              <w:rPr>
                <w:rFonts w:ascii="Consolas" w:eastAsia="Times New Roman" w:hAnsi="Consolas" w:cs="Times New Roman"/>
                <w:color w:val="0000FF"/>
                <w:sz w:val="21"/>
                <w:szCs w:val="21"/>
              </w:rPr>
              <w:t>(</w:t>
            </w:r>
            <w:proofErr w:type="gramStart"/>
            <w:r w:rsidRPr="00705B49">
              <w:rPr>
                <w:rFonts w:ascii="Consolas" w:eastAsia="Times New Roman" w:hAnsi="Consolas" w:cs="Times New Roman"/>
                <w:color w:val="0000FF"/>
                <w:sz w:val="21"/>
                <w:szCs w:val="21"/>
              </w:rPr>
              <w:t>)</w:t>
            </w:r>
            <w:r w:rsidRPr="00705B49">
              <w:rPr>
                <w:rFonts w:ascii="Consolas" w:eastAsia="Times New Roman" w:hAnsi="Consolas" w:cs="Times New Roman"/>
                <w:color w:val="000000"/>
                <w:sz w:val="21"/>
                <w:szCs w:val="21"/>
              </w:rPr>
              <w:t>;</w:t>
            </w:r>
            <w:proofErr w:type="gramEnd"/>
          </w:p>
          <w:p w14:paraId="68843A9B" w14:textId="4C1A49F8" w:rsidR="00705B49" w:rsidRPr="00705B49" w:rsidRDefault="00705B49" w:rsidP="00705B49">
            <w:pPr>
              <w:shd w:val="clear" w:color="auto" w:fill="FFFFFF"/>
              <w:spacing w:line="285" w:lineRule="atLeast"/>
              <w:jc w:val="left"/>
              <w:rPr>
                <w:rFonts w:ascii="Consolas" w:eastAsia="Times New Roman" w:hAnsi="Consolas" w:cs="Times New Roman"/>
                <w:color w:val="000000"/>
                <w:sz w:val="21"/>
                <w:szCs w:val="21"/>
              </w:rPr>
            </w:pPr>
            <w:r w:rsidRPr="00705B49">
              <w:rPr>
                <w:rFonts w:ascii="Consolas" w:eastAsia="Times New Roman" w:hAnsi="Consolas" w:cs="Times New Roman"/>
                <w:color w:val="000000"/>
                <w:sz w:val="21"/>
                <w:szCs w:val="21"/>
              </w:rPr>
              <w:t>     </w:t>
            </w:r>
            <w:proofErr w:type="spellStart"/>
            <w:r w:rsidRPr="00705B49">
              <w:rPr>
                <w:rFonts w:ascii="Consolas" w:eastAsia="Times New Roman" w:hAnsi="Consolas" w:cs="Times New Roman"/>
                <w:color w:val="000000"/>
                <w:sz w:val="21"/>
                <w:szCs w:val="21"/>
              </w:rPr>
              <w:t>NoSeriesManagement</w:t>
            </w:r>
            <w:r w:rsidRPr="00705B49">
              <w:rPr>
                <w:rFonts w:ascii="Consolas" w:eastAsia="Times New Roman" w:hAnsi="Consolas" w:cs="Times New Roman"/>
                <w:color w:val="0000FF"/>
                <w:sz w:val="21"/>
                <w:szCs w:val="21"/>
              </w:rPr>
              <w:t>.</w:t>
            </w:r>
            <w:r w:rsidRPr="00705B49">
              <w:rPr>
                <w:rFonts w:ascii="Consolas" w:eastAsia="Times New Roman" w:hAnsi="Consolas" w:cs="Times New Roman"/>
                <w:color w:val="000000"/>
                <w:sz w:val="21"/>
                <w:szCs w:val="21"/>
              </w:rPr>
              <w:t>TestManual</w:t>
            </w:r>
            <w:proofErr w:type="spellEnd"/>
            <w:r w:rsidRPr="00705B49">
              <w:rPr>
                <w:rFonts w:ascii="Consolas" w:eastAsia="Times New Roman" w:hAnsi="Consolas" w:cs="Times New Roman"/>
                <w:color w:val="0000FF"/>
                <w:sz w:val="21"/>
                <w:szCs w:val="21"/>
              </w:rPr>
              <w:t>(</w:t>
            </w:r>
            <w:proofErr w:type="spellStart"/>
            <w:r w:rsidRPr="00705B49">
              <w:rPr>
                <w:rFonts w:ascii="Consolas" w:eastAsia="Times New Roman" w:hAnsi="Consolas" w:cs="Times New Roman"/>
                <w:color w:val="000000"/>
                <w:sz w:val="21"/>
                <w:szCs w:val="21"/>
              </w:rPr>
              <w:t>SalesSetup</w:t>
            </w:r>
            <w:proofErr w:type="spellEnd"/>
            <w:r w:rsidRPr="00705B49">
              <w:rPr>
                <w:rFonts w:ascii="Consolas" w:eastAsia="Times New Roman" w:hAnsi="Consolas" w:cs="Times New Roman"/>
                <w:color w:val="0000FF"/>
                <w:sz w:val="21"/>
                <w:szCs w:val="21"/>
              </w:rPr>
              <w:t>.</w:t>
            </w:r>
            <w:r w:rsidRPr="00705B49">
              <w:rPr>
                <w:rFonts w:ascii="Consolas" w:eastAsia="Times New Roman" w:hAnsi="Consolas" w:cs="Times New Roman"/>
                <w:color w:val="000000"/>
                <w:sz w:val="21"/>
                <w:szCs w:val="21"/>
              </w:rPr>
              <w:t>"MNB Bonus Nos."</w:t>
            </w:r>
            <w:proofErr w:type="gramStart"/>
            <w:r w:rsidRPr="00705B49">
              <w:rPr>
                <w:rFonts w:ascii="Consolas" w:eastAsia="Times New Roman" w:hAnsi="Consolas" w:cs="Times New Roman"/>
                <w:color w:val="0000FF"/>
                <w:sz w:val="21"/>
                <w:szCs w:val="21"/>
              </w:rPr>
              <w:t>)</w:t>
            </w:r>
            <w:r w:rsidRPr="00705B49">
              <w:rPr>
                <w:rFonts w:ascii="Consolas" w:eastAsia="Times New Roman" w:hAnsi="Consolas" w:cs="Times New Roman"/>
                <w:color w:val="000000"/>
                <w:sz w:val="21"/>
                <w:szCs w:val="21"/>
              </w:rPr>
              <w:t>;</w:t>
            </w:r>
            <w:proofErr w:type="gramEnd"/>
          </w:p>
          <w:p w14:paraId="33C9470B" w14:textId="27948603" w:rsidR="00705B49" w:rsidRPr="00705B49" w:rsidRDefault="00705B49" w:rsidP="00705B49">
            <w:pPr>
              <w:shd w:val="clear" w:color="auto" w:fill="FFFFFF"/>
              <w:spacing w:line="285" w:lineRule="atLeast"/>
              <w:jc w:val="left"/>
              <w:rPr>
                <w:rFonts w:ascii="Consolas" w:eastAsia="Times New Roman" w:hAnsi="Consolas" w:cs="Times New Roman"/>
                <w:color w:val="000000"/>
                <w:sz w:val="21"/>
                <w:szCs w:val="21"/>
              </w:rPr>
            </w:pPr>
            <w:r w:rsidRPr="00705B49">
              <w:rPr>
                <w:rFonts w:ascii="Consolas" w:eastAsia="Times New Roman" w:hAnsi="Consolas" w:cs="Times New Roman"/>
                <w:color w:val="000000"/>
                <w:sz w:val="21"/>
                <w:szCs w:val="21"/>
              </w:rPr>
              <w:t>   </w:t>
            </w:r>
            <w:proofErr w:type="gramStart"/>
            <w:r w:rsidRPr="00705B49">
              <w:rPr>
                <w:rFonts w:ascii="Consolas" w:eastAsia="Times New Roman" w:hAnsi="Consolas" w:cs="Times New Roman"/>
                <w:color w:val="AF00DB"/>
                <w:sz w:val="21"/>
                <w:szCs w:val="21"/>
              </w:rPr>
              <w:t>end</w:t>
            </w:r>
            <w:r w:rsidRPr="00705B49">
              <w:rPr>
                <w:rFonts w:ascii="Consolas" w:eastAsia="Times New Roman" w:hAnsi="Consolas" w:cs="Times New Roman"/>
                <w:color w:val="000000"/>
                <w:sz w:val="21"/>
                <w:szCs w:val="21"/>
              </w:rPr>
              <w:t>;</w:t>
            </w:r>
            <w:proofErr w:type="gramEnd"/>
          </w:p>
          <w:p w14:paraId="4BB738B4" w14:textId="07E5EF8B" w:rsidR="00705B49" w:rsidRPr="00705B49" w:rsidRDefault="00705B49" w:rsidP="00705B49">
            <w:pPr>
              <w:shd w:val="clear" w:color="auto" w:fill="FFFFFF"/>
              <w:spacing w:line="285" w:lineRule="atLeast"/>
              <w:jc w:val="left"/>
              <w:rPr>
                <w:rFonts w:ascii="Consolas" w:eastAsia="Times New Roman" w:hAnsi="Consolas" w:cs="Times New Roman"/>
                <w:color w:val="000000"/>
                <w:sz w:val="21"/>
                <w:szCs w:val="21"/>
              </w:rPr>
            </w:pPr>
            <w:proofErr w:type="gramStart"/>
            <w:r w:rsidRPr="00705B49">
              <w:rPr>
                <w:rFonts w:ascii="Consolas" w:eastAsia="Times New Roman" w:hAnsi="Consolas" w:cs="Times New Roman"/>
                <w:color w:val="AF00DB"/>
                <w:sz w:val="21"/>
                <w:szCs w:val="21"/>
              </w:rPr>
              <w:t>end</w:t>
            </w:r>
            <w:r w:rsidRPr="00705B49">
              <w:rPr>
                <w:rFonts w:ascii="Consolas" w:eastAsia="Times New Roman" w:hAnsi="Consolas" w:cs="Times New Roman"/>
                <w:color w:val="000000"/>
                <w:sz w:val="21"/>
                <w:szCs w:val="21"/>
              </w:rPr>
              <w:t>;</w:t>
            </w:r>
            <w:proofErr w:type="gramEnd"/>
          </w:p>
          <w:p w14:paraId="408A265D" w14:textId="77777777" w:rsidR="00705B49" w:rsidRPr="002B0D8A" w:rsidRDefault="00705B49" w:rsidP="002B0D8A">
            <w:pPr>
              <w:shd w:val="clear" w:color="auto" w:fill="FFFFFF"/>
              <w:spacing w:line="285" w:lineRule="atLeast"/>
              <w:jc w:val="left"/>
              <w:rPr>
                <w:rFonts w:ascii="Consolas" w:eastAsia="Times New Roman" w:hAnsi="Consolas" w:cs="Times New Roman"/>
                <w:color w:val="000000"/>
                <w:sz w:val="21"/>
                <w:szCs w:val="21"/>
              </w:rPr>
            </w:pPr>
          </w:p>
          <w:p w14:paraId="11785022" w14:textId="77777777" w:rsidR="00CB1DAD" w:rsidRPr="00912D7E" w:rsidRDefault="00CB1DAD"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r w:rsidRPr="00912D7E">
              <w:rPr>
                <w:rStyle w:val="Heading3Char"/>
                <w:rFonts w:ascii="Consolas" w:eastAsia="Times New Roman" w:hAnsi="Consolas" w:cs="Times New Roman"/>
                <w:smallCaps w:val="0"/>
                <w:color w:val="000000"/>
                <w:spacing w:val="0"/>
                <w:sz w:val="21"/>
                <w:szCs w:val="21"/>
              </w:rPr>
              <w:t xml:space="preserve"> </w:t>
            </w:r>
          </w:p>
        </w:tc>
      </w:tr>
    </w:tbl>
    <w:p w14:paraId="652E98E5" w14:textId="77777777" w:rsidR="00CB1DAD" w:rsidRDefault="00CB1DAD" w:rsidP="00CB1DAD">
      <w:pPr>
        <w:spacing w:line="480" w:lineRule="auto"/>
      </w:pPr>
    </w:p>
    <w:p w14:paraId="512CB56B" w14:textId="77777777" w:rsidR="00024ABF" w:rsidRDefault="00024ABF" w:rsidP="00B70E31">
      <w:pPr>
        <w:spacing w:line="480" w:lineRule="auto"/>
        <w:jc w:val="right"/>
      </w:pPr>
    </w:p>
    <w:p w14:paraId="503C2024" w14:textId="08F4AB3A" w:rsidR="00D51988" w:rsidRDefault="00D51988" w:rsidP="00D51988">
      <w:pPr>
        <w:rPr>
          <w:i/>
          <w:sz w:val="20"/>
        </w:rPr>
      </w:pPr>
      <w:r>
        <w:rPr>
          <w:noProof/>
        </w:rPr>
        <w:drawing>
          <wp:inline distT="0" distB="0" distL="0" distR="0" wp14:anchorId="2DA9DAB9" wp14:editId="6838B648">
            <wp:extent cx="263525" cy="263525"/>
            <wp:effectExtent l="0" t="0" r="3175" b="3175"/>
            <wp:docPr id="270" name="Picture 27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D51988">
        <w:rPr>
          <w:rFonts w:ascii="Bahnschrift Condensed" w:eastAsiaTheme="majorEastAsia" w:hAnsi="Bahnschrift Condensed" w:cstheme="majorBidi"/>
          <w:smallCaps/>
          <w:spacing w:val="40"/>
          <w:sz w:val="32"/>
          <w:szCs w:val="26"/>
        </w:rPr>
        <w:cr/>
      </w:r>
      <w:r>
        <w:rPr>
          <w:i/>
          <w:sz w:val="20"/>
        </w:rPr>
        <w:t xml:space="preserve">At this moment </w:t>
      </w:r>
      <w:r w:rsidR="004B3418">
        <w:rPr>
          <w:i/>
          <w:sz w:val="20"/>
        </w:rPr>
        <w:t xml:space="preserve">the </w:t>
      </w:r>
      <w:proofErr w:type="spellStart"/>
      <w:r w:rsidR="004B3418" w:rsidRPr="004B3418">
        <w:rPr>
          <w:b/>
          <w:i/>
          <w:sz w:val="20"/>
        </w:rPr>
        <w:t>AssistedEdit</w:t>
      </w:r>
      <w:proofErr w:type="spellEnd"/>
      <w:r w:rsidR="004B3418">
        <w:rPr>
          <w:i/>
          <w:sz w:val="20"/>
        </w:rPr>
        <w:t xml:space="preserve"> for </w:t>
      </w:r>
      <w:proofErr w:type="gramStart"/>
      <w:r w:rsidR="004B3418">
        <w:rPr>
          <w:i/>
          <w:sz w:val="20"/>
        </w:rPr>
        <w:t xml:space="preserve">field  </w:t>
      </w:r>
      <w:r w:rsidR="004B3418" w:rsidRPr="004B3418">
        <w:rPr>
          <w:b/>
          <w:i/>
          <w:sz w:val="20"/>
        </w:rPr>
        <w:t>No.</w:t>
      </w:r>
      <w:proofErr w:type="gramEnd"/>
      <w:r w:rsidR="004B3418">
        <w:rPr>
          <w:i/>
          <w:sz w:val="20"/>
        </w:rPr>
        <w:t xml:space="preserve"> has not been added. This is on purpose since it is more advanced. How to do so </w:t>
      </w:r>
      <w:r w:rsidR="0049369E">
        <w:rPr>
          <w:i/>
          <w:sz w:val="20"/>
        </w:rPr>
        <w:t>you can find</w:t>
      </w:r>
      <w:r w:rsidR="004B3418">
        <w:rPr>
          <w:i/>
          <w:sz w:val="20"/>
        </w:rPr>
        <w:t xml:space="preserve"> on </w:t>
      </w:r>
      <w:hyperlink r:id="rId119" w:history="1">
        <w:r w:rsidR="0049369E" w:rsidRPr="0049369E">
          <w:rPr>
            <w:rStyle w:val="Hyperlink"/>
            <w:i/>
            <w:color w:val="auto"/>
            <w:sz w:val="20"/>
          </w:rPr>
          <w:t>https://alguidelines.dev/docs/patterns/no-series/</w:t>
        </w:r>
      </w:hyperlink>
      <w:r w:rsidR="0049369E" w:rsidRPr="0049369E">
        <w:rPr>
          <w:i/>
          <w:sz w:val="20"/>
        </w:rPr>
        <w:t xml:space="preserve"> </w:t>
      </w:r>
    </w:p>
    <w:p w14:paraId="382FC241" w14:textId="3A2F0B71" w:rsidR="0049369E" w:rsidRDefault="0049369E" w:rsidP="00D51988">
      <w:pPr>
        <w:rPr>
          <w:i/>
          <w:sz w:val="20"/>
        </w:rPr>
      </w:pPr>
    </w:p>
    <w:p w14:paraId="39D6C9C4" w14:textId="77777777" w:rsidR="00023ED9" w:rsidRDefault="00023ED9" w:rsidP="00D51988">
      <w:pPr>
        <w:rPr>
          <w:i/>
          <w:sz w:val="20"/>
        </w:rPr>
      </w:pPr>
    </w:p>
    <w:p w14:paraId="13FFCB8A" w14:textId="77777777" w:rsidR="0049369E" w:rsidRPr="001A244F" w:rsidRDefault="0049369E" w:rsidP="0049369E">
      <w:pPr>
        <w:pStyle w:val="Heading2"/>
      </w:pPr>
      <w:r>
        <w:lastRenderedPageBreak/>
        <w:t>Chapter summary</w:t>
      </w:r>
    </w:p>
    <w:p w14:paraId="57302D32" w14:textId="3648C745" w:rsidR="0049369E" w:rsidRDefault="0049369E" w:rsidP="0049369E">
      <w:pPr>
        <w:pStyle w:val="ListParagraph"/>
        <w:numPr>
          <w:ilvl w:val="0"/>
          <w:numId w:val="1"/>
        </w:numPr>
        <w:spacing w:line="480" w:lineRule="auto"/>
        <w:jc w:val="left"/>
      </w:pPr>
      <w:r>
        <w:t xml:space="preserve">In this chapter, you understood how to add </w:t>
      </w:r>
      <w:proofErr w:type="spellStart"/>
      <w:r>
        <w:t>FactBoxes</w:t>
      </w:r>
      <w:proofErr w:type="spellEnd"/>
      <w:r>
        <w:t xml:space="preserve"> to the page.</w:t>
      </w:r>
    </w:p>
    <w:p w14:paraId="6E42BC9D" w14:textId="3346982D" w:rsidR="0049369E" w:rsidRDefault="0049369E" w:rsidP="0049369E">
      <w:pPr>
        <w:pStyle w:val="ListParagraph"/>
        <w:numPr>
          <w:ilvl w:val="0"/>
          <w:numId w:val="1"/>
        </w:numPr>
        <w:spacing w:line="480" w:lineRule="auto"/>
        <w:jc w:val="left"/>
      </w:pPr>
      <w:r>
        <w:t xml:space="preserve">You </w:t>
      </w:r>
      <w:proofErr w:type="gramStart"/>
      <w:r>
        <w:t>made</w:t>
      </w:r>
      <w:proofErr w:type="gramEnd"/>
      <w:r>
        <w:t xml:space="preserve"> that now the bonus number will be retrieved automatically from the Number Series.</w:t>
      </w:r>
    </w:p>
    <w:p w14:paraId="114AD0FE" w14:textId="1160C461" w:rsidR="0049369E" w:rsidRDefault="0049369E" w:rsidP="0049369E">
      <w:pPr>
        <w:pStyle w:val="ListParagraph"/>
        <w:numPr>
          <w:ilvl w:val="0"/>
          <w:numId w:val="1"/>
        </w:numPr>
        <w:spacing w:line="480" w:lineRule="auto"/>
        <w:jc w:val="left"/>
      </w:pPr>
      <w:r>
        <w:t xml:space="preserve">You know how to add </w:t>
      </w:r>
      <w:proofErr w:type="spellStart"/>
      <w:r>
        <w:t>FlowFields</w:t>
      </w:r>
      <w:proofErr w:type="spellEnd"/>
      <w:r>
        <w:t xml:space="preserve"> and how to automatically recalculate them. </w:t>
      </w:r>
      <w:r>
        <w:br w:type="page"/>
      </w:r>
    </w:p>
    <w:p w14:paraId="552B4B59" w14:textId="6DBF827E" w:rsidR="00023ED9" w:rsidRPr="001A244F" w:rsidRDefault="00023ED9" w:rsidP="00023ED9">
      <w:pPr>
        <w:pStyle w:val="Heading1"/>
      </w:pPr>
      <w:bookmarkStart w:id="18" w:name="_Toc109652594"/>
      <w:r>
        <w:lastRenderedPageBreak/>
        <w:t>Last Word</w:t>
      </w:r>
      <w:bookmarkEnd w:id="18"/>
    </w:p>
    <w:p w14:paraId="78F67EFA" w14:textId="77777777" w:rsidR="00023ED9" w:rsidRPr="001A244F" w:rsidRDefault="00023ED9" w:rsidP="00023ED9"/>
    <w:p w14:paraId="72BB5EE0" w14:textId="77777777" w:rsidR="00153B8A" w:rsidRDefault="00023ED9" w:rsidP="00023ED9">
      <w:r>
        <w:t xml:space="preserve">If you made it to this </w:t>
      </w:r>
      <w:proofErr w:type="gramStart"/>
      <w:r>
        <w:t>page</w:t>
      </w:r>
      <w:proofErr w:type="gramEnd"/>
      <w:r>
        <w:t xml:space="preserve"> it means that you probably have a working solution for Bonuses. </w:t>
      </w:r>
    </w:p>
    <w:p w14:paraId="21CB8A3C" w14:textId="1882F345" w:rsidR="00153B8A" w:rsidRPr="00153B8A" w:rsidRDefault="00023ED9" w:rsidP="00023ED9">
      <w:pPr>
        <w:rPr>
          <w:sz w:val="44"/>
        </w:rPr>
      </w:pPr>
      <w:r w:rsidRPr="00153B8A">
        <w:rPr>
          <w:b/>
          <w:sz w:val="44"/>
        </w:rPr>
        <w:t>Congratulations!</w:t>
      </w:r>
      <w:r w:rsidRPr="00153B8A">
        <w:rPr>
          <w:sz w:val="44"/>
        </w:rPr>
        <w:t xml:space="preserve"> </w:t>
      </w:r>
    </w:p>
    <w:p w14:paraId="7142996C" w14:textId="2D59863F" w:rsidR="00023ED9" w:rsidRDefault="00023ED9" w:rsidP="00023ED9">
      <w:r>
        <w:t>I hope you enjoy th</w:t>
      </w:r>
      <w:r w:rsidR="00B515F6">
        <w:t>ese</w:t>
      </w:r>
      <w:r>
        <w:t xml:space="preserve"> ex</w:t>
      </w:r>
      <w:r w:rsidR="00B515F6">
        <w:t>erc</w:t>
      </w:r>
      <w:r>
        <w:t>ises</w:t>
      </w:r>
      <w:r w:rsidR="00B515F6">
        <w:t xml:space="preserve">. If you have ideas for new </w:t>
      </w:r>
      <w:r w:rsidR="00153B8A">
        <w:t xml:space="preserve">tasks or you would like to contribute to this </w:t>
      </w:r>
      <w:proofErr w:type="gramStart"/>
      <w:r w:rsidR="00153B8A">
        <w:t>workbook</w:t>
      </w:r>
      <w:proofErr w:type="gramEnd"/>
      <w:r w:rsidR="00153B8A">
        <w:t xml:space="preserve"> please do not hesitate and send me an email at </w:t>
      </w:r>
      <w:hyperlink r:id="rId120" w:history="1">
        <w:r w:rsidR="00153B8A" w:rsidRPr="00153B8A">
          <w:rPr>
            <w:rStyle w:val="Hyperlink"/>
            <w:color w:val="auto"/>
          </w:rPr>
          <w:t>kbialowas@bc4all.com</w:t>
        </w:r>
      </w:hyperlink>
      <w:r w:rsidR="00153B8A">
        <w:t>. I would love to hear your feedback.</w:t>
      </w:r>
    </w:p>
    <w:p w14:paraId="6557E4F0" w14:textId="77777777" w:rsidR="00D51988" w:rsidRPr="00340986" w:rsidRDefault="00D51988" w:rsidP="00B70E31">
      <w:pPr>
        <w:spacing w:line="480" w:lineRule="auto"/>
        <w:jc w:val="right"/>
      </w:pPr>
    </w:p>
    <w:sectPr w:rsidR="00D51988" w:rsidRPr="00340986" w:rsidSect="00282AA9">
      <w:pgSz w:w="11906" w:h="16838"/>
      <w:pgMar w:top="1440" w:right="1440" w:bottom="1440" w:left="1440"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4CD8FB" w14:textId="77777777" w:rsidR="003678BF" w:rsidRDefault="003678BF" w:rsidP="003F288E">
      <w:r>
        <w:separator/>
      </w:r>
    </w:p>
  </w:endnote>
  <w:endnote w:type="continuationSeparator" w:id="0">
    <w:p w14:paraId="7BF7A093" w14:textId="77777777" w:rsidR="003678BF" w:rsidRDefault="003678BF" w:rsidP="003F288E">
      <w:r>
        <w:continuationSeparator/>
      </w:r>
    </w:p>
  </w:endnote>
  <w:endnote w:type="continuationNotice" w:id="1">
    <w:p w14:paraId="30A7F4BB" w14:textId="77777777" w:rsidR="003678BF" w:rsidRDefault="003678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rlow Condensed Thin">
    <w:panose1 w:val="00000306000000000000"/>
    <w:charset w:val="00"/>
    <w:family w:val="auto"/>
    <w:pitch w:val="variable"/>
    <w:sig w:usb0="20000007" w:usb1="00000000" w:usb2="00000000" w:usb3="00000000" w:csb0="000001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7963697"/>
      <w:docPartObj>
        <w:docPartGallery w:val="Page Numbers (Bottom of Page)"/>
        <w:docPartUnique/>
      </w:docPartObj>
    </w:sdtPr>
    <w:sdtEndPr>
      <w:rPr>
        <w:color w:val="7F7F7F" w:themeColor="background1" w:themeShade="7F"/>
        <w:spacing w:val="60"/>
      </w:rPr>
    </w:sdtEndPr>
    <w:sdtContent>
      <w:p w14:paraId="20B3AAD6" w14:textId="77777777" w:rsidR="004A01AE" w:rsidRDefault="004A01AE" w:rsidP="003F288E">
        <w:pPr>
          <w:pStyle w:val="Foote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7AD8CC4" w14:textId="77777777" w:rsidR="004A01AE" w:rsidRDefault="004A01AE" w:rsidP="003F28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5454079"/>
      <w:docPartObj>
        <w:docPartGallery w:val="Page Numbers (Bottom of Page)"/>
        <w:docPartUnique/>
      </w:docPartObj>
    </w:sdtPr>
    <w:sdtEndPr>
      <w:rPr>
        <w:color w:val="7F7F7F" w:themeColor="background1" w:themeShade="7F"/>
        <w:spacing w:val="60"/>
      </w:rPr>
    </w:sdtEndPr>
    <w:sdtContent>
      <w:p w14:paraId="750AABC0" w14:textId="77777777" w:rsidR="004A01AE" w:rsidRPr="008E2C17" w:rsidRDefault="004A01AE" w:rsidP="003F288E">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46B18F" w14:textId="77777777" w:rsidR="003678BF" w:rsidRDefault="003678BF" w:rsidP="003F288E">
      <w:r>
        <w:separator/>
      </w:r>
    </w:p>
  </w:footnote>
  <w:footnote w:type="continuationSeparator" w:id="0">
    <w:p w14:paraId="21B3DBFA" w14:textId="77777777" w:rsidR="003678BF" w:rsidRDefault="003678BF" w:rsidP="003F288E">
      <w:r>
        <w:continuationSeparator/>
      </w:r>
    </w:p>
  </w:footnote>
  <w:footnote w:type="continuationNotice" w:id="1">
    <w:p w14:paraId="17B4ADC2" w14:textId="77777777" w:rsidR="003678BF" w:rsidRDefault="003678B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63447"/>
    <w:multiLevelType w:val="hybridMultilevel"/>
    <w:tmpl w:val="A07C35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14CB5"/>
    <w:multiLevelType w:val="hybridMultilevel"/>
    <w:tmpl w:val="398C38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5D418A"/>
    <w:multiLevelType w:val="hybridMultilevel"/>
    <w:tmpl w:val="81BC7B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303CF2"/>
    <w:multiLevelType w:val="hybridMultilevel"/>
    <w:tmpl w:val="75BAF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52634B"/>
    <w:multiLevelType w:val="hybridMultilevel"/>
    <w:tmpl w:val="ED78CC86"/>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600064"/>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B75C8E"/>
    <w:multiLevelType w:val="hybridMultilevel"/>
    <w:tmpl w:val="F6EA1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F7139A"/>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751E9A"/>
    <w:multiLevelType w:val="hybridMultilevel"/>
    <w:tmpl w:val="407AE7F4"/>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743EEB"/>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4D42B3"/>
    <w:multiLevelType w:val="hybridMultilevel"/>
    <w:tmpl w:val="17D6E7A2"/>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8A3B06"/>
    <w:multiLevelType w:val="hybridMultilevel"/>
    <w:tmpl w:val="9CA61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8708A0"/>
    <w:multiLevelType w:val="hybridMultilevel"/>
    <w:tmpl w:val="1716EDF0"/>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ED6E52"/>
    <w:multiLevelType w:val="hybridMultilevel"/>
    <w:tmpl w:val="DFA2E74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28A5350"/>
    <w:multiLevelType w:val="hybridMultilevel"/>
    <w:tmpl w:val="5DCA9D3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3F05E2F"/>
    <w:multiLevelType w:val="hybridMultilevel"/>
    <w:tmpl w:val="81BC7B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52414CE"/>
    <w:multiLevelType w:val="hybridMultilevel"/>
    <w:tmpl w:val="91ECA5A6"/>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2C3CB6"/>
    <w:multiLevelType w:val="hybridMultilevel"/>
    <w:tmpl w:val="E3FAA5A2"/>
    <w:lvl w:ilvl="0" w:tplc="E6EC7D40">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7603AE9"/>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2A203C"/>
    <w:multiLevelType w:val="hybridMultilevel"/>
    <w:tmpl w:val="CD027164"/>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601398"/>
    <w:multiLevelType w:val="hybridMultilevel"/>
    <w:tmpl w:val="81BC7B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9CA6B7F"/>
    <w:multiLevelType w:val="singleLevel"/>
    <w:tmpl w:val="0809000D"/>
    <w:lvl w:ilvl="0">
      <w:start w:val="1"/>
      <w:numFmt w:val="bullet"/>
      <w:lvlText w:val=""/>
      <w:lvlJc w:val="left"/>
      <w:pPr>
        <w:ind w:left="720" w:hanging="360"/>
      </w:pPr>
      <w:rPr>
        <w:rFonts w:ascii="Wingdings" w:hAnsi="Wingdings" w:hint="default"/>
      </w:rPr>
    </w:lvl>
  </w:abstractNum>
  <w:abstractNum w:abstractNumId="22" w15:restartNumberingAfterBreak="0">
    <w:nsid w:val="2B400051"/>
    <w:multiLevelType w:val="hybridMultilevel"/>
    <w:tmpl w:val="9F24D2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EB17626"/>
    <w:multiLevelType w:val="hybridMultilevel"/>
    <w:tmpl w:val="81BC7B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FC55A99"/>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7F08A1"/>
    <w:multiLevelType w:val="hybridMultilevel"/>
    <w:tmpl w:val="472492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7642A2"/>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2051AD"/>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A269A8"/>
    <w:multiLevelType w:val="hybridMultilevel"/>
    <w:tmpl w:val="ED7897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7D6C32"/>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9B68B6"/>
    <w:multiLevelType w:val="hybridMultilevel"/>
    <w:tmpl w:val="2D5C7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BC6489"/>
    <w:multiLevelType w:val="hybridMultilevel"/>
    <w:tmpl w:val="81BC7B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2DE5468"/>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947551"/>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2E3C0F"/>
    <w:multiLevelType w:val="hybridMultilevel"/>
    <w:tmpl w:val="B4664D98"/>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7C6216"/>
    <w:multiLevelType w:val="hybridMultilevel"/>
    <w:tmpl w:val="46FA763E"/>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754FE1"/>
    <w:multiLevelType w:val="hybridMultilevel"/>
    <w:tmpl w:val="A44202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A01EC4"/>
    <w:multiLevelType w:val="hybridMultilevel"/>
    <w:tmpl w:val="AB4ABB6E"/>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AC46DB"/>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DA17D0"/>
    <w:multiLevelType w:val="hybridMultilevel"/>
    <w:tmpl w:val="9CA61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FC6A73"/>
    <w:multiLevelType w:val="hybridMultilevel"/>
    <w:tmpl w:val="246A7B7A"/>
    <w:lvl w:ilvl="0" w:tplc="E6EC7D40">
      <w:start w:val="1"/>
      <w:numFmt w:val="decimal"/>
      <w:lvlText w:val="%1."/>
      <w:lvlJc w:val="left"/>
      <w:pPr>
        <w:ind w:left="108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C877B3"/>
    <w:multiLevelType w:val="hybridMultilevel"/>
    <w:tmpl w:val="C05E8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BA451E"/>
    <w:multiLevelType w:val="hybridMultilevel"/>
    <w:tmpl w:val="DFA2E74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56A2616"/>
    <w:multiLevelType w:val="hybridMultilevel"/>
    <w:tmpl w:val="2D5C7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7D5BE7"/>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B57AB4"/>
    <w:multiLevelType w:val="hybridMultilevel"/>
    <w:tmpl w:val="81BC7B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A69614F"/>
    <w:multiLevelType w:val="hybridMultilevel"/>
    <w:tmpl w:val="B516B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1026B4"/>
    <w:multiLevelType w:val="hybridMultilevel"/>
    <w:tmpl w:val="F8D49A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8107603">
    <w:abstractNumId w:val="37"/>
  </w:num>
  <w:num w:numId="2" w16cid:durableId="174006721">
    <w:abstractNumId w:val="19"/>
  </w:num>
  <w:num w:numId="3" w16cid:durableId="106430593">
    <w:abstractNumId w:val="8"/>
  </w:num>
  <w:num w:numId="4" w16cid:durableId="967399063">
    <w:abstractNumId w:val="21"/>
  </w:num>
  <w:num w:numId="5" w16cid:durableId="1273824312">
    <w:abstractNumId w:val="16"/>
  </w:num>
  <w:num w:numId="6" w16cid:durableId="1375080694">
    <w:abstractNumId w:val="4"/>
  </w:num>
  <w:num w:numId="7" w16cid:durableId="1464617592">
    <w:abstractNumId w:val="29"/>
  </w:num>
  <w:num w:numId="8" w16cid:durableId="1047797249">
    <w:abstractNumId w:val="33"/>
  </w:num>
  <w:num w:numId="9" w16cid:durableId="118038765">
    <w:abstractNumId w:val="5"/>
  </w:num>
  <w:num w:numId="10" w16cid:durableId="1317613575">
    <w:abstractNumId w:val="27"/>
  </w:num>
  <w:num w:numId="11" w16cid:durableId="339550998">
    <w:abstractNumId w:val="7"/>
  </w:num>
  <w:num w:numId="12" w16cid:durableId="55516722">
    <w:abstractNumId w:val="9"/>
  </w:num>
  <w:num w:numId="13" w16cid:durableId="1178472189">
    <w:abstractNumId w:val="24"/>
  </w:num>
  <w:num w:numId="14" w16cid:durableId="2088381010">
    <w:abstractNumId w:val="6"/>
  </w:num>
  <w:num w:numId="15" w16cid:durableId="1227909868">
    <w:abstractNumId w:val="12"/>
  </w:num>
  <w:num w:numId="16" w16cid:durableId="1675374041">
    <w:abstractNumId w:val="22"/>
  </w:num>
  <w:num w:numId="17" w16cid:durableId="889614062">
    <w:abstractNumId w:val="17"/>
  </w:num>
  <w:num w:numId="18" w16cid:durableId="151529869">
    <w:abstractNumId w:val="40"/>
  </w:num>
  <w:num w:numId="19" w16cid:durableId="346371765">
    <w:abstractNumId w:val="41"/>
  </w:num>
  <w:num w:numId="20" w16cid:durableId="348218793">
    <w:abstractNumId w:val="18"/>
  </w:num>
  <w:num w:numId="21" w16cid:durableId="1208254411">
    <w:abstractNumId w:val="0"/>
  </w:num>
  <w:num w:numId="22" w16cid:durableId="1415008143">
    <w:abstractNumId w:val="10"/>
  </w:num>
  <w:num w:numId="23" w16cid:durableId="540287170">
    <w:abstractNumId w:val="15"/>
  </w:num>
  <w:num w:numId="24" w16cid:durableId="1328022165">
    <w:abstractNumId w:val="34"/>
  </w:num>
  <w:num w:numId="25" w16cid:durableId="1623992992">
    <w:abstractNumId w:val="35"/>
  </w:num>
  <w:num w:numId="26" w16cid:durableId="1328560478">
    <w:abstractNumId w:val="20"/>
  </w:num>
  <w:num w:numId="27" w16cid:durableId="62879485">
    <w:abstractNumId w:val="2"/>
  </w:num>
  <w:num w:numId="28" w16cid:durableId="1132409025">
    <w:abstractNumId w:val="45"/>
  </w:num>
  <w:num w:numId="29" w16cid:durableId="171335273">
    <w:abstractNumId w:val="31"/>
  </w:num>
  <w:num w:numId="30" w16cid:durableId="1307734296">
    <w:abstractNumId w:val="23"/>
  </w:num>
  <w:num w:numId="31" w16cid:durableId="746346441">
    <w:abstractNumId w:val="14"/>
  </w:num>
  <w:num w:numId="32" w16cid:durableId="1766920859">
    <w:abstractNumId w:val="13"/>
  </w:num>
  <w:num w:numId="33" w16cid:durableId="2112821327">
    <w:abstractNumId w:val="42"/>
  </w:num>
  <w:num w:numId="34" w16cid:durableId="26564572">
    <w:abstractNumId w:val="26"/>
  </w:num>
  <w:num w:numId="35" w16cid:durableId="200174199">
    <w:abstractNumId w:val="44"/>
  </w:num>
  <w:num w:numId="36" w16cid:durableId="270402084">
    <w:abstractNumId w:val="46"/>
  </w:num>
  <w:num w:numId="37" w16cid:durableId="468868216">
    <w:abstractNumId w:val="32"/>
  </w:num>
  <w:num w:numId="38" w16cid:durableId="1665085342">
    <w:abstractNumId w:val="38"/>
  </w:num>
  <w:num w:numId="39" w16cid:durableId="703552944">
    <w:abstractNumId w:val="47"/>
  </w:num>
  <w:num w:numId="40" w16cid:durableId="1560480003">
    <w:abstractNumId w:val="28"/>
  </w:num>
  <w:num w:numId="41" w16cid:durableId="1158692061">
    <w:abstractNumId w:val="39"/>
  </w:num>
  <w:num w:numId="42" w16cid:durableId="449595811">
    <w:abstractNumId w:val="11"/>
  </w:num>
  <w:num w:numId="43" w16cid:durableId="61755037">
    <w:abstractNumId w:val="3"/>
  </w:num>
  <w:num w:numId="44" w16cid:durableId="592401048">
    <w:abstractNumId w:val="1"/>
  </w:num>
  <w:num w:numId="45" w16cid:durableId="883256821">
    <w:abstractNumId w:val="30"/>
  </w:num>
  <w:num w:numId="46" w16cid:durableId="258220581">
    <w:abstractNumId w:val="43"/>
  </w:num>
  <w:num w:numId="47" w16cid:durableId="510070837">
    <w:abstractNumId w:val="25"/>
  </w:num>
  <w:num w:numId="48" w16cid:durableId="620262900">
    <w:abstractNumId w:val="36"/>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loyd Chan">
    <w15:presenceInfo w15:providerId="AD" w15:userId="S::fchan@qixas.com::f7ab5272-69e7-4dd0-80d8-45217becf7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trackRevisions/>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AxNTIxtLQwtTCyMDFQ0lEKTi0uzszPAymwqAUAgzEJrCwAAAA="/>
  </w:docVars>
  <w:rsids>
    <w:rsidRoot w:val="008E2C17"/>
    <w:rsid w:val="0000022B"/>
    <w:rsid w:val="000018D0"/>
    <w:rsid w:val="00003C59"/>
    <w:rsid w:val="00005DAE"/>
    <w:rsid w:val="00007156"/>
    <w:rsid w:val="00007A21"/>
    <w:rsid w:val="000123CD"/>
    <w:rsid w:val="00012502"/>
    <w:rsid w:val="00012574"/>
    <w:rsid w:val="00017E4C"/>
    <w:rsid w:val="00017FDB"/>
    <w:rsid w:val="000203B2"/>
    <w:rsid w:val="00022343"/>
    <w:rsid w:val="00023D47"/>
    <w:rsid w:val="00023ED9"/>
    <w:rsid w:val="00024943"/>
    <w:rsid w:val="00024ABF"/>
    <w:rsid w:val="000304F1"/>
    <w:rsid w:val="000318B9"/>
    <w:rsid w:val="00031D43"/>
    <w:rsid w:val="000321AD"/>
    <w:rsid w:val="000334A0"/>
    <w:rsid w:val="00034402"/>
    <w:rsid w:val="00037261"/>
    <w:rsid w:val="00040582"/>
    <w:rsid w:val="00041C8A"/>
    <w:rsid w:val="000424B7"/>
    <w:rsid w:val="0004302F"/>
    <w:rsid w:val="00043EEB"/>
    <w:rsid w:val="000444C0"/>
    <w:rsid w:val="00044585"/>
    <w:rsid w:val="00047B78"/>
    <w:rsid w:val="00053E8E"/>
    <w:rsid w:val="00057598"/>
    <w:rsid w:val="00061EDB"/>
    <w:rsid w:val="000669B9"/>
    <w:rsid w:val="00073E68"/>
    <w:rsid w:val="0007643A"/>
    <w:rsid w:val="00076930"/>
    <w:rsid w:val="00076B30"/>
    <w:rsid w:val="00077117"/>
    <w:rsid w:val="000802FA"/>
    <w:rsid w:val="000807FC"/>
    <w:rsid w:val="00081DA4"/>
    <w:rsid w:val="00081E8C"/>
    <w:rsid w:val="00085099"/>
    <w:rsid w:val="00085402"/>
    <w:rsid w:val="00090B2D"/>
    <w:rsid w:val="0009451E"/>
    <w:rsid w:val="000949B7"/>
    <w:rsid w:val="00094B5C"/>
    <w:rsid w:val="000973DC"/>
    <w:rsid w:val="000A03FB"/>
    <w:rsid w:val="000A1635"/>
    <w:rsid w:val="000A1E1A"/>
    <w:rsid w:val="000A30FD"/>
    <w:rsid w:val="000A3472"/>
    <w:rsid w:val="000A3B3B"/>
    <w:rsid w:val="000A41BC"/>
    <w:rsid w:val="000A44D4"/>
    <w:rsid w:val="000A4B56"/>
    <w:rsid w:val="000B00F1"/>
    <w:rsid w:val="000B0362"/>
    <w:rsid w:val="000B0472"/>
    <w:rsid w:val="000B09F7"/>
    <w:rsid w:val="000B135B"/>
    <w:rsid w:val="000B27A1"/>
    <w:rsid w:val="000B28B7"/>
    <w:rsid w:val="000B3585"/>
    <w:rsid w:val="000B42EA"/>
    <w:rsid w:val="000B46D4"/>
    <w:rsid w:val="000B64AF"/>
    <w:rsid w:val="000B789E"/>
    <w:rsid w:val="000D2833"/>
    <w:rsid w:val="000D2F27"/>
    <w:rsid w:val="000D34E8"/>
    <w:rsid w:val="000D413B"/>
    <w:rsid w:val="000D7EEE"/>
    <w:rsid w:val="000E097A"/>
    <w:rsid w:val="000E0AE9"/>
    <w:rsid w:val="000E3BCA"/>
    <w:rsid w:val="000E67F7"/>
    <w:rsid w:val="000E7BA6"/>
    <w:rsid w:val="000F1FBA"/>
    <w:rsid w:val="000F6DE5"/>
    <w:rsid w:val="000F772E"/>
    <w:rsid w:val="00104622"/>
    <w:rsid w:val="0010500D"/>
    <w:rsid w:val="001060A9"/>
    <w:rsid w:val="00107F40"/>
    <w:rsid w:val="00110A09"/>
    <w:rsid w:val="00110E4E"/>
    <w:rsid w:val="001112E4"/>
    <w:rsid w:val="0011181B"/>
    <w:rsid w:val="00111DAD"/>
    <w:rsid w:val="0011266D"/>
    <w:rsid w:val="001139A5"/>
    <w:rsid w:val="0011492A"/>
    <w:rsid w:val="001172FE"/>
    <w:rsid w:val="001226D6"/>
    <w:rsid w:val="001229B5"/>
    <w:rsid w:val="00125D04"/>
    <w:rsid w:val="0012727A"/>
    <w:rsid w:val="001325A7"/>
    <w:rsid w:val="00132A2C"/>
    <w:rsid w:val="00132AB8"/>
    <w:rsid w:val="00133187"/>
    <w:rsid w:val="001361FD"/>
    <w:rsid w:val="001363C6"/>
    <w:rsid w:val="00136F9C"/>
    <w:rsid w:val="00140C02"/>
    <w:rsid w:val="001413F7"/>
    <w:rsid w:val="0014249C"/>
    <w:rsid w:val="001431B6"/>
    <w:rsid w:val="00144BFD"/>
    <w:rsid w:val="00151AE3"/>
    <w:rsid w:val="00151E40"/>
    <w:rsid w:val="00153B8A"/>
    <w:rsid w:val="001543EF"/>
    <w:rsid w:val="00154437"/>
    <w:rsid w:val="00160243"/>
    <w:rsid w:val="001602A9"/>
    <w:rsid w:val="00160F3D"/>
    <w:rsid w:val="00161D6C"/>
    <w:rsid w:val="001633E1"/>
    <w:rsid w:val="00164ECE"/>
    <w:rsid w:val="00164FA2"/>
    <w:rsid w:val="00166453"/>
    <w:rsid w:val="00166D70"/>
    <w:rsid w:val="00167D14"/>
    <w:rsid w:val="00170471"/>
    <w:rsid w:val="0017097D"/>
    <w:rsid w:val="001740A1"/>
    <w:rsid w:val="00175856"/>
    <w:rsid w:val="0017652A"/>
    <w:rsid w:val="00177324"/>
    <w:rsid w:val="00177F14"/>
    <w:rsid w:val="0018326E"/>
    <w:rsid w:val="00192A80"/>
    <w:rsid w:val="0019443D"/>
    <w:rsid w:val="001945AE"/>
    <w:rsid w:val="00195772"/>
    <w:rsid w:val="00195E64"/>
    <w:rsid w:val="001A244F"/>
    <w:rsid w:val="001A29CD"/>
    <w:rsid w:val="001A2B5C"/>
    <w:rsid w:val="001A5BC5"/>
    <w:rsid w:val="001B4491"/>
    <w:rsid w:val="001C53B5"/>
    <w:rsid w:val="001C57AF"/>
    <w:rsid w:val="001C6609"/>
    <w:rsid w:val="001D01C8"/>
    <w:rsid w:val="001D0AA8"/>
    <w:rsid w:val="001D2C5B"/>
    <w:rsid w:val="001D528E"/>
    <w:rsid w:val="001D6B09"/>
    <w:rsid w:val="001D7BB0"/>
    <w:rsid w:val="001E0C74"/>
    <w:rsid w:val="001E2E02"/>
    <w:rsid w:val="001E3267"/>
    <w:rsid w:val="001E3E41"/>
    <w:rsid w:val="001E4C70"/>
    <w:rsid w:val="001E66DC"/>
    <w:rsid w:val="001E783C"/>
    <w:rsid w:val="001F4DBD"/>
    <w:rsid w:val="001F769D"/>
    <w:rsid w:val="001F7B9C"/>
    <w:rsid w:val="001F7CD3"/>
    <w:rsid w:val="00202ABC"/>
    <w:rsid w:val="00204191"/>
    <w:rsid w:val="00205FD0"/>
    <w:rsid w:val="00211DD9"/>
    <w:rsid w:val="00214811"/>
    <w:rsid w:val="00214931"/>
    <w:rsid w:val="002164F9"/>
    <w:rsid w:val="00216F67"/>
    <w:rsid w:val="00217469"/>
    <w:rsid w:val="00222D96"/>
    <w:rsid w:val="00231740"/>
    <w:rsid w:val="00232D92"/>
    <w:rsid w:val="0023568D"/>
    <w:rsid w:val="0024115B"/>
    <w:rsid w:val="002431CB"/>
    <w:rsid w:val="0024566E"/>
    <w:rsid w:val="0025028B"/>
    <w:rsid w:val="002564C0"/>
    <w:rsid w:val="00257127"/>
    <w:rsid w:val="00257FB9"/>
    <w:rsid w:val="00260B58"/>
    <w:rsid w:val="0026203C"/>
    <w:rsid w:val="00263819"/>
    <w:rsid w:val="0026685E"/>
    <w:rsid w:val="00266B7F"/>
    <w:rsid w:val="00266D6E"/>
    <w:rsid w:val="00273AF4"/>
    <w:rsid w:val="00273C79"/>
    <w:rsid w:val="00277679"/>
    <w:rsid w:val="002801AE"/>
    <w:rsid w:val="00281137"/>
    <w:rsid w:val="00282AA9"/>
    <w:rsid w:val="0028464B"/>
    <w:rsid w:val="00285204"/>
    <w:rsid w:val="00286EFA"/>
    <w:rsid w:val="002878AB"/>
    <w:rsid w:val="002932F5"/>
    <w:rsid w:val="002A3A34"/>
    <w:rsid w:val="002A417C"/>
    <w:rsid w:val="002B0D8A"/>
    <w:rsid w:val="002B17A2"/>
    <w:rsid w:val="002B3514"/>
    <w:rsid w:val="002B4B91"/>
    <w:rsid w:val="002C0F02"/>
    <w:rsid w:val="002C1322"/>
    <w:rsid w:val="002C36BC"/>
    <w:rsid w:val="002C48D1"/>
    <w:rsid w:val="002C5A33"/>
    <w:rsid w:val="002C6EFB"/>
    <w:rsid w:val="002D0B1D"/>
    <w:rsid w:val="002D11EA"/>
    <w:rsid w:val="002D1C0F"/>
    <w:rsid w:val="002D36E3"/>
    <w:rsid w:val="002D3890"/>
    <w:rsid w:val="002D6355"/>
    <w:rsid w:val="002D7B30"/>
    <w:rsid w:val="002E0F6A"/>
    <w:rsid w:val="002E1E56"/>
    <w:rsid w:val="002E452C"/>
    <w:rsid w:val="002E70FE"/>
    <w:rsid w:val="002E78F7"/>
    <w:rsid w:val="002F0D8B"/>
    <w:rsid w:val="002F34EB"/>
    <w:rsid w:val="002F4DFA"/>
    <w:rsid w:val="002F5130"/>
    <w:rsid w:val="002F54BB"/>
    <w:rsid w:val="002F56DE"/>
    <w:rsid w:val="00300506"/>
    <w:rsid w:val="00300640"/>
    <w:rsid w:val="00300D4E"/>
    <w:rsid w:val="003017F4"/>
    <w:rsid w:val="0030316D"/>
    <w:rsid w:val="00303AFF"/>
    <w:rsid w:val="00304052"/>
    <w:rsid w:val="0030421B"/>
    <w:rsid w:val="00307F7B"/>
    <w:rsid w:val="003104E9"/>
    <w:rsid w:val="00311701"/>
    <w:rsid w:val="00311825"/>
    <w:rsid w:val="003133F4"/>
    <w:rsid w:val="0031500C"/>
    <w:rsid w:val="003152E7"/>
    <w:rsid w:val="00316D2C"/>
    <w:rsid w:val="00321073"/>
    <w:rsid w:val="0032190D"/>
    <w:rsid w:val="00323616"/>
    <w:rsid w:val="003238B6"/>
    <w:rsid w:val="00323D25"/>
    <w:rsid w:val="00325682"/>
    <w:rsid w:val="00325796"/>
    <w:rsid w:val="00327AA5"/>
    <w:rsid w:val="00333DAE"/>
    <w:rsid w:val="00340986"/>
    <w:rsid w:val="0034157D"/>
    <w:rsid w:val="003422EE"/>
    <w:rsid w:val="0034728F"/>
    <w:rsid w:val="0035003D"/>
    <w:rsid w:val="00350317"/>
    <w:rsid w:val="00350323"/>
    <w:rsid w:val="00351D35"/>
    <w:rsid w:val="00351E9C"/>
    <w:rsid w:val="00360110"/>
    <w:rsid w:val="00360A33"/>
    <w:rsid w:val="00360DE4"/>
    <w:rsid w:val="00361362"/>
    <w:rsid w:val="003624CE"/>
    <w:rsid w:val="003670EE"/>
    <w:rsid w:val="0036742C"/>
    <w:rsid w:val="0036755D"/>
    <w:rsid w:val="003678BF"/>
    <w:rsid w:val="003712F1"/>
    <w:rsid w:val="00372101"/>
    <w:rsid w:val="00373575"/>
    <w:rsid w:val="00373BF1"/>
    <w:rsid w:val="00376CA6"/>
    <w:rsid w:val="00381DE9"/>
    <w:rsid w:val="00381FE4"/>
    <w:rsid w:val="003829F5"/>
    <w:rsid w:val="00386B46"/>
    <w:rsid w:val="003876FA"/>
    <w:rsid w:val="00390702"/>
    <w:rsid w:val="00390D46"/>
    <w:rsid w:val="003917AB"/>
    <w:rsid w:val="00391A5B"/>
    <w:rsid w:val="003942FF"/>
    <w:rsid w:val="00395266"/>
    <w:rsid w:val="003968F2"/>
    <w:rsid w:val="00396B13"/>
    <w:rsid w:val="00397CE9"/>
    <w:rsid w:val="003A1F29"/>
    <w:rsid w:val="003A3B5E"/>
    <w:rsid w:val="003A45F4"/>
    <w:rsid w:val="003A7981"/>
    <w:rsid w:val="003B4292"/>
    <w:rsid w:val="003B5712"/>
    <w:rsid w:val="003B605D"/>
    <w:rsid w:val="003B608C"/>
    <w:rsid w:val="003B6228"/>
    <w:rsid w:val="003B7B37"/>
    <w:rsid w:val="003C62BC"/>
    <w:rsid w:val="003C6BE3"/>
    <w:rsid w:val="003D0359"/>
    <w:rsid w:val="003D17C1"/>
    <w:rsid w:val="003D1DCA"/>
    <w:rsid w:val="003D6691"/>
    <w:rsid w:val="003D69CA"/>
    <w:rsid w:val="003E062C"/>
    <w:rsid w:val="003E16C9"/>
    <w:rsid w:val="003F2223"/>
    <w:rsid w:val="003F288E"/>
    <w:rsid w:val="003F4DF3"/>
    <w:rsid w:val="003F555F"/>
    <w:rsid w:val="003F5878"/>
    <w:rsid w:val="003F644D"/>
    <w:rsid w:val="003F6C93"/>
    <w:rsid w:val="003F6D6B"/>
    <w:rsid w:val="003F794A"/>
    <w:rsid w:val="00404972"/>
    <w:rsid w:val="004062DE"/>
    <w:rsid w:val="004113A8"/>
    <w:rsid w:val="00414D9D"/>
    <w:rsid w:val="00415261"/>
    <w:rsid w:val="00415CBD"/>
    <w:rsid w:val="0041679F"/>
    <w:rsid w:val="00416A84"/>
    <w:rsid w:val="00421174"/>
    <w:rsid w:val="004232A9"/>
    <w:rsid w:val="00423922"/>
    <w:rsid w:val="00424664"/>
    <w:rsid w:val="004246B4"/>
    <w:rsid w:val="00424B2E"/>
    <w:rsid w:val="00424CE5"/>
    <w:rsid w:val="0042583B"/>
    <w:rsid w:val="00426303"/>
    <w:rsid w:val="00427209"/>
    <w:rsid w:val="00430377"/>
    <w:rsid w:val="00430EEA"/>
    <w:rsid w:val="00432535"/>
    <w:rsid w:val="004329FB"/>
    <w:rsid w:val="00432C84"/>
    <w:rsid w:val="00436737"/>
    <w:rsid w:val="00436B6C"/>
    <w:rsid w:val="00437556"/>
    <w:rsid w:val="004468C0"/>
    <w:rsid w:val="00447E2B"/>
    <w:rsid w:val="00450E65"/>
    <w:rsid w:val="00451779"/>
    <w:rsid w:val="00453889"/>
    <w:rsid w:val="00454492"/>
    <w:rsid w:val="00454F31"/>
    <w:rsid w:val="004563EC"/>
    <w:rsid w:val="00460AA5"/>
    <w:rsid w:val="00460FE5"/>
    <w:rsid w:val="00461B0C"/>
    <w:rsid w:val="004631FA"/>
    <w:rsid w:val="00463C7A"/>
    <w:rsid w:val="00464B42"/>
    <w:rsid w:val="00470F7A"/>
    <w:rsid w:val="00472EF2"/>
    <w:rsid w:val="00475418"/>
    <w:rsid w:val="00476D8F"/>
    <w:rsid w:val="00482F0F"/>
    <w:rsid w:val="004837C4"/>
    <w:rsid w:val="00484F86"/>
    <w:rsid w:val="0048692C"/>
    <w:rsid w:val="0049089E"/>
    <w:rsid w:val="00490F9C"/>
    <w:rsid w:val="00492B70"/>
    <w:rsid w:val="0049369E"/>
    <w:rsid w:val="0049635F"/>
    <w:rsid w:val="004A01AE"/>
    <w:rsid w:val="004A23AC"/>
    <w:rsid w:val="004A25D2"/>
    <w:rsid w:val="004A2B4F"/>
    <w:rsid w:val="004A4542"/>
    <w:rsid w:val="004A696B"/>
    <w:rsid w:val="004B0557"/>
    <w:rsid w:val="004B2450"/>
    <w:rsid w:val="004B28B4"/>
    <w:rsid w:val="004B3418"/>
    <w:rsid w:val="004B7A63"/>
    <w:rsid w:val="004C4772"/>
    <w:rsid w:val="004C5CF7"/>
    <w:rsid w:val="004C6005"/>
    <w:rsid w:val="004C7299"/>
    <w:rsid w:val="004D1CCA"/>
    <w:rsid w:val="004D526E"/>
    <w:rsid w:val="004E148A"/>
    <w:rsid w:val="004E178B"/>
    <w:rsid w:val="004E38A5"/>
    <w:rsid w:val="004E3F7B"/>
    <w:rsid w:val="004E4D22"/>
    <w:rsid w:val="004E57DD"/>
    <w:rsid w:val="004E798F"/>
    <w:rsid w:val="004F3D69"/>
    <w:rsid w:val="004F6EAA"/>
    <w:rsid w:val="00500196"/>
    <w:rsid w:val="00501EC0"/>
    <w:rsid w:val="00502532"/>
    <w:rsid w:val="00504738"/>
    <w:rsid w:val="0050660B"/>
    <w:rsid w:val="00507772"/>
    <w:rsid w:val="005111D5"/>
    <w:rsid w:val="00514E91"/>
    <w:rsid w:val="00515BEB"/>
    <w:rsid w:val="00521E76"/>
    <w:rsid w:val="0053158C"/>
    <w:rsid w:val="0053398F"/>
    <w:rsid w:val="005341F8"/>
    <w:rsid w:val="00534EE9"/>
    <w:rsid w:val="0053640D"/>
    <w:rsid w:val="00542C45"/>
    <w:rsid w:val="005441C9"/>
    <w:rsid w:val="00546D23"/>
    <w:rsid w:val="00550B68"/>
    <w:rsid w:val="00551544"/>
    <w:rsid w:val="00551E3B"/>
    <w:rsid w:val="00552FA1"/>
    <w:rsid w:val="00553A73"/>
    <w:rsid w:val="00556532"/>
    <w:rsid w:val="00557897"/>
    <w:rsid w:val="0056087B"/>
    <w:rsid w:val="005622E0"/>
    <w:rsid w:val="00563928"/>
    <w:rsid w:val="0056487C"/>
    <w:rsid w:val="00566ED8"/>
    <w:rsid w:val="00570CAC"/>
    <w:rsid w:val="00571EDB"/>
    <w:rsid w:val="00573527"/>
    <w:rsid w:val="005761CE"/>
    <w:rsid w:val="0057779B"/>
    <w:rsid w:val="005800D5"/>
    <w:rsid w:val="00585BBB"/>
    <w:rsid w:val="0058650C"/>
    <w:rsid w:val="00587B12"/>
    <w:rsid w:val="00590329"/>
    <w:rsid w:val="005959F0"/>
    <w:rsid w:val="005A5A02"/>
    <w:rsid w:val="005B3B30"/>
    <w:rsid w:val="005B5556"/>
    <w:rsid w:val="005C0D93"/>
    <w:rsid w:val="005C24F6"/>
    <w:rsid w:val="005D00D9"/>
    <w:rsid w:val="005D1143"/>
    <w:rsid w:val="005D1F06"/>
    <w:rsid w:val="005D3C76"/>
    <w:rsid w:val="005D6F89"/>
    <w:rsid w:val="005D787E"/>
    <w:rsid w:val="005E11ED"/>
    <w:rsid w:val="005E1C4D"/>
    <w:rsid w:val="005E2B2C"/>
    <w:rsid w:val="005F02DC"/>
    <w:rsid w:val="005F1C6F"/>
    <w:rsid w:val="005F2817"/>
    <w:rsid w:val="005F31A1"/>
    <w:rsid w:val="005F3ED5"/>
    <w:rsid w:val="005F4D64"/>
    <w:rsid w:val="005F519E"/>
    <w:rsid w:val="00600A45"/>
    <w:rsid w:val="006013E3"/>
    <w:rsid w:val="006028DA"/>
    <w:rsid w:val="00606014"/>
    <w:rsid w:val="006105A4"/>
    <w:rsid w:val="00611CB3"/>
    <w:rsid w:val="00621D30"/>
    <w:rsid w:val="00621FC3"/>
    <w:rsid w:val="00623ECB"/>
    <w:rsid w:val="006344A7"/>
    <w:rsid w:val="0063517B"/>
    <w:rsid w:val="0063690B"/>
    <w:rsid w:val="006402E6"/>
    <w:rsid w:val="00640AAD"/>
    <w:rsid w:val="006411DE"/>
    <w:rsid w:val="006417BC"/>
    <w:rsid w:val="00641D46"/>
    <w:rsid w:val="00643C0D"/>
    <w:rsid w:val="00645668"/>
    <w:rsid w:val="00647BB5"/>
    <w:rsid w:val="0065072E"/>
    <w:rsid w:val="00650D04"/>
    <w:rsid w:val="0065159C"/>
    <w:rsid w:val="00653AAD"/>
    <w:rsid w:val="00653C0A"/>
    <w:rsid w:val="00653E6E"/>
    <w:rsid w:val="00657480"/>
    <w:rsid w:val="00661D8B"/>
    <w:rsid w:val="00665A81"/>
    <w:rsid w:val="00666A1E"/>
    <w:rsid w:val="00667849"/>
    <w:rsid w:val="0067056B"/>
    <w:rsid w:val="00676AA2"/>
    <w:rsid w:val="0068197F"/>
    <w:rsid w:val="00683671"/>
    <w:rsid w:val="00683692"/>
    <w:rsid w:val="00683E2A"/>
    <w:rsid w:val="00685533"/>
    <w:rsid w:val="006935A8"/>
    <w:rsid w:val="006958E2"/>
    <w:rsid w:val="00697AA6"/>
    <w:rsid w:val="006A10AA"/>
    <w:rsid w:val="006A2D2E"/>
    <w:rsid w:val="006A4C06"/>
    <w:rsid w:val="006A5D35"/>
    <w:rsid w:val="006A71AF"/>
    <w:rsid w:val="006A795D"/>
    <w:rsid w:val="006A7EB2"/>
    <w:rsid w:val="006B1B2C"/>
    <w:rsid w:val="006C0F66"/>
    <w:rsid w:val="006C1025"/>
    <w:rsid w:val="006C22B5"/>
    <w:rsid w:val="006C2A01"/>
    <w:rsid w:val="006C65EC"/>
    <w:rsid w:val="006C6A6B"/>
    <w:rsid w:val="006D109D"/>
    <w:rsid w:val="006D1592"/>
    <w:rsid w:val="006D4A2F"/>
    <w:rsid w:val="006D5F43"/>
    <w:rsid w:val="006D6C64"/>
    <w:rsid w:val="006E0505"/>
    <w:rsid w:val="006E0BA6"/>
    <w:rsid w:val="006E0BDB"/>
    <w:rsid w:val="006E15D0"/>
    <w:rsid w:val="006E5460"/>
    <w:rsid w:val="006E5B9D"/>
    <w:rsid w:val="006E696E"/>
    <w:rsid w:val="006F00FF"/>
    <w:rsid w:val="006F2781"/>
    <w:rsid w:val="006F2B76"/>
    <w:rsid w:val="006F41B5"/>
    <w:rsid w:val="006F5111"/>
    <w:rsid w:val="006F558E"/>
    <w:rsid w:val="006F7051"/>
    <w:rsid w:val="00700A25"/>
    <w:rsid w:val="00705B49"/>
    <w:rsid w:val="00705CD6"/>
    <w:rsid w:val="00706D0E"/>
    <w:rsid w:val="00707402"/>
    <w:rsid w:val="007075A9"/>
    <w:rsid w:val="00707E7D"/>
    <w:rsid w:val="00710B94"/>
    <w:rsid w:val="0071129C"/>
    <w:rsid w:val="00711505"/>
    <w:rsid w:val="00711C3A"/>
    <w:rsid w:val="007120C9"/>
    <w:rsid w:val="00712B42"/>
    <w:rsid w:val="00714AE8"/>
    <w:rsid w:val="00714BC9"/>
    <w:rsid w:val="00714C5A"/>
    <w:rsid w:val="00717609"/>
    <w:rsid w:val="00720D8F"/>
    <w:rsid w:val="00721E41"/>
    <w:rsid w:val="00722050"/>
    <w:rsid w:val="00722790"/>
    <w:rsid w:val="007228DF"/>
    <w:rsid w:val="00722CEC"/>
    <w:rsid w:val="00722E49"/>
    <w:rsid w:val="007232F7"/>
    <w:rsid w:val="0072351A"/>
    <w:rsid w:val="00723FF0"/>
    <w:rsid w:val="00724C86"/>
    <w:rsid w:val="007308CA"/>
    <w:rsid w:val="0073420F"/>
    <w:rsid w:val="00734C61"/>
    <w:rsid w:val="00735097"/>
    <w:rsid w:val="00735370"/>
    <w:rsid w:val="00735E54"/>
    <w:rsid w:val="00737854"/>
    <w:rsid w:val="007409E0"/>
    <w:rsid w:val="00743A6B"/>
    <w:rsid w:val="00743F32"/>
    <w:rsid w:val="007447F1"/>
    <w:rsid w:val="00746AE1"/>
    <w:rsid w:val="00746F3A"/>
    <w:rsid w:val="0075486B"/>
    <w:rsid w:val="00754BE0"/>
    <w:rsid w:val="00754DEB"/>
    <w:rsid w:val="00756E39"/>
    <w:rsid w:val="007642F3"/>
    <w:rsid w:val="00764814"/>
    <w:rsid w:val="007653B8"/>
    <w:rsid w:val="00765FDF"/>
    <w:rsid w:val="007667A9"/>
    <w:rsid w:val="00767AEB"/>
    <w:rsid w:val="00771089"/>
    <w:rsid w:val="00771673"/>
    <w:rsid w:val="007734D5"/>
    <w:rsid w:val="00775AFB"/>
    <w:rsid w:val="00776AF6"/>
    <w:rsid w:val="007770F7"/>
    <w:rsid w:val="007777A6"/>
    <w:rsid w:val="00777F72"/>
    <w:rsid w:val="00780B3F"/>
    <w:rsid w:val="00781749"/>
    <w:rsid w:val="0078249F"/>
    <w:rsid w:val="0078265B"/>
    <w:rsid w:val="00785038"/>
    <w:rsid w:val="00785424"/>
    <w:rsid w:val="00785F63"/>
    <w:rsid w:val="00786398"/>
    <w:rsid w:val="00786523"/>
    <w:rsid w:val="007903F7"/>
    <w:rsid w:val="007907C0"/>
    <w:rsid w:val="00793A8E"/>
    <w:rsid w:val="007940A7"/>
    <w:rsid w:val="0079610A"/>
    <w:rsid w:val="0079643A"/>
    <w:rsid w:val="007A2F51"/>
    <w:rsid w:val="007A3285"/>
    <w:rsid w:val="007A38B0"/>
    <w:rsid w:val="007A3ABB"/>
    <w:rsid w:val="007A4E00"/>
    <w:rsid w:val="007A5452"/>
    <w:rsid w:val="007A5E1C"/>
    <w:rsid w:val="007A7187"/>
    <w:rsid w:val="007B0020"/>
    <w:rsid w:val="007B1EE1"/>
    <w:rsid w:val="007B7C6C"/>
    <w:rsid w:val="007C04F2"/>
    <w:rsid w:val="007C5625"/>
    <w:rsid w:val="007D0B2B"/>
    <w:rsid w:val="007D2135"/>
    <w:rsid w:val="007D2A8F"/>
    <w:rsid w:val="007D3783"/>
    <w:rsid w:val="007D4405"/>
    <w:rsid w:val="007D5B3A"/>
    <w:rsid w:val="007D6320"/>
    <w:rsid w:val="007E0847"/>
    <w:rsid w:val="007E183B"/>
    <w:rsid w:val="007E2838"/>
    <w:rsid w:val="007E34C6"/>
    <w:rsid w:val="007E6312"/>
    <w:rsid w:val="007E7656"/>
    <w:rsid w:val="007E7E59"/>
    <w:rsid w:val="007F040F"/>
    <w:rsid w:val="007F0965"/>
    <w:rsid w:val="007F2721"/>
    <w:rsid w:val="007F4D23"/>
    <w:rsid w:val="007F7651"/>
    <w:rsid w:val="007F799B"/>
    <w:rsid w:val="008001C8"/>
    <w:rsid w:val="00803086"/>
    <w:rsid w:val="00803658"/>
    <w:rsid w:val="008072E1"/>
    <w:rsid w:val="00810F4E"/>
    <w:rsid w:val="00812E32"/>
    <w:rsid w:val="00814C08"/>
    <w:rsid w:val="00814FB3"/>
    <w:rsid w:val="00815AC5"/>
    <w:rsid w:val="00816BF3"/>
    <w:rsid w:val="00820A10"/>
    <w:rsid w:val="00821214"/>
    <w:rsid w:val="00821EE2"/>
    <w:rsid w:val="008222B2"/>
    <w:rsid w:val="00822D6F"/>
    <w:rsid w:val="00822DD1"/>
    <w:rsid w:val="00822F30"/>
    <w:rsid w:val="00823036"/>
    <w:rsid w:val="00823CF0"/>
    <w:rsid w:val="0083025F"/>
    <w:rsid w:val="008316AF"/>
    <w:rsid w:val="00832452"/>
    <w:rsid w:val="00832458"/>
    <w:rsid w:val="0083372D"/>
    <w:rsid w:val="0083561D"/>
    <w:rsid w:val="008404EB"/>
    <w:rsid w:val="0084141B"/>
    <w:rsid w:val="00842220"/>
    <w:rsid w:val="00844DA2"/>
    <w:rsid w:val="00850F97"/>
    <w:rsid w:val="00854692"/>
    <w:rsid w:val="00855132"/>
    <w:rsid w:val="00860321"/>
    <w:rsid w:val="00862786"/>
    <w:rsid w:val="00862BAA"/>
    <w:rsid w:val="00862D11"/>
    <w:rsid w:val="00862DA3"/>
    <w:rsid w:val="00865231"/>
    <w:rsid w:val="00870B3B"/>
    <w:rsid w:val="008722DC"/>
    <w:rsid w:val="00873A0C"/>
    <w:rsid w:val="008742B5"/>
    <w:rsid w:val="0087506C"/>
    <w:rsid w:val="00877329"/>
    <w:rsid w:val="008779B7"/>
    <w:rsid w:val="00877FF5"/>
    <w:rsid w:val="008800A3"/>
    <w:rsid w:val="00881169"/>
    <w:rsid w:val="0088138F"/>
    <w:rsid w:val="008862C9"/>
    <w:rsid w:val="00887A7C"/>
    <w:rsid w:val="00894C43"/>
    <w:rsid w:val="00895B49"/>
    <w:rsid w:val="008A15B5"/>
    <w:rsid w:val="008A3EA6"/>
    <w:rsid w:val="008A3F65"/>
    <w:rsid w:val="008A4552"/>
    <w:rsid w:val="008A4BDF"/>
    <w:rsid w:val="008A4E1D"/>
    <w:rsid w:val="008A6717"/>
    <w:rsid w:val="008A6A97"/>
    <w:rsid w:val="008B1A39"/>
    <w:rsid w:val="008B29D1"/>
    <w:rsid w:val="008B39CA"/>
    <w:rsid w:val="008B3D35"/>
    <w:rsid w:val="008B4A6D"/>
    <w:rsid w:val="008B56D2"/>
    <w:rsid w:val="008B5AB5"/>
    <w:rsid w:val="008C12C4"/>
    <w:rsid w:val="008C161A"/>
    <w:rsid w:val="008C1752"/>
    <w:rsid w:val="008C396E"/>
    <w:rsid w:val="008C479A"/>
    <w:rsid w:val="008C5063"/>
    <w:rsid w:val="008C57AD"/>
    <w:rsid w:val="008D065B"/>
    <w:rsid w:val="008D1796"/>
    <w:rsid w:val="008D360E"/>
    <w:rsid w:val="008D57DE"/>
    <w:rsid w:val="008D5D80"/>
    <w:rsid w:val="008D782E"/>
    <w:rsid w:val="008E2C17"/>
    <w:rsid w:val="008E3C18"/>
    <w:rsid w:val="008E5439"/>
    <w:rsid w:val="008E5D7E"/>
    <w:rsid w:val="008F44EB"/>
    <w:rsid w:val="008F4982"/>
    <w:rsid w:val="0090008E"/>
    <w:rsid w:val="00904BAA"/>
    <w:rsid w:val="00905E53"/>
    <w:rsid w:val="0090621B"/>
    <w:rsid w:val="0091192F"/>
    <w:rsid w:val="00912D7E"/>
    <w:rsid w:val="00913060"/>
    <w:rsid w:val="0091735F"/>
    <w:rsid w:val="00920B29"/>
    <w:rsid w:val="009249D6"/>
    <w:rsid w:val="00925F8C"/>
    <w:rsid w:val="00926875"/>
    <w:rsid w:val="00930C5E"/>
    <w:rsid w:val="00934D8F"/>
    <w:rsid w:val="00935D08"/>
    <w:rsid w:val="00936B82"/>
    <w:rsid w:val="0094501D"/>
    <w:rsid w:val="00945DDF"/>
    <w:rsid w:val="00951C11"/>
    <w:rsid w:val="00952077"/>
    <w:rsid w:val="009540A0"/>
    <w:rsid w:val="009548AA"/>
    <w:rsid w:val="009558EB"/>
    <w:rsid w:val="00963EB1"/>
    <w:rsid w:val="00970EEB"/>
    <w:rsid w:val="00972AF1"/>
    <w:rsid w:val="00973792"/>
    <w:rsid w:val="009737D4"/>
    <w:rsid w:val="00975B08"/>
    <w:rsid w:val="00975F1E"/>
    <w:rsid w:val="0097729D"/>
    <w:rsid w:val="00980E9F"/>
    <w:rsid w:val="0098488E"/>
    <w:rsid w:val="00985041"/>
    <w:rsid w:val="00986F4E"/>
    <w:rsid w:val="009922A2"/>
    <w:rsid w:val="00995F1F"/>
    <w:rsid w:val="00997383"/>
    <w:rsid w:val="009A0E9F"/>
    <w:rsid w:val="009A233D"/>
    <w:rsid w:val="009A562F"/>
    <w:rsid w:val="009A7109"/>
    <w:rsid w:val="009A7BCB"/>
    <w:rsid w:val="009B1EB4"/>
    <w:rsid w:val="009B4F24"/>
    <w:rsid w:val="009B5B3F"/>
    <w:rsid w:val="009B5DA1"/>
    <w:rsid w:val="009B6FE6"/>
    <w:rsid w:val="009B6FEE"/>
    <w:rsid w:val="009C0A83"/>
    <w:rsid w:val="009C0C7E"/>
    <w:rsid w:val="009C119E"/>
    <w:rsid w:val="009C15F8"/>
    <w:rsid w:val="009C1F2A"/>
    <w:rsid w:val="009C3EE0"/>
    <w:rsid w:val="009C4A28"/>
    <w:rsid w:val="009C4C6F"/>
    <w:rsid w:val="009C58E7"/>
    <w:rsid w:val="009D0A8C"/>
    <w:rsid w:val="009D0F27"/>
    <w:rsid w:val="009D1908"/>
    <w:rsid w:val="009D2217"/>
    <w:rsid w:val="009D6DE7"/>
    <w:rsid w:val="009D77BC"/>
    <w:rsid w:val="009E01A5"/>
    <w:rsid w:val="009E130A"/>
    <w:rsid w:val="009E32C8"/>
    <w:rsid w:val="009E4086"/>
    <w:rsid w:val="009E45D2"/>
    <w:rsid w:val="009E4F70"/>
    <w:rsid w:val="009E5917"/>
    <w:rsid w:val="009F0040"/>
    <w:rsid w:val="009F0DC7"/>
    <w:rsid w:val="009F1212"/>
    <w:rsid w:val="009F1638"/>
    <w:rsid w:val="009F2555"/>
    <w:rsid w:val="009F5079"/>
    <w:rsid w:val="009F5739"/>
    <w:rsid w:val="00A002ED"/>
    <w:rsid w:val="00A00552"/>
    <w:rsid w:val="00A013D7"/>
    <w:rsid w:val="00A06A1F"/>
    <w:rsid w:val="00A0782A"/>
    <w:rsid w:val="00A07A0D"/>
    <w:rsid w:val="00A11296"/>
    <w:rsid w:val="00A13BB7"/>
    <w:rsid w:val="00A17740"/>
    <w:rsid w:val="00A20082"/>
    <w:rsid w:val="00A21061"/>
    <w:rsid w:val="00A22B9D"/>
    <w:rsid w:val="00A22CCA"/>
    <w:rsid w:val="00A23B83"/>
    <w:rsid w:val="00A24226"/>
    <w:rsid w:val="00A24B8D"/>
    <w:rsid w:val="00A258EE"/>
    <w:rsid w:val="00A3013E"/>
    <w:rsid w:val="00A31646"/>
    <w:rsid w:val="00A34757"/>
    <w:rsid w:val="00A35DF5"/>
    <w:rsid w:val="00A444BD"/>
    <w:rsid w:val="00A452B5"/>
    <w:rsid w:val="00A45F91"/>
    <w:rsid w:val="00A46349"/>
    <w:rsid w:val="00A51A30"/>
    <w:rsid w:val="00A60D58"/>
    <w:rsid w:val="00A615F4"/>
    <w:rsid w:val="00A6215D"/>
    <w:rsid w:val="00A62372"/>
    <w:rsid w:val="00A63662"/>
    <w:rsid w:val="00A63739"/>
    <w:rsid w:val="00A647B8"/>
    <w:rsid w:val="00A65DC6"/>
    <w:rsid w:val="00A669A1"/>
    <w:rsid w:val="00A66C42"/>
    <w:rsid w:val="00A7008A"/>
    <w:rsid w:val="00A709A3"/>
    <w:rsid w:val="00A71879"/>
    <w:rsid w:val="00A718C6"/>
    <w:rsid w:val="00A71D40"/>
    <w:rsid w:val="00A73FEA"/>
    <w:rsid w:val="00A753D7"/>
    <w:rsid w:val="00A75805"/>
    <w:rsid w:val="00A75832"/>
    <w:rsid w:val="00A76CB7"/>
    <w:rsid w:val="00A8004A"/>
    <w:rsid w:val="00A81763"/>
    <w:rsid w:val="00A8219D"/>
    <w:rsid w:val="00A821AD"/>
    <w:rsid w:val="00A82E88"/>
    <w:rsid w:val="00A836D9"/>
    <w:rsid w:val="00A866FF"/>
    <w:rsid w:val="00A87AC8"/>
    <w:rsid w:val="00A91768"/>
    <w:rsid w:val="00A93759"/>
    <w:rsid w:val="00A93C1D"/>
    <w:rsid w:val="00A97A49"/>
    <w:rsid w:val="00A97DBE"/>
    <w:rsid w:val="00AA0339"/>
    <w:rsid w:val="00AA738F"/>
    <w:rsid w:val="00AA75A3"/>
    <w:rsid w:val="00AB1361"/>
    <w:rsid w:val="00AB42F1"/>
    <w:rsid w:val="00AB48B9"/>
    <w:rsid w:val="00AB4BF0"/>
    <w:rsid w:val="00AB5552"/>
    <w:rsid w:val="00AB5D44"/>
    <w:rsid w:val="00AB6155"/>
    <w:rsid w:val="00AB7883"/>
    <w:rsid w:val="00AC2C40"/>
    <w:rsid w:val="00AC40EA"/>
    <w:rsid w:val="00AC51BC"/>
    <w:rsid w:val="00AC5F62"/>
    <w:rsid w:val="00AC6EEE"/>
    <w:rsid w:val="00AC7DF1"/>
    <w:rsid w:val="00AD1337"/>
    <w:rsid w:val="00AD47CB"/>
    <w:rsid w:val="00AD53A2"/>
    <w:rsid w:val="00AD5C75"/>
    <w:rsid w:val="00AD7BFF"/>
    <w:rsid w:val="00AE207F"/>
    <w:rsid w:val="00AE2B71"/>
    <w:rsid w:val="00AE4017"/>
    <w:rsid w:val="00AE4582"/>
    <w:rsid w:val="00AE6F15"/>
    <w:rsid w:val="00AE71DB"/>
    <w:rsid w:val="00AF19CD"/>
    <w:rsid w:val="00AF1AEE"/>
    <w:rsid w:val="00AF1D9C"/>
    <w:rsid w:val="00AF2846"/>
    <w:rsid w:val="00AF4D0B"/>
    <w:rsid w:val="00AF6563"/>
    <w:rsid w:val="00AF6CD1"/>
    <w:rsid w:val="00B0455D"/>
    <w:rsid w:val="00B04DFC"/>
    <w:rsid w:val="00B05B81"/>
    <w:rsid w:val="00B05E94"/>
    <w:rsid w:val="00B06208"/>
    <w:rsid w:val="00B062EB"/>
    <w:rsid w:val="00B13134"/>
    <w:rsid w:val="00B13339"/>
    <w:rsid w:val="00B16C43"/>
    <w:rsid w:val="00B20986"/>
    <w:rsid w:val="00B20BDE"/>
    <w:rsid w:val="00B23BD5"/>
    <w:rsid w:val="00B24F70"/>
    <w:rsid w:val="00B257D9"/>
    <w:rsid w:val="00B25FA5"/>
    <w:rsid w:val="00B303E7"/>
    <w:rsid w:val="00B33721"/>
    <w:rsid w:val="00B34638"/>
    <w:rsid w:val="00B351D9"/>
    <w:rsid w:val="00B358CB"/>
    <w:rsid w:val="00B35DAF"/>
    <w:rsid w:val="00B36931"/>
    <w:rsid w:val="00B376F5"/>
    <w:rsid w:val="00B40DEA"/>
    <w:rsid w:val="00B40E7B"/>
    <w:rsid w:val="00B40FF9"/>
    <w:rsid w:val="00B41986"/>
    <w:rsid w:val="00B44E58"/>
    <w:rsid w:val="00B45031"/>
    <w:rsid w:val="00B47F4D"/>
    <w:rsid w:val="00B515F6"/>
    <w:rsid w:val="00B5164E"/>
    <w:rsid w:val="00B54EB6"/>
    <w:rsid w:val="00B5599C"/>
    <w:rsid w:val="00B570A8"/>
    <w:rsid w:val="00B57479"/>
    <w:rsid w:val="00B61060"/>
    <w:rsid w:val="00B63503"/>
    <w:rsid w:val="00B63A62"/>
    <w:rsid w:val="00B64311"/>
    <w:rsid w:val="00B65FA1"/>
    <w:rsid w:val="00B669BA"/>
    <w:rsid w:val="00B66BED"/>
    <w:rsid w:val="00B70E31"/>
    <w:rsid w:val="00B716D7"/>
    <w:rsid w:val="00B76EDC"/>
    <w:rsid w:val="00B83CED"/>
    <w:rsid w:val="00B847FF"/>
    <w:rsid w:val="00B85EF8"/>
    <w:rsid w:val="00B92E93"/>
    <w:rsid w:val="00B93226"/>
    <w:rsid w:val="00B96B90"/>
    <w:rsid w:val="00B96BF3"/>
    <w:rsid w:val="00BA0F4B"/>
    <w:rsid w:val="00BA271D"/>
    <w:rsid w:val="00BA3EC7"/>
    <w:rsid w:val="00BA3FAE"/>
    <w:rsid w:val="00BA45F5"/>
    <w:rsid w:val="00BA4EDC"/>
    <w:rsid w:val="00BA5581"/>
    <w:rsid w:val="00BA6213"/>
    <w:rsid w:val="00BA6747"/>
    <w:rsid w:val="00BB0447"/>
    <w:rsid w:val="00BB0921"/>
    <w:rsid w:val="00BB1DE0"/>
    <w:rsid w:val="00BB1E11"/>
    <w:rsid w:val="00BB2C27"/>
    <w:rsid w:val="00BB52ED"/>
    <w:rsid w:val="00BC26A9"/>
    <w:rsid w:val="00BC3708"/>
    <w:rsid w:val="00BC491C"/>
    <w:rsid w:val="00BC5C2B"/>
    <w:rsid w:val="00BD1B57"/>
    <w:rsid w:val="00BD3308"/>
    <w:rsid w:val="00BD4D6E"/>
    <w:rsid w:val="00BD56A0"/>
    <w:rsid w:val="00BD6847"/>
    <w:rsid w:val="00BE016A"/>
    <w:rsid w:val="00BE10AF"/>
    <w:rsid w:val="00BE23A7"/>
    <w:rsid w:val="00BE4BA6"/>
    <w:rsid w:val="00BE6E76"/>
    <w:rsid w:val="00BF021D"/>
    <w:rsid w:val="00BF2226"/>
    <w:rsid w:val="00BF291E"/>
    <w:rsid w:val="00BF323A"/>
    <w:rsid w:val="00BF3A5B"/>
    <w:rsid w:val="00BF3AB5"/>
    <w:rsid w:val="00BF425D"/>
    <w:rsid w:val="00BF559D"/>
    <w:rsid w:val="00BF6BC4"/>
    <w:rsid w:val="00BF710D"/>
    <w:rsid w:val="00BF72F0"/>
    <w:rsid w:val="00BF741E"/>
    <w:rsid w:val="00C12202"/>
    <w:rsid w:val="00C13150"/>
    <w:rsid w:val="00C1445B"/>
    <w:rsid w:val="00C14DAA"/>
    <w:rsid w:val="00C14F2A"/>
    <w:rsid w:val="00C15F8D"/>
    <w:rsid w:val="00C161CF"/>
    <w:rsid w:val="00C165B4"/>
    <w:rsid w:val="00C21015"/>
    <w:rsid w:val="00C211C2"/>
    <w:rsid w:val="00C2238E"/>
    <w:rsid w:val="00C23D08"/>
    <w:rsid w:val="00C24712"/>
    <w:rsid w:val="00C317C9"/>
    <w:rsid w:val="00C3391E"/>
    <w:rsid w:val="00C33DAD"/>
    <w:rsid w:val="00C349B4"/>
    <w:rsid w:val="00C352C2"/>
    <w:rsid w:val="00C36B66"/>
    <w:rsid w:val="00C371A3"/>
    <w:rsid w:val="00C40067"/>
    <w:rsid w:val="00C40E88"/>
    <w:rsid w:val="00C419E7"/>
    <w:rsid w:val="00C42527"/>
    <w:rsid w:val="00C4733C"/>
    <w:rsid w:val="00C61B63"/>
    <w:rsid w:val="00C62960"/>
    <w:rsid w:val="00C62A11"/>
    <w:rsid w:val="00C64CE7"/>
    <w:rsid w:val="00C658CE"/>
    <w:rsid w:val="00C6690A"/>
    <w:rsid w:val="00C71CA8"/>
    <w:rsid w:val="00C72D1E"/>
    <w:rsid w:val="00C735C9"/>
    <w:rsid w:val="00C73787"/>
    <w:rsid w:val="00C80AE8"/>
    <w:rsid w:val="00C80F12"/>
    <w:rsid w:val="00C8108C"/>
    <w:rsid w:val="00C817CD"/>
    <w:rsid w:val="00C8281D"/>
    <w:rsid w:val="00C836BF"/>
    <w:rsid w:val="00C8517D"/>
    <w:rsid w:val="00C866EE"/>
    <w:rsid w:val="00C87578"/>
    <w:rsid w:val="00C90DE5"/>
    <w:rsid w:val="00C93307"/>
    <w:rsid w:val="00C9470B"/>
    <w:rsid w:val="00C95EA9"/>
    <w:rsid w:val="00C95F53"/>
    <w:rsid w:val="00C96634"/>
    <w:rsid w:val="00C9784D"/>
    <w:rsid w:val="00CA2132"/>
    <w:rsid w:val="00CA2698"/>
    <w:rsid w:val="00CA3A77"/>
    <w:rsid w:val="00CA4FE8"/>
    <w:rsid w:val="00CA5713"/>
    <w:rsid w:val="00CA78C2"/>
    <w:rsid w:val="00CB003B"/>
    <w:rsid w:val="00CB12D8"/>
    <w:rsid w:val="00CB1DAD"/>
    <w:rsid w:val="00CB2C99"/>
    <w:rsid w:val="00CB3662"/>
    <w:rsid w:val="00CB4351"/>
    <w:rsid w:val="00CB479E"/>
    <w:rsid w:val="00CB4FF8"/>
    <w:rsid w:val="00CB71A1"/>
    <w:rsid w:val="00CB7A17"/>
    <w:rsid w:val="00CB7C38"/>
    <w:rsid w:val="00CB7E3F"/>
    <w:rsid w:val="00CC000D"/>
    <w:rsid w:val="00CC107F"/>
    <w:rsid w:val="00CC2315"/>
    <w:rsid w:val="00CC3797"/>
    <w:rsid w:val="00CC394C"/>
    <w:rsid w:val="00CC4F43"/>
    <w:rsid w:val="00CC5DFF"/>
    <w:rsid w:val="00CC672A"/>
    <w:rsid w:val="00CD0D67"/>
    <w:rsid w:val="00CD4E5A"/>
    <w:rsid w:val="00CD6381"/>
    <w:rsid w:val="00CD76AF"/>
    <w:rsid w:val="00CE2353"/>
    <w:rsid w:val="00CE2D50"/>
    <w:rsid w:val="00CE5B1E"/>
    <w:rsid w:val="00CE5E9A"/>
    <w:rsid w:val="00CF073C"/>
    <w:rsid w:val="00CF085F"/>
    <w:rsid w:val="00CF3F4A"/>
    <w:rsid w:val="00CF62C2"/>
    <w:rsid w:val="00D002B0"/>
    <w:rsid w:val="00D00503"/>
    <w:rsid w:val="00D02A75"/>
    <w:rsid w:val="00D02B2E"/>
    <w:rsid w:val="00D03572"/>
    <w:rsid w:val="00D04262"/>
    <w:rsid w:val="00D048F2"/>
    <w:rsid w:val="00D04C2F"/>
    <w:rsid w:val="00D06775"/>
    <w:rsid w:val="00D06E55"/>
    <w:rsid w:val="00D0710C"/>
    <w:rsid w:val="00D071E9"/>
    <w:rsid w:val="00D07863"/>
    <w:rsid w:val="00D10492"/>
    <w:rsid w:val="00D10A94"/>
    <w:rsid w:val="00D20735"/>
    <w:rsid w:val="00D2263E"/>
    <w:rsid w:val="00D22D35"/>
    <w:rsid w:val="00D23F0F"/>
    <w:rsid w:val="00D24D7A"/>
    <w:rsid w:val="00D26527"/>
    <w:rsid w:val="00D34D2E"/>
    <w:rsid w:val="00D364D1"/>
    <w:rsid w:val="00D41369"/>
    <w:rsid w:val="00D47C2F"/>
    <w:rsid w:val="00D51988"/>
    <w:rsid w:val="00D52C98"/>
    <w:rsid w:val="00D54B75"/>
    <w:rsid w:val="00D55575"/>
    <w:rsid w:val="00D55CEC"/>
    <w:rsid w:val="00D57232"/>
    <w:rsid w:val="00D61D0D"/>
    <w:rsid w:val="00D62493"/>
    <w:rsid w:val="00D63076"/>
    <w:rsid w:val="00D6331D"/>
    <w:rsid w:val="00D75B84"/>
    <w:rsid w:val="00D804DA"/>
    <w:rsid w:val="00D85027"/>
    <w:rsid w:val="00D90915"/>
    <w:rsid w:val="00D9132D"/>
    <w:rsid w:val="00D92199"/>
    <w:rsid w:val="00D92A1F"/>
    <w:rsid w:val="00D92F0E"/>
    <w:rsid w:val="00D9329F"/>
    <w:rsid w:val="00D946E6"/>
    <w:rsid w:val="00D94C49"/>
    <w:rsid w:val="00D95BE2"/>
    <w:rsid w:val="00DA0607"/>
    <w:rsid w:val="00DA09F1"/>
    <w:rsid w:val="00DA11C5"/>
    <w:rsid w:val="00DA1248"/>
    <w:rsid w:val="00DA2702"/>
    <w:rsid w:val="00DB2225"/>
    <w:rsid w:val="00DB3156"/>
    <w:rsid w:val="00DB4A88"/>
    <w:rsid w:val="00DB6EAD"/>
    <w:rsid w:val="00DC07A5"/>
    <w:rsid w:val="00DC2FD5"/>
    <w:rsid w:val="00DC459D"/>
    <w:rsid w:val="00DC5831"/>
    <w:rsid w:val="00DD1038"/>
    <w:rsid w:val="00DD15F7"/>
    <w:rsid w:val="00DD16D7"/>
    <w:rsid w:val="00DD603B"/>
    <w:rsid w:val="00DD6A88"/>
    <w:rsid w:val="00DE0A0C"/>
    <w:rsid w:val="00DE128C"/>
    <w:rsid w:val="00DE22DF"/>
    <w:rsid w:val="00DE27F7"/>
    <w:rsid w:val="00DE304C"/>
    <w:rsid w:val="00DE395A"/>
    <w:rsid w:val="00DE73F4"/>
    <w:rsid w:val="00DE74E0"/>
    <w:rsid w:val="00DF15C1"/>
    <w:rsid w:val="00DF336A"/>
    <w:rsid w:val="00DF35BE"/>
    <w:rsid w:val="00DF5981"/>
    <w:rsid w:val="00DF6B69"/>
    <w:rsid w:val="00DF7797"/>
    <w:rsid w:val="00E00B87"/>
    <w:rsid w:val="00E016E8"/>
    <w:rsid w:val="00E022BD"/>
    <w:rsid w:val="00E12364"/>
    <w:rsid w:val="00E13EB7"/>
    <w:rsid w:val="00E2240B"/>
    <w:rsid w:val="00E24552"/>
    <w:rsid w:val="00E2547C"/>
    <w:rsid w:val="00E26489"/>
    <w:rsid w:val="00E32A33"/>
    <w:rsid w:val="00E35F43"/>
    <w:rsid w:val="00E35FED"/>
    <w:rsid w:val="00E36A12"/>
    <w:rsid w:val="00E40356"/>
    <w:rsid w:val="00E42CAA"/>
    <w:rsid w:val="00E44C74"/>
    <w:rsid w:val="00E45414"/>
    <w:rsid w:val="00E468F2"/>
    <w:rsid w:val="00E46EAF"/>
    <w:rsid w:val="00E53698"/>
    <w:rsid w:val="00E557EF"/>
    <w:rsid w:val="00E560F6"/>
    <w:rsid w:val="00E56324"/>
    <w:rsid w:val="00E575A3"/>
    <w:rsid w:val="00E57D65"/>
    <w:rsid w:val="00E57EF2"/>
    <w:rsid w:val="00E67015"/>
    <w:rsid w:val="00E7089C"/>
    <w:rsid w:val="00E744F3"/>
    <w:rsid w:val="00E75C26"/>
    <w:rsid w:val="00E76CA8"/>
    <w:rsid w:val="00E80815"/>
    <w:rsid w:val="00E821E2"/>
    <w:rsid w:val="00E855F0"/>
    <w:rsid w:val="00E8726A"/>
    <w:rsid w:val="00E879E7"/>
    <w:rsid w:val="00E95085"/>
    <w:rsid w:val="00E96539"/>
    <w:rsid w:val="00EA0F57"/>
    <w:rsid w:val="00EA1646"/>
    <w:rsid w:val="00EA1CD3"/>
    <w:rsid w:val="00EA3484"/>
    <w:rsid w:val="00EA3F1E"/>
    <w:rsid w:val="00EB4D04"/>
    <w:rsid w:val="00EB4F84"/>
    <w:rsid w:val="00EC3726"/>
    <w:rsid w:val="00ED00CD"/>
    <w:rsid w:val="00ED1CD3"/>
    <w:rsid w:val="00ED2407"/>
    <w:rsid w:val="00ED6426"/>
    <w:rsid w:val="00ED6CF9"/>
    <w:rsid w:val="00ED7156"/>
    <w:rsid w:val="00ED766C"/>
    <w:rsid w:val="00ED77C0"/>
    <w:rsid w:val="00EE03EE"/>
    <w:rsid w:val="00EE1479"/>
    <w:rsid w:val="00EE2388"/>
    <w:rsid w:val="00EE3A71"/>
    <w:rsid w:val="00EE5877"/>
    <w:rsid w:val="00EE717C"/>
    <w:rsid w:val="00EE7C19"/>
    <w:rsid w:val="00EE7C45"/>
    <w:rsid w:val="00EF0285"/>
    <w:rsid w:val="00EF16EB"/>
    <w:rsid w:val="00EF16F8"/>
    <w:rsid w:val="00EF318A"/>
    <w:rsid w:val="00EF3928"/>
    <w:rsid w:val="00EF49BC"/>
    <w:rsid w:val="00EF4ADB"/>
    <w:rsid w:val="00EF5428"/>
    <w:rsid w:val="00EF62D5"/>
    <w:rsid w:val="00EF62EB"/>
    <w:rsid w:val="00F00A66"/>
    <w:rsid w:val="00F037CF"/>
    <w:rsid w:val="00F0542F"/>
    <w:rsid w:val="00F05AE3"/>
    <w:rsid w:val="00F103A0"/>
    <w:rsid w:val="00F10C0E"/>
    <w:rsid w:val="00F10CE9"/>
    <w:rsid w:val="00F12750"/>
    <w:rsid w:val="00F13E32"/>
    <w:rsid w:val="00F15306"/>
    <w:rsid w:val="00F15658"/>
    <w:rsid w:val="00F23D4F"/>
    <w:rsid w:val="00F26DA8"/>
    <w:rsid w:val="00F27274"/>
    <w:rsid w:val="00F338EE"/>
    <w:rsid w:val="00F3572B"/>
    <w:rsid w:val="00F404D8"/>
    <w:rsid w:val="00F4119F"/>
    <w:rsid w:val="00F42A8F"/>
    <w:rsid w:val="00F42B84"/>
    <w:rsid w:val="00F42D6B"/>
    <w:rsid w:val="00F50B3A"/>
    <w:rsid w:val="00F50CE6"/>
    <w:rsid w:val="00F51136"/>
    <w:rsid w:val="00F52B1F"/>
    <w:rsid w:val="00F532F2"/>
    <w:rsid w:val="00F6077F"/>
    <w:rsid w:val="00F61B0C"/>
    <w:rsid w:val="00F66936"/>
    <w:rsid w:val="00F66CB4"/>
    <w:rsid w:val="00F67332"/>
    <w:rsid w:val="00F730F2"/>
    <w:rsid w:val="00F7344D"/>
    <w:rsid w:val="00F74A0F"/>
    <w:rsid w:val="00F74A75"/>
    <w:rsid w:val="00F759AC"/>
    <w:rsid w:val="00F75C78"/>
    <w:rsid w:val="00F805F9"/>
    <w:rsid w:val="00F80BB5"/>
    <w:rsid w:val="00F80C4C"/>
    <w:rsid w:val="00F812AD"/>
    <w:rsid w:val="00F84BD4"/>
    <w:rsid w:val="00F91F87"/>
    <w:rsid w:val="00F9484E"/>
    <w:rsid w:val="00F957C9"/>
    <w:rsid w:val="00F97355"/>
    <w:rsid w:val="00F973AA"/>
    <w:rsid w:val="00F97966"/>
    <w:rsid w:val="00FA0F54"/>
    <w:rsid w:val="00FA2741"/>
    <w:rsid w:val="00FB213A"/>
    <w:rsid w:val="00FB3806"/>
    <w:rsid w:val="00FB4180"/>
    <w:rsid w:val="00FB621A"/>
    <w:rsid w:val="00FB6913"/>
    <w:rsid w:val="00FB707C"/>
    <w:rsid w:val="00FC0611"/>
    <w:rsid w:val="00FC15F4"/>
    <w:rsid w:val="00FC35F0"/>
    <w:rsid w:val="00FC649D"/>
    <w:rsid w:val="00FC6ACA"/>
    <w:rsid w:val="00FC6B31"/>
    <w:rsid w:val="00FD0B23"/>
    <w:rsid w:val="00FD0C70"/>
    <w:rsid w:val="00FD3304"/>
    <w:rsid w:val="00FD3828"/>
    <w:rsid w:val="00FD3E26"/>
    <w:rsid w:val="00FD43E2"/>
    <w:rsid w:val="00FD4BC7"/>
    <w:rsid w:val="00FD6BD2"/>
    <w:rsid w:val="00FD6D41"/>
    <w:rsid w:val="00FE1007"/>
    <w:rsid w:val="00FE206B"/>
    <w:rsid w:val="00FE450F"/>
    <w:rsid w:val="00FE4A89"/>
    <w:rsid w:val="00FE753E"/>
    <w:rsid w:val="00FE7F57"/>
    <w:rsid w:val="00FF2E0E"/>
    <w:rsid w:val="00FF72F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4E29BD"/>
  <w15:chartTrackingRefBased/>
  <w15:docId w15:val="{60972D31-8792-4E91-9DA2-B3029D92E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288E"/>
    <w:pPr>
      <w:spacing w:line="360" w:lineRule="auto"/>
      <w:jc w:val="both"/>
    </w:pPr>
  </w:style>
  <w:style w:type="paragraph" w:styleId="Heading1">
    <w:name w:val="heading 1"/>
    <w:basedOn w:val="Normal"/>
    <w:next w:val="Normal"/>
    <w:link w:val="Heading1Char"/>
    <w:uiPriority w:val="9"/>
    <w:qFormat/>
    <w:rsid w:val="001A244F"/>
    <w:pPr>
      <w:keepNext/>
      <w:keepLines/>
      <w:spacing w:before="240" w:after="0"/>
      <w:outlineLvl w:val="0"/>
    </w:pPr>
    <w:rPr>
      <w:rFonts w:ascii="Bahnschrift Condensed" w:eastAsiaTheme="majorEastAsia" w:hAnsi="Bahnschrift Condensed" w:cstheme="majorBidi"/>
      <w:smallCaps/>
      <w:spacing w:val="40"/>
      <w:sz w:val="52"/>
      <w:szCs w:val="52"/>
    </w:rPr>
  </w:style>
  <w:style w:type="paragraph" w:styleId="Heading2">
    <w:name w:val="heading 2"/>
    <w:basedOn w:val="Heading1"/>
    <w:next w:val="Heading1"/>
    <w:link w:val="Heading2Char"/>
    <w:uiPriority w:val="9"/>
    <w:unhideWhenUsed/>
    <w:qFormat/>
    <w:rsid w:val="00B05E94"/>
    <w:pPr>
      <w:spacing w:before="40"/>
      <w:outlineLvl w:val="1"/>
    </w:pPr>
    <w:rPr>
      <w:sz w:val="32"/>
      <w:szCs w:val="26"/>
    </w:rPr>
  </w:style>
  <w:style w:type="paragraph" w:styleId="Heading3">
    <w:name w:val="heading 3"/>
    <w:basedOn w:val="Normal"/>
    <w:next w:val="Normal"/>
    <w:link w:val="Heading3Char"/>
    <w:uiPriority w:val="9"/>
    <w:unhideWhenUsed/>
    <w:qFormat/>
    <w:rsid w:val="00192A80"/>
    <w:pPr>
      <w:outlineLvl w:val="2"/>
    </w:pPr>
    <w:rPr>
      <w:rFonts w:ascii="Bahnschrift Condensed" w:eastAsiaTheme="majorEastAsia" w:hAnsi="Bahnschrift Condensed" w:cstheme="majorBidi"/>
      <w:smallCaps/>
      <w:spacing w:val="40"/>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2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2C17"/>
  </w:style>
  <w:style w:type="paragraph" w:styleId="Footer">
    <w:name w:val="footer"/>
    <w:basedOn w:val="Normal"/>
    <w:link w:val="FooterChar"/>
    <w:uiPriority w:val="99"/>
    <w:unhideWhenUsed/>
    <w:qFormat/>
    <w:rsid w:val="008E2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2C17"/>
  </w:style>
  <w:style w:type="character" w:styleId="PlaceholderText">
    <w:name w:val="Placeholder Text"/>
    <w:basedOn w:val="DefaultParagraphFont"/>
    <w:uiPriority w:val="99"/>
    <w:semiHidden/>
    <w:rsid w:val="008E2C17"/>
    <w:rPr>
      <w:color w:val="808080"/>
    </w:rPr>
  </w:style>
  <w:style w:type="paragraph" w:styleId="NoSpacing">
    <w:name w:val="No Spacing"/>
    <w:link w:val="NoSpacingChar"/>
    <w:uiPriority w:val="1"/>
    <w:qFormat/>
    <w:rsid w:val="00623ECB"/>
    <w:pPr>
      <w:spacing w:after="0" w:line="240" w:lineRule="auto"/>
    </w:pPr>
    <w:rPr>
      <w:rFonts w:eastAsiaTheme="minorEastAsia"/>
    </w:rPr>
  </w:style>
  <w:style w:type="character" w:customStyle="1" w:styleId="NoSpacingChar">
    <w:name w:val="No Spacing Char"/>
    <w:basedOn w:val="DefaultParagraphFont"/>
    <w:link w:val="NoSpacing"/>
    <w:uiPriority w:val="1"/>
    <w:rsid w:val="00623ECB"/>
    <w:rPr>
      <w:rFonts w:eastAsiaTheme="minorEastAsia"/>
    </w:rPr>
  </w:style>
  <w:style w:type="paragraph" w:styleId="Title">
    <w:name w:val="Title"/>
    <w:basedOn w:val="Normal"/>
    <w:next w:val="Normal"/>
    <w:link w:val="TitleChar"/>
    <w:uiPriority w:val="10"/>
    <w:qFormat/>
    <w:rsid w:val="00623E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3ECB"/>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4A01AE"/>
    <w:pPr>
      <w:tabs>
        <w:tab w:val="right" w:pos="9016"/>
      </w:tabs>
      <w:spacing w:before="120" w:after="120"/>
    </w:pPr>
    <w:rPr>
      <w:rFonts w:cstheme="minorHAnsi"/>
      <w:b/>
      <w:bCs/>
      <w:caps/>
      <w:sz w:val="20"/>
      <w:szCs w:val="20"/>
    </w:rPr>
  </w:style>
  <w:style w:type="paragraph" w:styleId="TOC2">
    <w:name w:val="toc 2"/>
    <w:basedOn w:val="Normal"/>
    <w:next w:val="Normal"/>
    <w:autoRedefine/>
    <w:uiPriority w:val="39"/>
    <w:unhideWhenUsed/>
    <w:rsid w:val="00282AA9"/>
    <w:pPr>
      <w:spacing w:after="0"/>
      <w:ind w:left="220"/>
    </w:pPr>
    <w:rPr>
      <w:rFonts w:cstheme="minorHAnsi"/>
      <w:smallCaps/>
      <w:sz w:val="20"/>
      <w:szCs w:val="20"/>
    </w:rPr>
  </w:style>
  <w:style w:type="paragraph" w:styleId="TOC3">
    <w:name w:val="toc 3"/>
    <w:basedOn w:val="Normal"/>
    <w:next w:val="Normal"/>
    <w:autoRedefine/>
    <w:uiPriority w:val="39"/>
    <w:unhideWhenUsed/>
    <w:rsid w:val="00282AA9"/>
    <w:pPr>
      <w:spacing w:after="0"/>
      <w:ind w:left="440"/>
    </w:pPr>
    <w:rPr>
      <w:rFonts w:cstheme="minorHAnsi"/>
      <w:i/>
      <w:iCs/>
      <w:sz w:val="20"/>
      <w:szCs w:val="20"/>
    </w:rPr>
  </w:style>
  <w:style w:type="paragraph" w:styleId="TOC4">
    <w:name w:val="toc 4"/>
    <w:basedOn w:val="Normal"/>
    <w:next w:val="Normal"/>
    <w:autoRedefine/>
    <w:uiPriority w:val="39"/>
    <w:unhideWhenUsed/>
    <w:rsid w:val="00282AA9"/>
    <w:pPr>
      <w:spacing w:after="0"/>
      <w:ind w:left="660"/>
    </w:pPr>
    <w:rPr>
      <w:rFonts w:cstheme="minorHAnsi"/>
      <w:sz w:val="18"/>
      <w:szCs w:val="18"/>
    </w:rPr>
  </w:style>
  <w:style w:type="paragraph" w:styleId="TOC5">
    <w:name w:val="toc 5"/>
    <w:basedOn w:val="Normal"/>
    <w:next w:val="Normal"/>
    <w:autoRedefine/>
    <w:uiPriority w:val="39"/>
    <w:unhideWhenUsed/>
    <w:rsid w:val="00282AA9"/>
    <w:pPr>
      <w:spacing w:after="0"/>
      <w:ind w:left="880"/>
    </w:pPr>
    <w:rPr>
      <w:rFonts w:cstheme="minorHAnsi"/>
      <w:sz w:val="18"/>
      <w:szCs w:val="18"/>
    </w:rPr>
  </w:style>
  <w:style w:type="paragraph" w:styleId="TOC6">
    <w:name w:val="toc 6"/>
    <w:basedOn w:val="Normal"/>
    <w:next w:val="Normal"/>
    <w:autoRedefine/>
    <w:uiPriority w:val="39"/>
    <w:unhideWhenUsed/>
    <w:rsid w:val="00282AA9"/>
    <w:pPr>
      <w:spacing w:after="0"/>
      <w:ind w:left="1100"/>
    </w:pPr>
    <w:rPr>
      <w:rFonts w:cstheme="minorHAnsi"/>
      <w:sz w:val="18"/>
      <w:szCs w:val="18"/>
    </w:rPr>
  </w:style>
  <w:style w:type="paragraph" w:styleId="TOC7">
    <w:name w:val="toc 7"/>
    <w:basedOn w:val="Normal"/>
    <w:next w:val="Normal"/>
    <w:autoRedefine/>
    <w:uiPriority w:val="39"/>
    <w:unhideWhenUsed/>
    <w:rsid w:val="00282AA9"/>
    <w:pPr>
      <w:spacing w:after="0"/>
      <w:ind w:left="1320"/>
    </w:pPr>
    <w:rPr>
      <w:rFonts w:cstheme="minorHAnsi"/>
      <w:sz w:val="18"/>
      <w:szCs w:val="18"/>
    </w:rPr>
  </w:style>
  <w:style w:type="paragraph" w:styleId="TOC8">
    <w:name w:val="toc 8"/>
    <w:basedOn w:val="Normal"/>
    <w:next w:val="Normal"/>
    <w:autoRedefine/>
    <w:uiPriority w:val="39"/>
    <w:unhideWhenUsed/>
    <w:rsid w:val="00282AA9"/>
    <w:pPr>
      <w:spacing w:after="0"/>
      <w:ind w:left="1540"/>
    </w:pPr>
    <w:rPr>
      <w:rFonts w:cstheme="minorHAnsi"/>
      <w:sz w:val="18"/>
      <w:szCs w:val="18"/>
    </w:rPr>
  </w:style>
  <w:style w:type="paragraph" w:styleId="TOC9">
    <w:name w:val="toc 9"/>
    <w:basedOn w:val="Normal"/>
    <w:next w:val="Normal"/>
    <w:autoRedefine/>
    <w:uiPriority w:val="39"/>
    <w:unhideWhenUsed/>
    <w:rsid w:val="00282AA9"/>
    <w:pPr>
      <w:spacing w:after="0"/>
      <w:ind w:left="1760"/>
    </w:pPr>
    <w:rPr>
      <w:rFonts w:cstheme="minorHAnsi"/>
      <w:sz w:val="18"/>
      <w:szCs w:val="18"/>
    </w:rPr>
  </w:style>
  <w:style w:type="character" w:customStyle="1" w:styleId="Heading1Char">
    <w:name w:val="Heading 1 Char"/>
    <w:basedOn w:val="DefaultParagraphFont"/>
    <w:link w:val="Heading1"/>
    <w:uiPriority w:val="9"/>
    <w:rsid w:val="001A244F"/>
    <w:rPr>
      <w:rFonts w:ascii="Bahnschrift Condensed" w:eastAsiaTheme="majorEastAsia" w:hAnsi="Bahnschrift Condensed" w:cstheme="majorBidi"/>
      <w:smallCaps/>
      <w:spacing w:val="40"/>
      <w:sz w:val="52"/>
      <w:szCs w:val="52"/>
    </w:rPr>
  </w:style>
  <w:style w:type="character" w:styleId="Hyperlink">
    <w:name w:val="Hyperlink"/>
    <w:basedOn w:val="DefaultParagraphFont"/>
    <w:uiPriority w:val="99"/>
    <w:unhideWhenUsed/>
    <w:rsid w:val="001A244F"/>
    <w:rPr>
      <w:color w:val="6B9F25" w:themeColor="hyperlink"/>
      <w:u w:val="single"/>
    </w:rPr>
  </w:style>
  <w:style w:type="character" w:styleId="UnresolvedMention">
    <w:name w:val="Unresolved Mention"/>
    <w:basedOn w:val="DefaultParagraphFont"/>
    <w:uiPriority w:val="99"/>
    <w:semiHidden/>
    <w:unhideWhenUsed/>
    <w:rsid w:val="001A244F"/>
    <w:rPr>
      <w:color w:val="605E5C"/>
      <w:shd w:val="clear" w:color="auto" w:fill="E1DFDD"/>
    </w:rPr>
  </w:style>
  <w:style w:type="character" w:customStyle="1" w:styleId="Heading2Char">
    <w:name w:val="Heading 2 Char"/>
    <w:basedOn w:val="DefaultParagraphFont"/>
    <w:link w:val="Heading2"/>
    <w:uiPriority w:val="9"/>
    <w:rsid w:val="00B05E94"/>
    <w:rPr>
      <w:rFonts w:ascii="Bahnschrift Condensed" w:eastAsiaTheme="majorEastAsia" w:hAnsi="Bahnschrift Condensed" w:cstheme="majorBidi"/>
      <w:smallCaps/>
      <w:spacing w:val="40"/>
      <w:sz w:val="32"/>
      <w:szCs w:val="26"/>
    </w:rPr>
  </w:style>
  <w:style w:type="paragraph" w:styleId="ListParagraph">
    <w:name w:val="List Paragraph"/>
    <w:basedOn w:val="Normal"/>
    <w:uiPriority w:val="34"/>
    <w:qFormat/>
    <w:rsid w:val="00B05E94"/>
    <w:pPr>
      <w:ind w:left="720"/>
      <w:contextualSpacing/>
    </w:pPr>
  </w:style>
  <w:style w:type="paragraph" w:styleId="BalloonText">
    <w:name w:val="Balloon Text"/>
    <w:basedOn w:val="Normal"/>
    <w:link w:val="BalloonTextChar"/>
    <w:uiPriority w:val="99"/>
    <w:semiHidden/>
    <w:unhideWhenUsed/>
    <w:rsid w:val="00B05E9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5E94"/>
    <w:rPr>
      <w:rFonts w:ascii="Segoe UI" w:hAnsi="Segoe UI" w:cs="Segoe UI"/>
      <w:sz w:val="18"/>
      <w:szCs w:val="18"/>
    </w:rPr>
  </w:style>
  <w:style w:type="character" w:customStyle="1" w:styleId="Heading3Char">
    <w:name w:val="Heading 3 Char"/>
    <w:basedOn w:val="DefaultParagraphFont"/>
    <w:link w:val="Heading3"/>
    <w:uiPriority w:val="9"/>
    <w:rsid w:val="00192A80"/>
    <w:rPr>
      <w:rFonts w:ascii="Bahnschrift Condensed" w:eastAsiaTheme="majorEastAsia" w:hAnsi="Bahnschrift Condensed" w:cstheme="majorBidi"/>
      <w:smallCaps/>
      <w:spacing w:val="40"/>
      <w:sz w:val="28"/>
      <w:szCs w:val="26"/>
    </w:rPr>
  </w:style>
  <w:style w:type="character" w:styleId="FollowedHyperlink">
    <w:name w:val="FollowedHyperlink"/>
    <w:basedOn w:val="DefaultParagraphFont"/>
    <w:uiPriority w:val="99"/>
    <w:semiHidden/>
    <w:unhideWhenUsed/>
    <w:rsid w:val="003F6D6B"/>
    <w:rPr>
      <w:color w:val="9F6715" w:themeColor="followedHyperlink"/>
      <w:u w:val="single"/>
    </w:rPr>
  </w:style>
  <w:style w:type="paragraph" w:styleId="Revision">
    <w:name w:val="Revision"/>
    <w:hidden/>
    <w:uiPriority w:val="99"/>
    <w:semiHidden/>
    <w:rsid w:val="00316D2C"/>
    <w:pPr>
      <w:spacing w:after="0" w:line="240" w:lineRule="auto"/>
    </w:pPr>
  </w:style>
  <w:style w:type="table" w:styleId="TableGrid">
    <w:name w:val="Table Grid"/>
    <w:basedOn w:val="TableNormal"/>
    <w:uiPriority w:val="39"/>
    <w:rsid w:val="004A01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482F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4">
    <w:name w:val="Grid Table 3 Accent 4"/>
    <w:basedOn w:val="TableNormal"/>
    <w:uiPriority w:val="48"/>
    <w:rsid w:val="00482F0F"/>
    <w:pPr>
      <w:spacing w:after="0" w:line="240" w:lineRule="auto"/>
    </w:pPr>
    <w:tblPr>
      <w:tblStyleRowBandSize w:val="1"/>
      <w:tblStyleColBandSize w:val="1"/>
      <w:tblBorders>
        <w:top w:val="single" w:sz="4" w:space="0" w:color="AFB9BB" w:themeColor="accent4" w:themeTint="99"/>
        <w:left w:val="single" w:sz="4" w:space="0" w:color="AFB9BB" w:themeColor="accent4" w:themeTint="99"/>
        <w:bottom w:val="single" w:sz="4" w:space="0" w:color="AFB9BB" w:themeColor="accent4" w:themeTint="99"/>
        <w:right w:val="single" w:sz="4" w:space="0" w:color="AFB9BB" w:themeColor="accent4" w:themeTint="99"/>
        <w:insideH w:val="single" w:sz="4" w:space="0" w:color="AFB9BB" w:themeColor="accent4" w:themeTint="99"/>
        <w:insideV w:val="single" w:sz="4" w:space="0" w:color="AFB9B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7E8" w:themeFill="accent4" w:themeFillTint="33"/>
      </w:tcPr>
    </w:tblStylePr>
    <w:tblStylePr w:type="band1Horz">
      <w:tblPr/>
      <w:tcPr>
        <w:shd w:val="clear" w:color="auto" w:fill="E4E7E8" w:themeFill="accent4" w:themeFillTint="33"/>
      </w:tcPr>
    </w:tblStylePr>
    <w:tblStylePr w:type="neCell">
      <w:tblPr/>
      <w:tcPr>
        <w:tcBorders>
          <w:bottom w:val="single" w:sz="4" w:space="0" w:color="AFB9BB" w:themeColor="accent4" w:themeTint="99"/>
        </w:tcBorders>
      </w:tcPr>
    </w:tblStylePr>
    <w:tblStylePr w:type="nwCell">
      <w:tblPr/>
      <w:tcPr>
        <w:tcBorders>
          <w:bottom w:val="single" w:sz="4" w:space="0" w:color="AFB9BB" w:themeColor="accent4" w:themeTint="99"/>
        </w:tcBorders>
      </w:tcPr>
    </w:tblStylePr>
    <w:tblStylePr w:type="seCell">
      <w:tblPr/>
      <w:tcPr>
        <w:tcBorders>
          <w:top w:val="single" w:sz="4" w:space="0" w:color="AFB9BB" w:themeColor="accent4" w:themeTint="99"/>
        </w:tcBorders>
      </w:tcPr>
    </w:tblStylePr>
    <w:tblStylePr w:type="swCell">
      <w:tblPr/>
      <w:tcPr>
        <w:tcBorders>
          <w:top w:val="single" w:sz="4" w:space="0" w:color="AFB9BB" w:themeColor="accent4" w:themeTint="99"/>
        </w:tcBorders>
      </w:tcPr>
    </w:tblStylePr>
  </w:style>
  <w:style w:type="table" w:styleId="ListTable4">
    <w:name w:val="List Table 4"/>
    <w:basedOn w:val="TableNormal"/>
    <w:uiPriority w:val="49"/>
    <w:rsid w:val="00482F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0F772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7272">
      <w:bodyDiv w:val="1"/>
      <w:marLeft w:val="0"/>
      <w:marRight w:val="0"/>
      <w:marTop w:val="0"/>
      <w:marBottom w:val="0"/>
      <w:divBdr>
        <w:top w:val="none" w:sz="0" w:space="0" w:color="auto"/>
        <w:left w:val="none" w:sz="0" w:space="0" w:color="auto"/>
        <w:bottom w:val="none" w:sz="0" w:space="0" w:color="auto"/>
        <w:right w:val="none" w:sz="0" w:space="0" w:color="auto"/>
      </w:divBdr>
      <w:divsChild>
        <w:div w:id="967197707">
          <w:marLeft w:val="0"/>
          <w:marRight w:val="0"/>
          <w:marTop w:val="0"/>
          <w:marBottom w:val="0"/>
          <w:divBdr>
            <w:top w:val="none" w:sz="0" w:space="0" w:color="auto"/>
            <w:left w:val="none" w:sz="0" w:space="0" w:color="auto"/>
            <w:bottom w:val="none" w:sz="0" w:space="0" w:color="auto"/>
            <w:right w:val="none" w:sz="0" w:space="0" w:color="auto"/>
          </w:divBdr>
          <w:divsChild>
            <w:div w:id="35858968">
              <w:marLeft w:val="0"/>
              <w:marRight w:val="0"/>
              <w:marTop w:val="0"/>
              <w:marBottom w:val="0"/>
              <w:divBdr>
                <w:top w:val="none" w:sz="0" w:space="0" w:color="auto"/>
                <w:left w:val="none" w:sz="0" w:space="0" w:color="auto"/>
                <w:bottom w:val="none" w:sz="0" w:space="0" w:color="auto"/>
                <w:right w:val="none" w:sz="0" w:space="0" w:color="auto"/>
              </w:divBdr>
            </w:div>
            <w:div w:id="1743137676">
              <w:marLeft w:val="0"/>
              <w:marRight w:val="0"/>
              <w:marTop w:val="0"/>
              <w:marBottom w:val="0"/>
              <w:divBdr>
                <w:top w:val="none" w:sz="0" w:space="0" w:color="auto"/>
                <w:left w:val="none" w:sz="0" w:space="0" w:color="auto"/>
                <w:bottom w:val="none" w:sz="0" w:space="0" w:color="auto"/>
                <w:right w:val="none" w:sz="0" w:space="0" w:color="auto"/>
              </w:divBdr>
            </w:div>
            <w:div w:id="90060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50">
      <w:bodyDiv w:val="1"/>
      <w:marLeft w:val="0"/>
      <w:marRight w:val="0"/>
      <w:marTop w:val="0"/>
      <w:marBottom w:val="0"/>
      <w:divBdr>
        <w:top w:val="none" w:sz="0" w:space="0" w:color="auto"/>
        <w:left w:val="none" w:sz="0" w:space="0" w:color="auto"/>
        <w:bottom w:val="none" w:sz="0" w:space="0" w:color="auto"/>
        <w:right w:val="none" w:sz="0" w:space="0" w:color="auto"/>
      </w:divBdr>
      <w:divsChild>
        <w:div w:id="1512069246">
          <w:marLeft w:val="0"/>
          <w:marRight w:val="0"/>
          <w:marTop w:val="0"/>
          <w:marBottom w:val="0"/>
          <w:divBdr>
            <w:top w:val="none" w:sz="0" w:space="0" w:color="auto"/>
            <w:left w:val="none" w:sz="0" w:space="0" w:color="auto"/>
            <w:bottom w:val="none" w:sz="0" w:space="0" w:color="auto"/>
            <w:right w:val="none" w:sz="0" w:space="0" w:color="auto"/>
          </w:divBdr>
          <w:divsChild>
            <w:div w:id="150393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5759">
      <w:bodyDiv w:val="1"/>
      <w:marLeft w:val="0"/>
      <w:marRight w:val="0"/>
      <w:marTop w:val="0"/>
      <w:marBottom w:val="0"/>
      <w:divBdr>
        <w:top w:val="none" w:sz="0" w:space="0" w:color="auto"/>
        <w:left w:val="none" w:sz="0" w:space="0" w:color="auto"/>
        <w:bottom w:val="none" w:sz="0" w:space="0" w:color="auto"/>
        <w:right w:val="none" w:sz="0" w:space="0" w:color="auto"/>
      </w:divBdr>
      <w:divsChild>
        <w:div w:id="1485663837">
          <w:marLeft w:val="0"/>
          <w:marRight w:val="0"/>
          <w:marTop w:val="0"/>
          <w:marBottom w:val="0"/>
          <w:divBdr>
            <w:top w:val="none" w:sz="0" w:space="0" w:color="auto"/>
            <w:left w:val="none" w:sz="0" w:space="0" w:color="auto"/>
            <w:bottom w:val="none" w:sz="0" w:space="0" w:color="auto"/>
            <w:right w:val="none" w:sz="0" w:space="0" w:color="auto"/>
          </w:divBdr>
          <w:divsChild>
            <w:div w:id="1763140217">
              <w:marLeft w:val="0"/>
              <w:marRight w:val="0"/>
              <w:marTop w:val="0"/>
              <w:marBottom w:val="0"/>
              <w:divBdr>
                <w:top w:val="none" w:sz="0" w:space="0" w:color="auto"/>
                <w:left w:val="none" w:sz="0" w:space="0" w:color="auto"/>
                <w:bottom w:val="none" w:sz="0" w:space="0" w:color="auto"/>
                <w:right w:val="none" w:sz="0" w:space="0" w:color="auto"/>
              </w:divBdr>
            </w:div>
            <w:div w:id="1541672759">
              <w:marLeft w:val="0"/>
              <w:marRight w:val="0"/>
              <w:marTop w:val="0"/>
              <w:marBottom w:val="0"/>
              <w:divBdr>
                <w:top w:val="none" w:sz="0" w:space="0" w:color="auto"/>
                <w:left w:val="none" w:sz="0" w:space="0" w:color="auto"/>
                <w:bottom w:val="none" w:sz="0" w:space="0" w:color="auto"/>
                <w:right w:val="none" w:sz="0" w:space="0" w:color="auto"/>
              </w:divBdr>
            </w:div>
            <w:div w:id="1030489779">
              <w:marLeft w:val="0"/>
              <w:marRight w:val="0"/>
              <w:marTop w:val="0"/>
              <w:marBottom w:val="0"/>
              <w:divBdr>
                <w:top w:val="none" w:sz="0" w:space="0" w:color="auto"/>
                <w:left w:val="none" w:sz="0" w:space="0" w:color="auto"/>
                <w:bottom w:val="none" w:sz="0" w:space="0" w:color="auto"/>
                <w:right w:val="none" w:sz="0" w:space="0" w:color="auto"/>
              </w:divBdr>
            </w:div>
            <w:div w:id="366104346">
              <w:marLeft w:val="0"/>
              <w:marRight w:val="0"/>
              <w:marTop w:val="0"/>
              <w:marBottom w:val="0"/>
              <w:divBdr>
                <w:top w:val="none" w:sz="0" w:space="0" w:color="auto"/>
                <w:left w:val="none" w:sz="0" w:space="0" w:color="auto"/>
                <w:bottom w:val="none" w:sz="0" w:space="0" w:color="auto"/>
                <w:right w:val="none" w:sz="0" w:space="0" w:color="auto"/>
              </w:divBdr>
            </w:div>
            <w:div w:id="914389041">
              <w:marLeft w:val="0"/>
              <w:marRight w:val="0"/>
              <w:marTop w:val="0"/>
              <w:marBottom w:val="0"/>
              <w:divBdr>
                <w:top w:val="none" w:sz="0" w:space="0" w:color="auto"/>
                <w:left w:val="none" w:sz="0" w:space="0" w:color="auto"/>
                <w:bottom w:val="none" w:sz="0" w:space="0" w:color="auto"/>
                <w:right w:val="none" w:sz="0" w:space="0" w:color="auto"/>
              </w:divBdr>
            </w:div>
            <w:div w:id="149100853">
              <w:marLeft w:val="0"/>
              <w:marRight w:val="0"/>
              <w:marTop w:val="0"/>
              <w:marBottom w:val="0"/>
              <w:divBdr>
                <w:top w:val="none" w:sz="0" w:space="0" w:color="auto"/>
                <w:left w:val="none" w:sz="0" w:space="0" w:color="auto"/>
                <w:bottom w:val="none" w:sz="0" w:space="0" w:color="auto"/>
                <w:right w:val="none" w:sz="0" w:space="0" w:color="auto"/>
              </w:divBdr>
            </w:div>
            <w:div w:id="634793018">
              <w:marLeft w:val="0"/>
              <w:marRight w:val="0"/>
              <w:marTop w:val="0"/>
              <w:marBottom w:val="0"/>
              <w:divBdr>
                <w:top w:val="none" w:sz="0" w:space="0" w:color="auto"/>
                <w:left w:val="none" w:sz="0" w:space="0" w:color="auto"/>
                <w:bottom w:val="none" w:sz="0" w:space="0" w:color="auto"/>
                <w:right w:val="none" w:sz="0" w:space="0" w:color="auto"/>
              </w:divBdr>
            </w:div>
            <w:div w:id="845707526">
              <w:marLeft w:val="0"/>
              <w:marRight w:val="0"/>
              <w:marTop w:val="0"/>
              <w:marBottom w:val="0"/>
              <w:divBdr>
                <w:top w:val="none" w:sz="0" w:space="0" w:color="auto"/>
                <w:left w:val="none" w:sz="0" w:space="0" w:color="auto"/>
                <w:bottom w:val="none" w:sz="0" w:space="0" w:color="auto"/>
                <w:right w:val="none" w:sz="0" w:space="0" w:color="auto"/>
              </w:divBdr>
            </w:div>
            <w:div w:id="117644932">
              <w:marLeft w:val="0"/>
              <w:marRight w:val="0"/>
              <w:marTop w:val="0"/>
              <w:marBottom w:val="0"/>
              <w:divBdr>
                <w:top w:val="none" w:sz="0" w:space="0" w:color="auto"/>
                <w:left w:val="none" w:sz="0" w:space="0" w:color="auto"/>
                <w:bottom w:val="none" w:sz="0" w:space="0" w:color="auto"/>
                <w:right w:val="none" w:sz="0" w:space="0" w:color="auto"/>
              </w:divBdr>
            </w:div>
            <w:div w:id="980697338">
              <w:marLeft w:val="0"/>
              <w:marRight w:val="0"/>
              <w:marTop w:val="0"/>
              <w:marBottom w:val="0"/>
              <w:divBdr>
                <w:top w:val="none" w:sz="0" w:space="0" w:color="auto"/>
                <w:left w:val="none" w:sz="0" w:space="0" w:color="auto"/>
                <w:bottom w:val="none" w:sz="0" w:space="0" w:color="auto"/>
                <w:right w:val="none" w:sz="0" w:space="0" w:color="auto"/>
              </w:divBdr>
            </w:div>
            <w:div w:id="1586258326">
              <w:marLeft w:val="0"/>
              <w:marRight w:val="0"/>
              <w:marTop w:val="0"/>
              <w:marBottom w:val="0"/>
              <w:divBdr>
                <w:top w:val="none" w:sz="0" w:space="0" w:color="auto"/>
                <w:left w:val="none" w:sz="0" w:space="0" w:color="auto"/>
                <w:bottom w:val="none" w:sz="0" w:space="0" w:color="auto"/>
                <w:right w:val="none" w:sz="0" w:space="0" w:color="auto"/>
              </w:divBdr>
            </w:div>
            <w:div w:id="166666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475">
      <w:bodyDiv w:val="1"/>
      <w:marLeft w:val="0"/>
      <w:marRight w:val="0"/>
      <w:marTop w:val="0"/>
      <w:marBottom w:val="0"/>
      <w:divBdr>
        <w:top w:val="none" w:sz="0" w:space="0" w:color="auto"/>
        <w:left w:val="none" w:sz="0" w:space="0" w:color="auto"/>
        <w:bottom w:val="none" w:sz="0" w:space="0" w:color="auto"/>
        <w:right w:val="none" w:sz="0" w:space="0" w:color="auto"/>
      </w:divBdr>
      <w:divsChild>
        <w:div w:id="1500920859">
          <w:marLeft w:val="0"/>
          <w:marRight w:val="0"/>
          <w:marTop w:val="0"/>
          <w:marBottom w:val="0"/>
          <w:divBdr>
            <w:top w:val="none" w:sz="0" w:space="0" w:color="auto"/>
            <w:left w:val="none" w:sz="0" w:space="0" w:color="auto"/>
            <w:bottom w:val="none" w:sz="0" w:space="0" w:color="auto"/>
            <w:right w:val="none" w:sz="0" w:space="0" w:color="auto"/>
          </w:divBdr>
          <w:divsChild>
            <w:div w:id="332880035">
              <w:marLeft w:val="0"/>
              <w:marRight w:val="0"/>
              <w:marTop w:val="0"/>
              <w:marBottom w:val="0"/>
              <w:divBdr>
                <w:top w:val="none" w:sz="0" w:space="0" w:color="auto"/>
                <w:left w:val="none" w:sz="0" w:space="0" w:color="auto"/>
                <w:bottom w:val="none" w:sz="0" w:space="0" w:color="auto"/>
                <w:right w:val="none" w:sz="0" w:space="0" w:color="auto"/>
              </w:divBdr>
            </w:div>
            <w:div w:id="34045210">
              <w:marLeft w:val="0"/>
              <w:marRight w:val="0"/>
              <w:marTop w:val="0"/>
              <w:marBottom w:val="0"/>
              <w:divBdr>
                <w:top w:val="none" w:sz="0" w:space="0" w:color="auto"/>
                <w:left w:val="none" w:sz="0" w:space="0" w:color="auto"/>
                <w:bottom w:val="none" w:sz="0" w:space="0" w:color="auto"/>
                <w:right w:val="none" w:sz="0" w:space="0" w:color="auto"/>
              </w:divBdr>
            </w:div>
            <w:div w:id="1899439752">
              <w:marLeft w:val="0"/>
              <w:marRight w:val="0"/>
              <w:marTop w:val="0"/>
              <w:marBottom w:val="0"/>
              <w:divBdr>
                <w:top w:val="none" w:sz="0" w:space="0" w:color="auto"/>
                <w:left w:val="none" w:sz="0" w:space="0" w:color="auto"/>
                <w:bottom w:val="none" w:sz="0" w:space="0" w:color="auto"/>
                <w:right w:val="none" w:sz="0" w:space="0" w:color="auto"/>
              </w:divBdr>
            </w:div>
            <w:div w:id="1399784450">
              <w:marLeft w:val="0"/>
              <w:marRight w:val="0"/>
              <w:marTop w:val="0"/>
              <w:marBottom w:val="0"/>
              <w:divBdr>
                <w:top w:val="none" w:sz="0" w:space="0" w:color="auto"/>
                <w:left w:val="none" w:sz="0" w:space="0" w:color="auto"/>
                <w:bottom w:val="none" w:sz="0" w:space="0" w:color="auto"/>
                <w:right w:val="none" w:sz="0" w:space="0" w:color="auto"/>
              </w:divBdr>
            </w:div>
            <w:div w:id="1283852218">
              <w:marLeft w:val="0"/>
              <w:marRight w:val="0"/>
              <w:marTop w:val="0"/>
              <w:marBottom w:val="0"/>
              <w:divBdr>
                <w:top w:val="none" w:sz="0" w:space="0" w:color="auto"/>
                <w:left w:val="none" w:sz="0" w:space="0" w:color="auto"/>
                <w:bottom w:val="none" w:sz="0" w:space="0" w:color="auto"/>
                <w:right w:val="none" w:sz="0" w:space="0" w:color="auto"/>
              </w:divBdr>
            </w:div>
            <w:div w:id="1871913535">
              <w:marLeft w:val="0"/>
              <w:marRight w:val="0"/>
              <w:marTop w:val="0"/>
              <w:marBottom w:val="0"/>
              <w:divBdr>
                <w:top w:val="none" w:sz="0" w:space="0" w:color="auto"/>
                <w:left w:val="none" w:sz="0" w:space="0" w:color="auto"/>
                <w:bottom w:val="none" w:sz="0" w:space="0" w:color="auto"/>
                <w:right w:val="none" w:sz="0" w:space="0" w:color="auto"/>
              </w:divBdr>
            </w:div>
            <w:div w:id="130162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4418">
      <w:bodyDiv w:val="1"/>
      <w:marLeft w:val="0"/>
      <w:marRight w:val="0"/>
      <w:marTop w:val="0"/>
      <w:marBottom w:val="0"/>
      <w:divBdr>
        <w:top w:val="none" w:sz="0" w:space="0" w:color="auto"/>
        <w:left w:val="none" w:sz="0" w:space="0" w:color="auto"/>
        <w:bottom w:val="none" w:sz="0" w:space="0" w:color="auto"/>
        <w:right w:val="none" w:sz="0" w:space="0" w:color="auto"/>
      </w:divBdr>
      <w:divsChild>
        <w:div w:id="1716275515">
          <w:marLeft w:val="0"/>
          <w:marRight w:val="0"/>
          <w:marTop w:val="0"/>
          <w:marBottom w:val="0"/>
          <w:divBdr>
            <w:top w:val="none" w:sz="0" w:space="0" w:color="auto"/>
            <w:left w:val="none" w:sz="0" w:space="0" w:color="auto"/>
            <w:bottom w:val="none" w:sz="0" w:space="0" w:color="auto"/>
            <w:right w:val="none" w:sz="0" w:space="0" w:color="auto"/>
          </w:divBdr>
          <w:divsChild>
            <w:div w:id="1400053282">
              <w:marLeft w:val="0"/>
              <w:marRight w:val="0"/>
              <w:marTop w:val="0"/>
              <w:marBottom w:val="0"/>
              <w:divBdr>
                <w:top w:val="none" w:sz="0" w:space="0" w:color="auto"/>
                <w:left w:val="none" w:sz="0" w:space="0" w:color="auto"/>
                <w:bottom w:val="none" w:sz="0" w:space="0" w:color="auto"/>
                <w:right w:val="none" w:sz="0" w:space="0" w:color="auto"/>
              </w:divBdr>
            </w:div>
            <w:div w:id="565337348">
              <w:marLeft w:val="0"/>
              <w:marRight w:val="0"/>
              <w:marTop w:val="0"/>
              <w:marBottom w:val="0"/>
              <w:divBdr>
                <w:top w:val="none" w:sz="0" w:space="0" w:color="auto"/>
                <w:left w:val="none" w:sz="0" w:space="0" w:color="auto"/>
                <w:bottom w:val="none" w:sz="0" w:space="0" w:color="auto"/>
                <w:right w:val="none" w:sz="0" w:space="0" w:color="auto"/>
              </w:divBdr>
            </w:div>
            <w:div w:id="1932741384">
              <w:marLeft w:val="0"/>
              <w:marRight w:val="0"/>
              <w:marTop w:val="0"/>
              <w:marBottom w:val="0"/>
              <w:divBdr>
                <w:top w:val="none" w:sz="0" w:space="0" w:color="auto"/>
                <w:left w:val="none" w:sz="0" w:space="0" w:color="auto"/>
                <w:bottom w:val="none" w:sz="0" w:space="0" w:color="auto"/>
                <w:right w:val="none" w:sz="0" w:space="0" w:color="auto"/>
              </w:divBdr>
            </w:div>
            <w:div w:id="190842178">
              <w:marLeft w:val="0"/>
              <w:marRight w:val="0"/>
              <w:marTop w:val="0"/>
              <w:marBottom w:val="0"/>
              <w:divBdr>
                <w:top w:val="none" w:sz="0" w:space="0" w:color="auto"/>
                <w:left w:val="none" w:sz="0" w:space="0" w:color="auto"/>
                <w:bottom w:val="none" w:sz="0" w:space="0" w:color="auto"/>
                <w:right w:val="none" w:sz="0" w:space="0" w:color="auto"/>
              </w:divBdr>
            </w:div>
            <w:div w:id="870340637">
              <w:marLeft w:val="0"/>
              <w:marRight w:val="0"/>
              <w:marTop w:val="0"/>
              <w:marBottom w:val="0"/>
              <w:divBdr>
                <w:top w:val="none" w:sz="0" w:space="0" w:color="auto"/>
                <w:left w:val="none" w:sz="0" w:space="0" w:color="auto"/>
                <w:bottom w:val="none" w:sz="0" w:space="0" w:color="auto"/>
                <w:right w:val="none" w:sz="0" w:space="0" w:color="auto"/>
              </w:divBdr>
            </w:div>
            <w:div w:id="1779524372">
              <w:marLeft w:val="0"/>
              <w:marRight w:val="0"/>
              <w:marTop w:val="0"/>
              <w:marBottom w:val="0"/>
              <w:divBdr>
                <w:top w:val="none" w:sz="0" w:space="0" w:color="auto"/>
                <w:left w:val="none" w:sz="0" w:space="0" w:color="auto"/>
                <w:bottom w:val="none" w:sz="0" w:space="0" w:color="auto"/>
                <w:right w:val="none" w:sz="0" w:space="0" w:color="auto"/>
              </w:divBdr>
            </w:div>
            <w:div w:id="240455614">
              <w:marLeft w:val="0"/>
              <w:marRight w:val="0"/>
              <w:marTop w:val="0"/>
              <w:marBottom w:val="0"/>
              <w:divBdr>
                <w:top w:val="none" w:sz="0" w:space="0" w:color="auto"/>
                <w:left w:val="none" w:sz="0" w:space="0" w:color="auto"/>
                <w:bottom w:val="none" w:sz="0" w:space="0" w:color="auto"/>
                <w:right w:val="none" w:sz="0" w:space="0" w:color="auto"/>
              </w:divBdr>
            </w:div>
            <w:div w:id="119998601">
              <w:marLeft w:val="0"/>
              <w:marRight w:val="0"/>
              <w:marTop w:val="0"/>
              <w:marBottom w:val="0"/>
              <w:divBdr>
                <w:top w:val="none" w:sz="0" w:space="0" w:color="auto"/>
                <w:left w:val="none" w:sz="0" w:space="0" w:color="auto"/>
                <w:bottom w:val="none" w:sz="0" w:space="0" w:color="auto"/>
                <w:right w:val="none" w:sz="0" w:space="0" w:color="auto"/>
              </w:divBdr>
            </w:div>
            <w:div w:id="2090078032">
              <w:marLeft w:val="0"/>
              <w:marRight w:val="0"/>
              <w:marTop w:val="0"/>
              <w:marBottom w:val="0"/>
              <w:divBdr>
                <w:top w:val="none" w:sz="0" w:space="0" w:color="auto"/>
                <w:left w:val="none" w:sz="0" w:space="0" w:color="auto"/>
                <w:bottom w:val="none" w:sz="0" w:space="0" w:color="auto"/>
                <w:right w:val="none" w:sz="0" w:space="0" w:color="auto"/>
              </w:divBdr>
            </w:div>
            <w:div w:id="2147238692">
              <w:marLeft w:val="0"/>
              <w:marRight w:val="0"/>
              <w:marTop w:val="0"/>
              <w:marBottom w:val="0"/>
              <w:divBdr>
                <w:top w:val="none" w:sz="0" w:space="0" w:color="auto"/>
                <w:left w:val="none" w:sz="0" w:space="0" w:color="auto"/>
                <w:bottom w:val="none" w:sz="0" w:space="0" w:color="auto"/>
                <w:right w:val="none" w:sz="0" w:space="0" w:color="auto"/>
              </w:divBdr>
            </w:div>
            <w:div w:id="1155877325">
              <w:marLeft w:val="0"/>
              <w:marRight w:val="0"/>
              <w:marTop w:val="0"/>
              <w:marBottom w:val="0"/>
              <w:divBdr>
                <w:top w:val="none" w:sz="0" w:space="0" w:color="auto"/>
                <w:left w:val="none" w:sz="0" w:space="0" w:color="auto"/>
                <w:bottom w:val="none" w:sz="0" w:space="0" w:color="auto"/>
                <w:right w:val="none" w:sz="0" w:space="0" w:color="auto"/>
              </w:divBdr>
            </w:div>
            <w:div w:id="128518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3705">
      <w:bodyDiv w:val="1"/>
      <w:marLeft w:val="0"/>
      <w:marRight w:val="0"/>
      <w:marTop w:val="0"/>
      <w:marBottom w:val="0"/>
      <w:divBdr>
        <w:top w:val="none" w:sz="0" w:space="0" w:color="auto"/>
        <w:left w:val="none" w:sz="0" w:space="0" w:color="auto"/>
        <w:bottom w:val="none" w:sz="0" w:space="0" w:color="auto"/>
        <w:right w:val="none" w:sz="0" w:space="0" w:color="auto"/>
      </w:divBdr>
      <w:divsChild>
        <w:div w:id="860973193">
          <w:marLeft w:val="0"/>
          <w:marRight w:val="0"/>
          <w:marTop w:val="0"/>
          <w:marBottom w:val="0"/>
          <w:divBdr>
            <w:top w:val="none" w:sz="0" w:space="0" w:color="auto"/>
            <w:left w:val="none" w:sz="0" w:space="0" w:color="auto"/>
            <w:bottom w:val="none" w:sz="0" w:space="0" w:color="auto"/>
            <w:right w:val="none" w:sz="0" w:space="0" w:color="auto"/>
          </w:divBdr>
          <w:divsChild>
            <w:div w:id="1589194428">
              <w:marLeft w:val="0"/>
              <w:marRight w:val="0"/>
              <w:marTop w:val="0"/>
              <w:marBottom w:val="0"/>
              <w:divBdr>
                <w:top w:val="none" w:sz="0" w:space="0" w:color="auto"/>
                <w:left w:val="none" w:sz="0" w:space="0" w:color="auto"/>
                <w:bottom w:val="none" w:sz="0" w:space="0" w:color="auto"/>
                <w:right w:val="none" w:sz="0" w:space="0" w:color="auto"/>
              </w:divBdr>
            </w:div>
            <w:div w:id="644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5823">
      <w:bodyDiv w:val="1"/>
      <w:marLeft w:val="0"/>
      <w:marRight w:val="0"/>
      <w:marTop w:val="0"/>
      <w:marBottom w:val="0"/>
      <w:divBdr>
        <w:top w:val="none" w:sz="0" w:space="0" w:color="auto"/>
        <w:left w:val="none" w:sz="0" w:space="0" w:color="auto"/>
        <w:bottom w:val="none" w:sz="0" w:space="0" w:color="auto"/>
        <w:right w:val="none" w:sz="0" w:space="0" w:color="auto"/>
      </w:divBdr>
      <w:divsChild>
        <w:div w:id="63259473">
          <w:marLeft w:val="0"/>
          <w:marRight w:val="0"/>
          <w:marTop w:val="0"/>
          <w:marBottom w:val="0"/>
          <w:divBdr>
            <w:top w:val="none" w:sz="0" w:space="0" w:color="auto"/>
            <w:left w:val="none" w:sz="0" w:space="0" w:color="auto"/>
            <w:bottom w:val="none" w:sz="0" w:space="0" w:color="auto"/>
            <w:right w:val="none" w:sz="0" w:space="0" w:color="auto"/>
          </w:divBdr>
          <w:divsChild>
            <w:div w:id="1153327914">
              <w:marLeft w:val="0"/>
              <w:marRight w:val="0"/>
              <w:marTop w:val="0"/>
              <w:marBottom w:val="0"/>
              <w:divBdr>
                <w:top w:val="none" w:sz="0" w:space="0" w:color="auto"/>
                <w:left w:val="none" w:sz="0" w:space="0" w:color="auto"/>
                <w:bottom w:val="none" w:sz="0" w:space="0" w:color="auto"/>
                <w:right w:val="none" w:sz="0" w:space="0" w:color="auto"/>
              </w:divBdr>
            </w:div>
            <w:div w:id="1763254990">
              <w:marLeft w:val="0"/>
              <w:marRight w:val="0"/>
              <w:marTop w:val="0"/>
              <w:marBottom w:val="0"/>
              <w:divBdr>
                <w:top w:val="none" w:sz="0" w:space="0" w:color="auto"/>
                <w:left w:val="none" w:sz="0" w:space="0" w:color="auto"/>
                <w:bottom w:val="none" w:sz="0" w:space="0" w:color="auto"/>
                <w:right w:val="none" w:sz="0" w:space="0" w:color="auto"/>
              </w:divBdr>
            </w:div>
            <w:div w:id="1216964103">
              <w:marLeft w:val="0"/>
              <w:marRight w:val="0"/>
              <w:marTop w:val="0"/>
              <w:marBottom w:val="0"/>
              <w:divBdr>
                <w:top w:val="none" w:sz="0" w:space="0" w:color="auto"/>
                <w:left w:val="none" w:sz="0" w:space="0" w:color="auto"/>
                <w:bottom w:val="none" w:sz="0" w:space="0" w:color="auto"/>
                <w:right w:val="none" w:sz="0" w:space="0" w:color="auto"/>
              </w:divBdr>
            </w:div>
            <w:div w:id="1305310819">
              <w:marLeft w:val="0"/>
              <w:marRight w:val="0"/>
              <w:marTop w:val="0"/>
              <w:marBottom w:val="0"/>
              <w:divBdr>
                <w:top w:val="none" w:sz="0" w:space="0" w:color="auto"/>
                <w:left w:val="none" w:sz="0" w:space="0" w:color="auto"/>
                <w:bottom w:val="none" w:sz="0" w:space="0" w:color="auto"/>
                <w:right w:val="none" w:sz="0" w:space="0" w:color="auto"/>
              </w:divBdr>
            </w:div>
            <w:div w:id="1316911599">
              <w:marLeft w:val="0"/>
              <w:marRight w:val="0"/>
              <w:marTop w:val="0"/>
              <w:marBottom w:val="0"/>
              <w:divBdr>
                <w:top w:val="none" w:sz="0" w:space="0" w:color="auto"/>
                <w:left w:val="none" w:sz="0" w:space="0" w:color="auto"/>
                <w:bottom w:val="none" w:sz="0" w:space="0" w:color="auto"/>
                <w:right w:val="none" w:sz="0" w:space="0" w:color="auto"/>
              </w:divBdr>
            </w:div>
            <w:div w:id="1713382182">
              <w:marLeft w:val="0"/>
              <w:marRight w:val="0"/>
              <w:marTop w:val="0"/>
              <w:marBottom w:val="0"/>
              <w:divBdr>
                <w:top w:val="none" w:sz="0" w:space="0" w:color="auto"/>
                <w:left w:val="none" w:sz="0" w:space="0" w:color="auto"/>
                <w:bottom w:val="none" w:sz="0" w:space="0" w:color="auto"/>
                <w:right w:val="none" w:sz="0" w:space="0" w:color="auto"/>
              </w:divBdr>
            </w:div>
            <w:div w:id="6716211">
              <w:marLeft w:val="0"/>
              <w:marRight w:val="0"/>
              <w:marTop w:val="0"/>
              <w:marBottom w:val="0"/>
              <w:divBdr>
                <w:top w:val="none" w:sz="0" w:space="0" w:color="auto"/>
                <w:left w:val="none" w:sz="0" w:space="0" w:color="auto"/>
                <w:bottom w:val="none" w:sz="0" w:space="0" w:color="auto"/>
                <w:right w:val="none" w:sz="0" w:space="0" w:color="auto"/>
              </w:divBdr>
            </w:div>
            <w:div w:id="161170206">
              <w:marLeft w:val="0"/>
              <w:marRight w:val="0"/>
              <w:marTop w:val="0"/>
              <w:marBottom w:val="0"/>
              <w:divBdr>
                <w:top w:val="none" w:sz="0" w:space="0" w:color="auto"/>
                <w:left w:val="none" w:sz="0" w:space="0" w:color="auto"/>
                <w:bottom w:val="none" w:sz="0" w:space="0" w:color="auto"/>
                <w:right w:val="none" w:sz="0" w:space="0" w:color="auto"/>
              </w:divBdr>
            </w:div>
            <w:div w:id="1926331672">
              <w:marLeft w:val="0"/>
              <w:marRight w:val="0"/>
              <w:marTop w:val="0"/>
              <w:marBottom w:val="0"/>
              <w:divBdr>
                <w:top w:val="none" w:sz="0" w:space="0" w:color="auto"/>
                <w:left w:val="none" w:sz="0" w:space="0" w:color="auto"/>
                <w:bottom w:val="none" w:sz="0" w:space="0" w:color="auto"/>
                <w:right w:val="none" w:sz="0" w:space="0" w:color="auto"/>
              </w:divBdr>
            </w:div>
            <w:div w:id="480850351">
              <w:marLeft w:val="0"/>
              <w:marRight w:val="0"/>
              <w:marTop w:val="0"/>
              <w:marBottom w:val="0"/>
              <w:divBdr>
                <w:top w:val="none" w:sz="0" w:space="0" w:color="auto"/>
                <w:left w:val="none" w:sz="0" w:space="0" w:color="auto"/>
                <w:bottom w:val="none" w:sz="0" w:space="0" w:color="auto"/>
                <w:right w:val="none" w:sz="0" w:space="0" w:color="auto"/>
              </w:divBdr>
            </w:div>
            <w:div w:id="336035805">
              <w:marLeft w:val="0"/>
              <w:marRight w:val="0"/>
              <w:marTop w:val="0"/>
              <w:marBottom w:val="0"/>
              <w:divBdr>
                <w:top w:val="none" w:sz="0" w:space="0" w:color="auto"/>
                <w:left w:val="none" w:sz="0" w:space="0" w:color="auto"/>
                <w:bottom w:val="none" w:sz="0" w:space="0" w:color="auto"/>
                <w:right w:val="none" w:sz="0" w:space="0" w:color="auto"/>
              </w:divBdr>
            </w:div>
            <w:div w:id="2041777498">
              <w:marLeft w:val="0"/>
              <w:marRight w:val="0"/>
              <w:marTop w:val="0"/>
              <w:marBottom w:val="0"/>
              <w:divBdr>
                <w:top w:val="none" w:sz="0" w:space="0" w:color="auto"/>
                <w:left w:val="none" w:sz="0" w:space="0" w:color="auto"/>
                <w:bottom w:val="none" w:sz="0" w:space="0" w:color="auto"/>
                <w:right w:val="none" w:sz="0" w:space="0" w:color="auto"/>
              </w:divBdr>
            </w:div>
            <w:div w:id="1373772180">
              <w:marLeft w:val="0"/>
              <w:marRight w:val="0"/>
              <w:marTop w:val="0"/>
              <w:marBottom w:val="0"/>
              <w:divBdr>
                <w:top w:val="none" w:sz="0" w:space="0" w:color="auto"/>
                <w:left w:val="none" w:sz="0" w:space="0" w:color="auto"/>
                <w:bottom w:val="none" w:sz="0" w:space="0" w:color="auto"/>
                <w:right w:val="none" w:sz="0" w:space="0" w:color="auto"/>
              </w:divBdr>
            </w:div>
            <w:div w:id="1596134500">
              <w:marLeft w:val="0"/>
              <w:marRight w:val="0"/>
              <w:marTop w:val="0"/>
              <w:marBottom w:val="0"/>
              <w:divBdr>
                <w:top w:val="none" w:sz="0" w:space="0" w:color="auto"/>
                <w:left w:val="none" w:sz="0" w:space="0" w:color="auto"/>
                <w:bottom w:val="none" w:sz="0" w:space="0" w:color="auto"/>
                <w:right w:val="none" w:sz="0" w:space="0" w:color="auto"/>
              </w:divBdr>
            </w:div>
            <w:div w:id="1194491887">
              <w:marLeft w:val="0"/>
              <w:marRight w:val="0"/>
              <w:marTop w:val="0"/>
              <w:marBottom w:val="0"/>
              <w:divBdr>
                <w:top w:val="none" w:sz="0" w:space="0" w:color="auto"/>
                <w:left w:val="none" w:sz="0" w:space="0" w:color="auto"/>
                <w:bottom w:val="none" w:sz="0" w:space="0" w:color="auto"/>
                <w:right w:val="none" w:sz="0" w:space="0" w:color="auto"/>
              </w:divBdr>
            </w:div>
            <w:div w:id="303319047">
              <w:marLeft w:val="0"/>
              <w:marRight w:val="0"/>
              <w:marTop w:val="0"/>
              <w:marBottom w:val="0"/>
              <w:divBdr>
                <w:top w:val="none" w:sz="0" w:space="0" w:color="auto"/>
                <w:left w:val="none" w:sz="0" w:space="0" w:color="auto"/>
                <w:bottom w:val="none" w:sz="0" w:space="0" w:color="auto"/>
                <w:right w:val="none" w:sz="0" w:space="0" w:color="auto"/>
              </w:divBdr>
            </w:div>
            <w:div w:id="1296913503">
              <w:marLeft w:val="0"/>
              <w:marRight w:val="0"/>
              <w:marTop w:val="0"/>
              <w:marBottom w:val="0"/>
              <w:divBdr>
                <w:top w:val="none" w:sz="0" w:space="0" w:color="auto"/>
                <w:left w:val="none" w:sz="0" w:space="0" w:color="auto"/>
                <w:bottom w:val="none" w:sz="0" w:space="0" w:color="auto"/>
                <w:right w:val="none" w:sz="0" w:space="0" w:color="auto"/>
              </w:divBdr>
            </w:div>
            <w:div w:id="1344355792">
              <w:marLeft w:val="0"/>
              <w:marRight w:val="0"/>
              <w:marTop w:val="0"/>
              <w:marBottom w:val="0"/>
              <w:divBdr>
                <w:top w:val="none" w:sz="0" w:space="0" w:color="auto"/>
                <w:left w:val="none" w:sz="0" w:space="0" w:color="auto"/>
                <w:bottom w:val="none" w:sz="0" w:space="0" w:color="auto"/>
                <w:right w:val="none" w:sz="0" w:space="0" w:color="auto"/>
              </w:divBdr>
            </w:div>
            <w:div w:id="2034453845">
              <w:marLeft w:val="0"/>
              <w:marRight w:val="0"/>
              <w:marTop w:val="0"/>
              <w:marBottom w:val="0"/>
              <w:divBdr>
                <w:top w:val="none" w:sz="0" w:space="0" w:color="auto"/>
                <w:left w:val="none" w:sz="0" w:space="0" w:color="auto"/>
                <w:bottom w:val="none" w:sz="0" w:space="0" w:color="auto"/>
                <w:right w:val="none" w:sz="0" w:space="0" w:color="auto"/>
              </w:divBdr>
            </w:div>
            <w:div w:id="1349716607">
              <w:marLeft w:val="0"/>
              <w:marRight w:val="0"/>
              <w:marTop w:val="0"/>
              <w:marBottom w:val="0"/>
              <w:divBdr>
                <w:top w:val="none" w:sz="0" w:space="0" w:color="auto"/>
                <w:left w:val="none" w:sz="0" w:space="0" w:color="auto"/>
                <w:bottom w:val="none" w:sz="0" w:space="0" w:color="auto"/>
                <w:right w:val="none" w:sz="0" w:space="0" w:color="auto"/>
              </w:divBdr>
            </w:div>
            <w:div w:id="1035618912">
              <w:marLeft w:val="0"/>
              <w:marRight w:val="0"/>
              <w:marTop w:val="0"/>
              <w:marBottom w:val="0"/>
              <w:divBdr>
                <w:top w:val="none" w:sz="0" w:space="0" w:color="auto"/>
                <w:left w:val="none" w:sz="0" w:space="0" w:color="auto"/>
                <w:bottom w:val="none" w:sz="0" w:space="0" w:color="auto"/>
                <w:right w:val="none" w:sz="0" w:space="0" w:color="auto"/>
              </w:divBdr>
            </w:div>
            <w:div w:id="1461534686">
              <w:marLeft w:val="0"/>
              <w:marRight w:val="0"/>
              <w:marTop w:val="0"/>
              <w:marBottom w:val="0"/>
              <w:divBdr>
                <w:top w:val="none" w:sz="0" w:space="0" w:color="auto"/>
                <w:left w:val="none" w:sz="0" w:space="0" w:color="auto"/>
                <w:bottom w:val="none" w:sz="0" w:space="0" w:color="auto"/>
                <w:right w:val="none" w:sz="0" w:space="0" w:color="auto"/>
              </w:divBdr>
            </w:div>
            <w:div w:id="1274165113">
              <w:marLeft w:val="0"/>
              <w:marRight w:val="0"/>
              <w:marTop w:val="0"/>
              <w:marBottom w:val="0"/>
              <w:divBdr>
                <w:top w:val="none" w:sz="0" w:space="0" w:color="auto"/>
                <w:left w:val="none" w:sz="0" w:space="0" w:color="auto"/>
                <w:bottom w:val="none" w:sz="0" w:space="0" w:color="auto"/>
                <w:right w:val="none" w:sz="0" w:space="0" w:color="auto"/>
              </w:divBdr>
            </w:div>
            <w:div w:id="800879045">
              <w:marLeft w:val="0"/>
              <w:marRight w:val="0"/>
              <w:marTop w:val="0"/>
              <w:marBottom w:val="0"/>
              <w:divBdr>
                <w:top w:val="none" w:sz="0" w:space="0" w:color="auto"/>
                <w:left w:val="none" w:sz="0" w:space="0" w:color="auto"/>
                <w:bottom w:val="none" w:sz="0" w:space="0" w:color="auto"/>
                <w:right w:val="none" w:sz="0" w:space="0" w:color="auto"/>
              </w:divBdr>
            </w:div>
            <w:div w:id="1226800194">
              <w:marLeft w:val="0"/>
              <w:marRight w:val="0"/>
              <w:marTop w:val="0"/>
              <w:marBottom w:val="0"/>
              <w:divBdr>
                <w:top w:val="none" w:sz="0" w:space="0" w:color="auto"/>
                <w:left w:val="none" w:sz="0" w:space="0" w:color="auto"/>
                <w:bottom w:val="none" w:sz="0" w:space="0" w:color="auto"/>
                <w:right w:val="none" w:sz="0" w:space="0" w:color="auto"/>
              </w:divBdr>
            </w:div>
            <w:div w:id="608507029">
              <w:marLeft w:val="0"/>
              <w:marRight w:val="0"/>
              <w:marTop w:val="0"/>
              <w:marBottom w:val="0"/>
              <w:divBdr>
                <w:top w:val="none" w:sz="0" w:space="0" w:color="auto"/>
                <w:left w:val="none" w:sz="0" w:space="0" w:color="auto"/>
                <w:bottom w:val="none" w:sz="0" w:space="0" w:color="auto"/>
                <w:right w:val="none" w:sz="0" w:space="0" w:color="auto"/>
              </w:divBdr>
            </w:div>
            <w:div w:id="829906200">
              <w:marLeft w:val="0"/>
              <w:marRight w:val="0"/>
              <w:marTop w:val="0"/>
              <w:marBottom w:val="0"/>
              <w:divBdr>
                <w:top w:val="none" w:sz="0" w:space="0" w:color="auto"/>
                <w:left w:val="none" w:sz="0" w:space="0" w:color="auto"/>
                <w:bottom w:val="none" w:sz="0" w:space="0" w:color="auto"/>
                <w:right w:val="none" w:sz="0" w:space="0" w:color="auto"/>
              </w:divBdr>
            </w:div>
            <w:div w:id="2105179955">
              <w:marLeft w:val="0"/>
              <w:marRight w:val="0"/>
              <w:marTop w:val="0"/>
              <w:marBottom w:val="0"/>
              <w:divBdr>
                <w:top w:val="none" w:sz="0" w:space="0" w:color="auto"/>
                <w:left w:val="none" w:sz="0" w:space="0" w:color="auto"/>
                <w:bottom w:val="none" w:sz="0" w:space="0" w:color="auto"/>
                <w:right w:val="none" w:sz="0" w:space="0" w:color="auto"/>
              </w:divBdr>
            </w:div>
            <w:div w:id="18553457">
              <w:marLeft w:val="0"/>
              <w:marRight w:val="0"/>
              <w:marTop w:val="0"/>
              <w:marBottom w:val="0"/>
              <w:divBdr>
                <w:top w:val="none" w:sz="0" w:space="0" w:color="auto"/>
                <w:left w:val="none" w:sz="0" w:space="0" w:color="auto"/>
                <w:bottom w:val="none" w:sz="0" w:space="0" w:color="auto"/>
                <w:right w:val="none" w:sz="0" w:space="0" w:color="auto"/>
              </w:divBdr>
            </w:div>
            <w:div w:id="1724063497">
              <w:marLeft w:val="0"/>
              <w:marRight w:val="0"/>
              <w:marTop w:val="0"/>
              <w:marBottom w:val="0"/>
              <w:divBdr>
                <w:top w:val="none" w:sz="0" w:space="0" w:color="auto"/>
                <w:left w:val="none" w:sz="0" w:space="0" w:color="auto"/>
                <w:bottom w:val="none" w:sz="0" w:space="0" w:color="auto"/>
                <w:right w:val="none" w:sz="0" w:space="0" w:color="auto"/>
              </w:divBdr>
            </w:div>
            <w:div w:id="699168721">
              <w:marLeft w:val="0"/>
              <w:marRight w:val="0"/>
              <w:marTop w:val="0"/>
              <w:marBottom w:val="0"/>
              <w:divBdr>
                <w:top w:val="none" w:sz="0" w:space="0" w:color="auto"/>
                <w:left w:val="none" w:sz="0" w:space="0" w:color="auto"/>
                <w:bottom w:val="none" w:sz="0" w:space="0" w:color="auto"/>
                <w:right w:val="none" w:sz="0" w:space="0" w:color="auto"/>
              </w:divBdr>
            </w:div>
            <w:div w:id="1248730051">
              <w:marLeft w:val="0"/>
              <w:marRight w:val="0"/>
              <w:marTop w:val="0"/>
              <w:marBottom w:val="0"/>
              <w:divBdr>
                <w:top w:val="none" w:sz="0" w:space="0" w:color="auto"/>
                <w:left w:val="none" w:sz="0" w:space="0" w:color="auto"/>
                <w:bottom w:val="none" w:sz="0" w:space="0" w:color="auto"/>
                <w:right w:val="none" w:sz="0" w:space="0" w:color="auto"/>
              </w:divBdr>
            </w:div>
            <w:div w:id="196895030">
              <w:marLeft w:val="0"/>
              <w:marRight w:val="0"/>
              <w:marTop w:val="0"/>
              <w:marBottom w:val="0"/>
              <w:divBdr>
                <w:top w:val="none" w:sz="0" w:space="0" w:color="auto"/>
                <w:left w:val="none" w:sz="0" w:space="0" w:color="auto"/>
                <w:bottom w:val="none" w:sz="0" w:space="0" w:color="auto"/>
                <w:right w:val="none" w:sz="0" w:space="0" w:color="auto"/>
              </w:divBdr>
            </w:div>
            <w:div w:id="2021084472">
              <w:marLeft w:val="0"/>
              <w:marRight w:val="0"/>
              <w:marTop w:val="0"/>
              <w:marBottom w:val="0"/>
              <w:divBdr>
                <w:top w:val="none" w:sz="0" w:space="0" w:color="auto"/>
                <w:left w:val="none" w:sz="0" w:space="0" w:color="auto"/>
                <w:bottom w:val="none" w:sz="0" w:space="0" w:color="auto"/>
                <w:right w:val="none" w:sz="0" w:space="0" w:color="auto"/>
              </w:divBdr>
            </w:div>
            <w:div w:id="158694137">
              <w:marLeft w:val="0"/>
              <w:marRight w:val="0"/>
              <w:marTop w:val="0"/>
              <w:marBottom w:val="0"/>
              <w:divBdr>
                <w:top w:val="none" w:sz="0" w:space="0" w:color="auto"/>
                <w:left w:val="none" w:sz="0" w:space="0" w:color="auto"/>
                <w:bottom w:val="none" w:sz="0" w:space="0" w:color="auto"/>
                <w:right w:val="none" w:sz="0" w:space="0" w:color="auto"/>
              </w:divBdr>
            </w:div>
            <w:div w:id="1119841139">
              <w:marLeft w:val="0"/>
              <w:marRight w:val="0"/>
              <w:marTop w:val="0"/>
              <w:marBottom w:val="0"/>
              <w:divBdr>
                <w:top w:val="none" w:sz="0" w:space="0" w:color="auto"/>
                <w:left w:val="none" w:sz="0" w:space="0" w:color="auto"/>
                <w:bottom w:val="none" w:sz="0" w:space="0" w:color="auto"/>
                <w:right w:val="none" w:sz="0" w:space="0" w:color="auto"/>
              </w:divBdr>
            </w:div>
            <w:div w:id="1436167279">
              <w:marLeft w:val="0"/>
              <w:marRight w:val="0"/>
              <w:marTop w:val="0"/>
              <w:marBottom w:val="0"/>
              <w:divBdr>
                <w:top w:val="none" w:sz="0" w:space="0" w:color="auto"/>
                <w:left w:val="none" w:sz="0" w:space="0" w:color="auto"/>
                <w:bottom w:val="none" w:sz="0" w:space="0" w:color="auto"/>
                <w:right w:val="none" w:sz="0" w:space="0" w:color="auto"/>
              </w:divBdr>
            </w:div>
            <w:div w:id="616718337">
              <w:marLeft w:val="0"/>
              <w:marRight w:val="0"/>
              <w:marTop w:val="0"/>
              <w:marBottom w:val="0"/>
              <w:divBdr>
                <w:top w:val="none" w:sz="0" w:space="0" w:color="auto"/>
                <w:left w:val="none" w:sz="0" w:space="0" w:color="auto"/>
                <w:bottom w:val="none" w:sz="0" w:space="0" w:color="auto"/>
                <w:right w:val="none" w:sz="0" w:space="0" w:color="auto"/>
              </w:divBdr>
            </w:div>
            <w:div w:id="669983861">
              <w:marLeft w:val="0"/>
              <w:marRight w:val="0"/>
              <w:marTop w:val="0"/>
              <w:marBottom w:val="0"/>
              <w:divBdr>
                <w:top w:val="none" w:sz="0" w:space="0" w:color="auto"/>
                <w:left w:val="none" w:sz="0" w:space="0" w:color="auto"/>
                <w:bottom w:val="none" w:sz="0" w:space="0" w:color="auto"/>
                <w:right w:val="none" w:sz="0" w:space="0" w:color="auto"/>
              </w:divBdr>
            </w:div>
            <w:div w:id="1054696865">
              <w:marLeft w:val="0"/>
              <w:marRight w:val="0"/>
              <w:marTop w:val="0"/>
              <w:marBottom w:val="0"/>
              <w:divBdr>
                <w:top w:val="none" w:sz="0" w:space="0" w:color="auto"/>
                <w:left w:val="none" w:sz="0" w:space="0" w:color="auto"/>
                <w:bottom w:val="none" w:sz="0" w:space="0" w:color="auto"/>
                <w:right w:val="none" w:sz="0" w:space="0" w:color="auto"/>
              </w:divBdr>
            </w:div>
            <w:div w:id="1935355962">
              <w:marLeft w:val="0"/>
              <w:marRight w:val="0"/>
              <w:marTop w:val="0"/>
              <w:marBottom w:val="0"/>
              <w:divBdr>
                <w:top w:val="none" w:sz="0" w:space="0" w:color="auto"/>
                <w:left w:val="none" w:sz="0" w:space="0" w:color="auto"/>
                <w:bottom w:val="none" w:sz="0" w:space="0" w:color="auto"/>
                <w:right w:val="none" w:sz="0" w:space="0" w:color="auto"/>
              </w:divBdr>
            </w:div>
            <w:div w:id="1128400435">
              <w:marLeft w:val="0"/>
              <w:marRight w:val="0"/>
              <w:marTop w:val="0"/>
              <w:marBottom w:val="0"/>
              <w:divBdr>
                <w:top w:val="none" w:sz="0" w:space="0" w:color="auto"/>
                <w:left w:val="none" w:sz="0" w:space="0" w:color="auto"/>
                <w:bottom w:val="none" w:sz="0" w:space="0" w:color="auto"/>
                <w:right w:val="none" w:sz="0" w:space="0" w:color="auto"/>
              </w:divBdr>
            </w:div>
            <w:div w:id="1228416742">
              <w:marLeft w:val="0"/>
              <w:marRight w:val="0"/>
              <w:marTop w:val="0"/>
              <w:marBottom w:val="0"/>
              <w:divBdr>
                <w:top w:val="none" w:sz="0" w:space="0" w:color="auto"/>
                <w:left w:val="none" w:sz="0" w:space="0" w:color="auto"/>
                <w:bottom w:val="none" w:sz="0" w:space="0" w:color="auto"/>
                <w:right w:val="none" w:sz="0" w:space="0" w:color="auto"/>
              </w:divBdr>
            </w:div>
            <w:div w:id="1218474230">
              <w:marLeft w:val="0"/>
              <w:marRight w:val="0"/>
              <w:marTop w:val="0"/>
              <w:marBottom w:val="0"/>
              <w:divBdr>
                <w:top w:val="none" w:sz="0" w:space="0" w:color="auto"/>
                <w:left w:val="none" w:sz="0" w:space="0" w:color="auto"/>
                <w:bottom w:val="none" w:sz="0" w:space="0" w:color="auto"/>
                <w:right w:val="none" w:sz="0" w:space="0" w:color="auto"/>
              </w:divBdr>
            </w:div>
            <w:div w:id="1108085314">
              <w:marLeft w:val="0"/>
              <w:marRight w:val="0"/>
              <w:marTop w:val="0"/>
              <w:marBottom w:val="0"/>
              <w:divBdr>
                <w:top w:val="none" w:sz="0" w:space="0" w:color="auto"/>
                <w:left w:val="none" w:sz="0" w:space="0" w:color="auto"/>
                <w:bottom w:val="none" w:sz="0" w:space="0" w:color="auto"/>
                <w:right w:val="none" w:sz="0" w:space="0" w:color="auto"/>
              </w:divBdr>
            </w:div>
            <w:div w:id="406154159">
              <w:marLeft w:val="0"/>
              <w:marRight w:val="0"/>
              <w:marTop w:val="0"/>
              <w:marBottom w:val="0"/>
              <w:divBdr>
                <w:top w:val="none" w:sz="0" w:space="0" w:color="auto"/>
                <w:left w:val="none" w:sz="0" w:space="0" w:color="auto"/>
                <w:bottom w:val="none" w:sz="0" w:space="0" w:color="auto"/>
                <w:right w:val="none" w:sz="0" w:space="0" w:color="auto"/>
              </w:divBdr>
            </w:div>
            <w:div w:id="1196582949">
              <w:marLeft w:val="0"/>
              <w:marRight w:val="0"/>
              <w:marTop w:val="0"/>
              <w:marBottom w:val="0"/>
              <w:divBdr>
                <w:top w:val="none" w:sz="0" w:space="0" w:color="auto"/>
                <w:left w:val="none" w:sz="0" w:space="0" w:color="auto"/>
                <w:bottom w:val="none" w:sz="0" w:space="0" w:color="auto"/>
                <w:right w:val="none" w:sz="0" w:space="0" w:color="auto"/>
              </w:divBdr>
            </w:div>
            <w:div w:id="180439442">
              <w:marLeft w:val="0"/>
              <w:marRight w:val="0"/>
              <w:marTop w:val="0"/>
              <w:marBottom w:val="0"/>
              <w:divBdr>
                <w:top w:val="none" w:sz="0" w:space="0" w:color="auto"/>
                <w:left w:val="none" w:sz="0" w:space="0" w:color="auto"/>
                <w:bottom w:val="none" w:sz="0" w:space="0" w:color="auto"/>
                <w:right w:val="none" w:sz="0" w:space="0" w:color="auto"/>
              </w:divBdr>
            </w:div>
            <w:div w:id="149441854">
              <w:marLeft w:val="0"/>
              <w:marRight w:val="0"/>
              <w:marTop w:val="0"/>
              <w:marBottom w:val="0"/>
              <w:divBdr>
                <w:top w:val="none" w:sz="0" w:space="0" w:color="auto"/>
                <w:left w:val="none" w:sz="0" w:space="0" w:color="auto"/>
                <w:bottom w:val="none" w:sz="0" w:space="0" w:color="auto"/>
                <w:right w:val="none" w:sz="0" w:space="0" w:color="auto"/>
              </w:divBdr>
            </w:div>
            <w:div w:id="1590045991">
              <w:marLeft w:val="0"/>
              <w:marRight w:val="0"/>
              <w:marTop w:val="0"/>
              <w:marBottom w:val="0"/>
              <w:divBdr>
                <w:top w:val="none" w:sz="0" w:space="0" w:color="auto"/>
                <w:left w:val="none" w:sz="0" w:space="0" w:color="auto"/>
                <w:bottom w:val="none" w:sz="0" w:space="0" w:color="auto"/>
                <w:right w:val="none" w:sz="0" w:space="0" w:color="auto"/>
              </w:divBdr>
            </w:div>
            <w:div w:id="1166021793">
              <w:marLeft w:val="0"/>
              <w:marRight w:val="0"/>
              <w:marTop w:val="0"/>
              <w:marBottom w:val="0"/>
              <w:divBdr>
                <w:top w:val="none" w:sz="0" w:space="0" w:color="auto"/>
                <w:left w:val="none" w:sz="0" w:space="0" w:color="auto"/>
                <w:bottom w:val="none" w:sz="0" w:space="0" w:color="auto"/>
                <w:right w:val="none" w:sz="0" w:space="0" w:color="auto"/>
              </w:divBdr>
            </w:div>
            <w:div w:id="1873837332">
              <w:marLeft w:val="0"/>
              <w:marRight w:val="0"/>
              <w:marTop w:val="0"/>
              <w:marBottom w:val="0"/>
              <w:divBdr>
                <w:top w:val="none" w:sz="0" w:space="0" w:color="auto"/>
                <w:left w:val="none" w:sz="0" w:space="0" w:color="auto"/>
                <w:bottom w:val="none" w:sz="0" w:space="0" w:color="auto"/>
                <w:right w:val="none" w:sz="0" w:space="0" w:color="auto"/>
              </w:divBdr>
            </w:div>
            <w:div w:id="189681506">
              <w:marLeft w:val="0"/>
              <w:marRight w:val="0"/>
              <w:marTop w:val="0"/>
              <w:marBottom w:val="0"/>
              <w:divBdr>
                <w:top w:val="none" w:sz="0" w:space="0" w:color="auto"/>
                <w:left w:val="none" w:sz="0" w:space="0" w:color="auto"/>
                <w:bottom w:val="none" w:sz="0" w:space="0" w:color="auto"/>
                <w:right w:val="none" w:sz="0" w:space="0" w:color="auto"/>
              </w:divBdr>
            </w:div>
            <w:div w:id="2093819547">
              <w:marLeft w:val="0"/>
              <w:marRight w:val="0"/>
              <w:marTop w:val="0"/>
              <w:marBottom w:val="0"/>
              <w:divBdr>
                <w:top w:val="none" w:sz="0" w:space="0" w:color="auto"/>
                <w:left w:val="none" w:sz="0" w:space="0" w:color="auto"/>
                <w:bottom w:val="none" w:sz="0" w:space="0" w:color="auto"/>
                <w:right w:val="none" w:sz="0" w:space="0" w:color="auto"/>
              </w:divBdr>
            </w:div>
            <w:div w:id="62975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2646">
      <w:bodyDiv w:val="1"/>
      <w:marLeft w:val="0"/>
      <w:marRight w:val="0"/>
      <w:marTop w:val="0"/>
      <w:marBottom w:val="0"/>
      <w:divBdr>
        <w:top w:val="none" w:sz="0" w:space="0" w:color="auto"/>
        <w:left w:val="none" w:sz="0" w:space="0" w:color="auto"/>
        <w:bottom w:val="none" w:sz="0" w:space="0" w:color="auto"/>
        <w:right w:val="none" w:sz="0" w:space="0" w:color="auto"/>
      </w:divBdr>
      <w:divsChild>
        <w:div w:id="721636047">
          <w:marLeft w:val="0"/>
          <w:marRight w:val="0"/>
          <w:marTop w:val="0"/>
          <w:marBottom w:val="0"/>
          <w:divBdr>
            <w:top w:val="none" w:sz="0" w:space="0" w:color="auto"/>
            <w:left w:val="none" w:sz="0" w:space="0" w:color="auto"/>
            <w:bottom w:val="none" w:sz="0" w:space="0" w:color="auto"/>
            <w:right w:val="none" w:sz="0" w:space="0" w:color="auto"/>
          </w:divBdr>
          <w:divsChild>
            <w:div w:id="2113351484">
              <w:marLeft w:val="0"/>
              <w:marRight w:val="0"/>
              <w:marTop w:val="0"/>
              <w:marBottom w:val="0"/>
              <w:divBdr>
                <w:top w:val="none" w:sz="0" w:space="0" w:color="auto"/>
                <w:left w:val="none" w:sz="0" w:space="0" w:color="auto"/>
                <w:bottom w:val="none" w:sz="0" w:space="0" w:color="auto"/>
                <w:right w:val="none" w:sz="0" w:space="0" w:color="auto"/>
              </w:divBdr>
            </w:div>
            <w:div w:id="582106475">
              <w:marLeft w:val="0"/>
              <w:marRight w:val="0"/>
              <w:marTop w:val="0"/>
              <w:marBottom w:val="0"/>
              <w:divBdr>
                <w:top w:val="none" w:sz="0" w:space="0" w:color="auto"/>
                <w:left w:val="none" w:sz="0" w:space="0" w:color="auto"/>
                <w:bottom w:val="none" w:sz="0" w:space="0" w:color="auto"/>
                <w:right w:val="none" w:sz="0" w:space="0" w:color="auto"/>
              </w:divBdr>
            </w:div>
            <w:div w:id="1369988110">
              <w:marLeft w:val="0"/>
              <w:marRight w:val="0"/>
              <w:marTop w:val="0"/>
              <w:marBottom w:val="0"/>
              <w:divBdr>
                <w:top w:val="none" w:sz="0" w:space="0" w:color="auto"/>
                <w:left w:val="none" w:sz="0" w:space="0" w:color="auto"/>
                <w:bottom w:val="none" w:sz="0" w:space="0" w:color="auto"/>
                <w:right w:val="none" w:sz="0" w:space="0" w:color="auto"/>
              </w:divBdr>
            </w:div>
            <w:div w:id="830753506">
              <w:marLeft w:val="0"/>
              <w:marRight w:val="0"/>
              <w:marTop w:val="0"/>
              <w:marBottom w:val="0"/>
              <w:divBdr>
                <w:top w:val="none" w:sz="0" w:space="0" w:color="auto"/>
                <w:left w:val="none" w:sz="0" w:space="0" w:color="auto"/>
                <w:bottom w:val="none" w:sz="0" w:space="0" w:color="auto"/>
                <w:right w:val="none" w:sz="0" w:space="0" w:color="auto"/>
              </w:divBdr>
            </w:div>
            <w:div w:id="1336422908">
              <w:marLeft w:val="0"/>
              <w:marRight w:val="0"/>
              <w:marTop w:val="0"/>
              <w:marBottom w:val="0"/>
              <w:divBdr>
                <w:top w:val="none" w:sz="0" w:space="0" w:color="auto"/>
                <w:left w:val="none" w:sz="0" w:space="0" w:color="auto"/>
                <w:bottom w:val="none" w:sz="0" w:space="0" w:color="auto"/>
                <w:right w:val="none" w:sz="0" w:space="0" w:color="auto"/>
              </w:divBdr>
            </w:div>
            <w:div w:id="568615415">
              <w:marLeft w:val="0"/>
              <w:marRight w:val="0"/>
              <w:marTop w:val="0"/>
              <w:marBottom w:val="0"/>
              <w:divBdr>
                <w:top w:val="none" w:sz="0" w:space="0" w:color="auto"/>
                <w:left w:val="none" w:sz="0" w:space="0" w:color="auto"/>
                <w:bottom w:val="none" w:sz="0" w:space="0" w:color="auto"/>
                <w:right w:val="none" w:sz="0" w:space="0" w:color="auto"/>
              </w:divBdr>
            </w:div>
            <w:div w:id="1580096465">
              <w:marLeft w:val="0"/>
              <w:marRight w:val="0"/>
              <w:marTop w:val="0"/>
              <w:marBottom w:val="0"/>
              <w:divBdr>
                <w:top w:val="none" w:sz="0" w:space="0" w:color="auto"/>
                <w:left w:val="none" w:sz="0" w:space="0" w:color="auto"/>
                <w:bottom w:val="none" w:sz="0" w:space="0" w:color="auto"/>
                <w:right w:val="none" w:sz="0" w:space="0" w:color="auto"/>
              </w:divBdr>
            </w:div>
            <w:div w:id="2028290003">
              <w:marLeft w:val="0"/>
              <w:marRight w:val="0"/>
              <w:marTop w:val="0"/>
              <w:marBottom w:val="0"/>
              <w:divBdr>
                <w:top w:val="none" w:sz="0" w:space="0" w:color="auto"/>
                <w:left w:val="none" w:sz="0" w:space="0" w:color="auto"/>
                <w:bottom w:val="none" w:sz="0" w:space="0" w:color="auto"/>
                <w:right w:val="none" w:sz="0" w:space="0" w:color="auto"/>
              </w:divBdr>
            </w:div>
            <w:div w:id="476728285">
              <w:marLeft w:val="0"/>
              <w:marRight w:val="0"/>
              <w:marTop w:val="0"/>
              <w:marBottom w:val="0"/>
              <w:divBdr>
                <w:top w:val="none" w:sz="0" w:space="0" w:color="auto"/>
                <w:left w:val="none" w:sz="0" w:space="0" w:color="auto"/>
                <w:bottom w:val="none" w:sz="0" w:space="0" w:color="auto"/>
                <w:right w:val="none" w:sz="0" w:space="0" w:color="auto"/>
              </w:divBdr>
            </w:div>
            <w:div w:id="1885746889">
              <w:marLeft w:val="0"/>
              <w:marRight w:val="0"/>
              <w:marTop w:val="0"/>
              <w:marBottom w:val="0"/>
              <w:divBdr>
                <w:top w:val="none" w:sz="0" w:space="0" w:color="auto"/>
                <w:left w:val="none" w:sz="0" w:space="0" w:color="auto"/>
                <w:bottom w:val="none" w:sz="0" w:space="0" w:color="auto"/>
                <w:right w:val="none" w:sz="0" w:space="0" w:color="auto"/>
              </w:divBdr>
            </w:div>
            <w:div w:id="1493645407">
              <w:marLeft w:val="0"/>
              <w:marRight w:val="0"/>
              <w:marTop w:val="0"/>
              <w:marBottom w:val="0"/>
              <w:divBdr>
                <w:top w:val="none" w:sz="0" w:space="0" w:color="auto"/>
                <w:left w:val="none" w:sz="0" w:space="0" w:color="auto"/>
                <w:bottom w:val="none" w:sz="0" w:space="0" w:color="auto"/>
                <w:right w:val="none" w:sz="0" w:space="0" w:color="auto"/>
              </w:divBdr>
            </w:div>
            <w:div w:id="511336549">
              <w:marLeft w:val="0"/>
              <w:marRight w:val="0"/>
              <w:marTop w:val="0"/>
              <w:marBottom w:val="0"/>
              <w:divBdr>
                <w:top w:val="none" w:sz="0" w:space="0" w:color="auto"/>
                <w:left w:val="none" w:sz="0" w:space="0" w:color="auto"/>
                <w:bottom w:val="none" w:sz="0" w:space="0" w:color="auto"/>
                <w:right w:val="none" w:sz="0" w:space="0" w:color="auto"/>
              </w:divBdr>
            </w:div>
            <w:div w:id="711657598">
              <w:marLeft w:val="0"/>
              <w:marRight w:val="0"/>
              <w:marTop w:val="0"/>
              <w:marBottom w:val="0"/>
              <w:divBdr>
                <w:top w:val="none" w:sz="0" w:space="0" w:color="auto"/>
                <w:left w:val="none" w:sz="0" w:space="0" w:color="auto"/>
                <w:bottom w:val="none" w:sz="0" w:space="0" w:color="auto"/>
                <w:right w:val="none" w:sz="0" w:space="0" w:color="auto"/>
              </w:divBdr>
            </w:div>
            <w:div w:id="1178495199">
              <w:marLeft w:val="0"/>
              <w:marRight w:val="0"/>
              <w:marTop w:val="0"/>
              <w:marBottom w:val="0"/>
              <w:divBdr>
                <w:top w:val="none" w:sz="0" w:space="0" w:color="auto"/>
                <w:left w:val="none" w:sz="0" w:space="0" w:color="auto"/>
                <w:bottom w:val="none" w:sz="0" w:space="0" w:color="auto"/>
                <w:right w:val="none" w:sz="0" w:space="0" w:color="auto"/>
              </w:divBdr>
            </w:div>
            <w:div w:id="1452480810">
              <w:marLeft w:val="0"/>
              <w:marRight w:val="0"/>
              <w:marTop w:val="0"/>
              <w:marBottom w:val="0"/>
              <w:divBdr>
                <w:top w:val="none" w:sz="0" w:space="0" w:color="auto"/>
                <w:left w:val="none" w:sz="0" w:space="0" w:color="auto"/>
                <w:bottom w:val="none" w:sz="0" w:space="0" w:color="auto"/>
                <w:right w:val="none" w:sz="0" w:space="0" w:color="auto"/>
              </w:divBdr>
            </w:div>
            <w:div w:id="1822652899">
              <w:marLeft w:val="0"/>
              <w:marRight w:val="0"/>
              <w:marTop w:val="0"/>
              <w:marBottom w:val="0"/>
              <w:divBdr>
                <w:top w:val="none" w:sz="0" w:space="0" w:color="auto"/>
                <w:left w:val="none" w:sz="0" w:space="0" w:color="auto"/>
                <w:bottom w:val="none" w:sz="0" w:space="0" w:color="auto"/>
                <w:right w:val="none" w:sz="0" w:space="0" w:color="auto"/>
              </w:divBdr>
            </w:div>
            <w:div w:id="530067181">
              <w:marLeft w:val="0"/>
              <w:marRight w:val="0"/>
              <w:marTop w:val="0"/>
              <w:marBottom w:val="0"/>
              <w:divBdr>
                <w:top w:val="none" w:sz="0" w:space="0" w:color="auto"/>
                <w:left w:val="none" w:sz="0" w:space="0" w:color="auto"/>
                <w:bottom w:val="none" w:sz="0" w:space="0" w:color="auto"/>
                <w:right w:val="none" w:sz="0" w:space="0" w:color="auto"/>
              </w:divBdr>
            </w:div>
            <w:div w:id="1593273229">
              <w:marLeft w:val="0"/>
              <w:marRight w:val="0"/>
              <w:marTop w:val="0"/>
              <w:marBottom w:val="0"/>
              <w:divBdr>
                <w:top w:val="none" w:sz="0" w:space="0" w:color="auto"/>
                <w:left w:val="none" w:sz="0" w:space="0" w:color="auto"/>
                <w:bottom w:val="none" w:sz="0" w:space="0" w:color="auto"/>
                <w:right w:val="none" w:sz="0" w:space="0" w:color="auto"/>
              </w:divBdr>
            </w:div>
            <w:div w:id="822628328">
              <w:marLeft w:val="0"/>
              <w:marRight w:val="0"/>
              <w:marTop w:val="0"/>
              <w:marBottom w:val="0"/>
              <w:divBdr>
                <w:top w:val="none" w:sz="0" w:space="0" w:color="auto"/>
                <w:left w:val="none" w:sz="0" w:space="0" w:color="auto"/>
                <w:bottom w:val="none" w:sz="0" w:space="0" w:color="auto"/>
                <w:right w:val="none" w:sz="0" w:space="0" w:color="auto"/>
              </w:divBdr>
            </w:div>
            <w:div w:id="508108782">
              <w:marLeft w:val="0"/>
              <w:marRight w:val="0"/>
              <w:marTop w:val="0"/>
              <w:marBottom w:val="0"/>
              <w:divBdr>
                <w:top w:val="none" w:sz="0" w:space="0" w:color="auto"/>
                <w:left w:val="none" w:sz="0" w:space="0" w:color="auto"/>
                <w:bottom w:val="none" w:sz="0" w:space="0" w:color="auto"/>
                <w:right w:val="none" w:sz="0" w:space="0" w:color="auto"/>
              </w:divBdr>
            </w:div>
            <w:div w:id="2036930105">
              <w:marLeft w:val="0"/>
              <w:marRight w:val="0"/>
              <w:marTop w:val="0"/>
              <w:marBottom w:val="0"/>
              <w:divBdr>
                <w:top w:val="none" w:sz="0" w:space="0" w:color="auto"/>
                <w:left w:val="none" w:sz="0" w:space="0" w:color="auto"/>
                <w:bottom w:val="none" w:sz="0" w:space="0" w:color="auto"/>
                <w:right w:val="none" w:sz="0" w:space="0" w:color="auto"/>
              </w:divBdr>
            </w:div>
            <w:div w:id="184951378">
              <w:marLeft w:val="0"/>
              <w:marRight w:val="0"/>
              <w:marTop w:val="0"/>
              <w:marBottom w:val="0"/>
              <w:divBdr>
                <w:top w:val="none" w:sz="0" w:space="0" w:color="auto"/>
                <w:left w:val="none" w:sz="0" w:space="0" w:color="auto"/>
                <w:bottom w:val="none" w:sz="0" w:space="0" w:color="auto"/>
                <w:right w:val="none" w:sz="0" w:space="0" w:color="auto"/>
              </w:divBdr>
            </w:div>
            <w:div w:id="1106659501">
              <w:marLeft w:val="0"/>
              <w:marRight w:val="0"/>
              <w:marTop w:val="0"/>
              <w:marBottom w:val="0"/>
              <w:divBdr>
                <w:top w:val="none" w:sz="0" w:space="0" w:color="auto"/>
                <w:left w:val="none" w:sz="0" w:space="0" w:color="auto"/>
                <w:bottom w:val="none" w:sz="0" w:space="0" w:color="auto"/>
                <w:right w:val="none" w:sz="0" w:space="0" w:color="auto"/>
              </w:divBdr>
            </w:div>
            <w:div w:id="794905215">
              <w:marLeft w:val="0"/>
              <w:marRight w:val="0"/>
              <w:marTop w:val="0"/>
              <w:marBottom w:val="0"/>
              <w:divBdr>
                <w:top w:val="none" w:sz="0" w:space="0" w:color="auto"/>
                <w:left w:val="none" w:sz="0" w:space="0" w:color="auto"/>
                <w:bottom w:val="none" w:sz="0" w:space="0" w:color="auto"/>
                <w:right w:val="none" w:sz="0" w:space="0" w:color="auto"/>
              </w:divBdr>
            </w:div>
            <w:div w:id="2109691740">
              <w:marLeft w:val="0"/>
              <w:marRight w:val="0"/>
              <w:marTop w:val="0"/>
              <w:marBottom w:val="0"/>
              <w:divBdr>
                <w:top w:val="none" w:sz="0" w:space="0" w:color="auto"/>
                <w:left w:val="none" w:sz="0" w:space="0" w:color="auto"/>
                <w:bottom w:val="none" w:sz="0" w:space="0" w:color="auto"/>
                <w:right w:val="none" w:sz="0" w:space="0" w:color="auto"/>
              </w:divBdr>
            </w:div>
            <w:div w:id="343749110">
              <w:marLeft w:val="0"/>
              <w:marRight w:val="0"/>
              <w:marTop w:val="0"/>
              <w:marBottom w:val="0"/>
              <w:divBdr>
                <w:top w:val="none" w:sz="0" w:space="0" w:color="auto"/>
                <w:left w:val="none" w:sz="0" w:space="0" w:color="auto"/>
                <w:bottom w:val="none" w:sz="0" w:space="0" w:color="auto"/>
                <w:right w:val="none" w:sz="0" w:space="0" w:color="auto"/>
              </w:divBdr>
            </w:div>
            <w:div w:id="972059644">
              <w:marLeft w:val="0"/>
              <w:marRight w:val="0"/>
              <w:marTop w:val="0"/>
              <w:marBottom w:val="0"/>
              <w:divBdr>
                <w:top w:val="none" w:sz="0" w:space="0" w:color="auto"/>
                <w:left w:val="none" w:sz="0" w:space="0" w:color="auto"/>
                <w:bottom w:val="none" w:sz="0" w:space="0" w:color="auto"/>
                <w:right w:val="none" w:sz="0" w:space="0" w:color="auto"/>
              </w:divBdr>
            </w:div>
            <w:div w:id="662929313">
              <w:marLeft w:val="0"/>
              <w:marRight w:val="0"/>
              <w:marTop w:val="0"/>
              <w:marBottom w:val="0"/>
              <w:divBdr>
                <w:top w:val="none" w:sz="0" w:space="0" w:color="auto"/>
                <w:left w:val="none" w:sz="0" w:space="0" w:color="auto"/>
                <w:bottom w:val="none" w:sz="0" w:space="0" w:color="auto"/>
                <w:right w:val="none" w:sz="0" w:space="0" w:color="auto"/>
              </w:divBdr>
            </w:div>
            <w:div w:id="1776637167">
              <w:marLeft w:val="0"/>
              <w:marRight w:val="0"/>
              <w:marTop w:val="0"/>
              <w:marBottom w:val="0"/>
              <w:divBdr>
                <w:top w:val="none" w:sz="0" w:space="0" w:color="auto"/>
                <w:left w:val="none" w:sz="0" w:space="0" w:color="auto"/>
                <w:bottom w:val="none" w:sz="0" w:space="0" w:color="auto"/>
                <w:right w:val="none" w:sz="0" w:space="0" w:color="auto"/>
              </w:divBdr>
            </w:div>
            <w:div w:id="1699693063">
              <w:marLeft w:val="0"/>
              <w:marRight w:val="0"/>
              <w:marTop w:val="0"/>
              <w:marBottom w:val="0"/>
              <w:divBdr>
                <w:top w:val="none" w:sz="0" w:space="0" w:color="auto"/>
                <w:left w:val="none" w:sz="0" w:space="0" w:color="auto"/>
                <w:bottom w:val="none" w:sz="0" w:space="0" w:color="auto"/>
                <w:right w:val="none" w:sz="0" w:space="0" w:color="auto"/>
              </w:divBdr>
            </w:div>
            <w:div w:id="658846391">
              <w:marLeft w:val="0"/>
              <w:marRight w:val="0"/>
              <w:marTop w:val="0"/>
              <w:marBottom w:val="0"/>
              <w:divBdr>
                <w:top w:val="none" w:sz="0" w:space="0" w:color="auto"/>
                <w:left w:val="none" w:sz="0" w:space="0" w:color="auto"/>
                <w:bottom w:val="none" w:sz="0" w:space="0" w:color="auto"/>
                <w:right w:val="none" w:sz="0" w:space="0" w:color="auto"/>
              </w:divBdr>
            </w:div>
            <w:div w:id="602499745">
              <w:marLeft w:val="0"/>
              <w:marRight w:val="0"/>
              <w:marTop w:val="0"/>
              <w:marBottom w:val="0"/>
              <w:divBdr>
                <w:top w:val="none" w:sz="0" w:space="0" w:color="auto"/>
                <w:left w:val="none" w:sz="0" w:space="0" w:color="auto"/>
                <w:bottom w:val="none" w:sz="0" w:space="0" w:color="auto"/>
                <w:right w:val="none" w:sz="0" w:space="0" w:color="auto"/>
              </w:divBdr>
            </w:div>
            <w:div w:id="1493792079">
              <w:marLeft w:val="0"/>
              <w:marRight w:val="0"/>
              <w:marTop w:val="0"/>
              <w:marBottom w:val="0"/>
              <w:divBdr>
                <w:top w:val="none" w:sz="0" w:space="0" w:color="auto"/>
                <w:left w:val="none" w:sz="0" w:space="0" w:color="auto"/>
                <w:bottom w:val="none" w:sz="0" w:space="0" w:color="auto"/>
                <w:right w:val="none" w:sz="0" w:space="0" w:color="auto"/>
              </w:divBdr>
            </w:div>
            <w:div w:id="246037264">
              <w:marLeft w:val="0"/>
              <w:marRight w:val="0"/>
              <w:marTop w:val="0"/>
              <w:marBottom w:val="0"/>
              <w:divBdr>
                <w:top w:val="none" w:sz="0" w:space="0" w:color="auto"/>
                <w:left w:val="none" w:sz="0" w:space="0" w:color="auto"/>
                <w:bottom w:val="none" w:sz="0" w:space="0" w:color="auto"/>
                <w:right w:val="none" w:sz="0" w:space="0" w:color="auto"/>
              </w:divBdr>
            </w:div>
            <w:div w:id="1905412385">
              <w:marLeft w:val="0"/>
              <w:marRight w:val="0"/>
              <w:marTop w:val="0"/>
              <w:marBottom w:val="0"/>
              <w:divBdr>
                <w:top w:val="none" w:sz="0" w:space="0" w:color="auto"/>
                <w:left w:val="none" w:sz="0" w:space="0" w:color="auto"/>
                <w:bottom w:val="none" w:sz="0" w:space="0" w:color="auto"/>
                <w:right w:val="none" w:sz="0" w:space="0" w:color="auto"/>
              </w:divBdr>
            </w:div>
            <w:div w:id="364907158">
              <w:marLeft w:val="0"/>
              <w:marRight w:val="0"/>
              <w:marTop w:val="0"/>
              <w:marBottom w:val="0"/>
              <w:divBdr>
                <w:top w:val="none" w:sz="0" w:space="0" w:color="auto"/>
                <w:left w:val="none" w:sz="0" w:space="0" w:color="auto"/>
                <w:bottom w:val="none" w:sz="0" w:space="0" w:color="auto"/>
                <w:right w:val="none" w:sz="0" w:space="0" w:color="auto"/>
              </w:divBdr>
            </w:div>
            <w:div w:id="785124875">
              <w:marLeft w:val="0"/>
              <w:marRight w:val="0"/>
              <w:marTop w:val="0"/>
              <w:marBottom w:val="0"/>
              <w:divBdr>
                <w:top w:val="none" w:sz="0" w:space="0" w:color="auto"/>
                <w:left w:val="none" w:sz="0" w:space="0" w:color="auto"/>
                <w:bottom w:val="none" w:sz="0" w:space="0" w:color="auto"/>
                <w:right w:val="none" w:sz="0" w:space="0" w:color="auto"/>
              </w:divBdr>
            </w:div>
            <w:div w:id="937250257">
              <w:marLeft w:val="0"/>
              <w:marRight w:val="0"/>
              <w:marTop w:val="0"/>
              <w:marBottom w:val="0"/>
              <w:divBdr>
                <w:top w:val="none" w:sz="0" w:space="0" w:color="auto"/>
                <w:left w:val="none" w:sz="0" w:space="0" w:color="auto"/>
                <w:bottom w:val="none" w:sz="0" w:space="0" w:color="auto"/>
                <w:right w:val="none" w:sz="0" w:space="0" w:color="auto"/>
              </w:divBdr>
            </w:div>
            <w:div w:id="1605964979">
              <w:marLeft w:val="0"/>
              <w:marRight w:val="0"/>
              <w:marTop w:val="0"/>
              <w:marBottom w:val="0"/>
              <w:divBdr>
                <w:top w:val="none" w:sz="0" w:space="0" w:color="auto"/>
                <w:left w:val="none" w:sz="0" w:space="0" w:color="auto"/>
                <w:bottom w:val="none" w:sz="0" w:space="0" w:color="auto"/>
                <w:right w:val="none" w:sz="0" w:space="0" w:color="auto"/>
              </w:divBdr>
            </w:div>
            <w:div w:id="625895377">
              <w:marLeft w:val="0"/>
              <w:marRight w:val="0"/>
              <w:marTop w:val="0"/>
              <w:marBottom w:val="0"/>
              <w:divBdr>
                <w:top w:val="none" w:sz="0" w:space="0" w:color="auto"/>
                <w:left w:val="none" w:sz="0" w:space="0" w:color="auto"/>
                <w:bottom w:val="none" w:sz="0" w:space="0" w:color="auto"/>
                <w:right w:val="none" w:sz="0" w:space="0" w:color="auto"/>
              </w:divBdr>
            </w:div>
            <w:div w:id="1420368286">
              <w:marLeft w:val="0"/>
              <w:marRight w:val="0"/>
              <w:marTop w:val="0"/>
              <w:marBottom w:val="0"/>
              <w:divBdr>
                <w:top w:val="none" w:sz="0" w:space="0" w:color="auto"/>
                <w:left w:val="none" w:sz="0" w:space="0" w:color="auto"/>
                <w:bottom w:val="none" w:sz="0" w:space="0" w:color="auto"/>
                <w:right w:val="none" w:sz="0" w:space="0" w:color="auto"/>
              </w:divBdr>
            </w:div>
            <w:div w:id="1066150620">
              <w:marLeft w:val="0"/>
              <w:marRight w:val="0"/>
              <w:marTop w:val="0"/>
              <w:marBottom w:val="0"/>
              <w:divBdr>
                <w:top w:val="none" w:sz="0" w:space="0" w:color="auto"/>
                <w:left w:val="none" w:sz="0" w:space="0" w:color="auto"/>
                <w:bottom w:val="none" w:sz="0" w:space="0" w:color="auto"/>
                <w:right w:val="none" w:sz="0" w:space="0" w:color="auto"/>
              </w:divBdr>
            </w:div>
            <w:div w:id="1174420786">
              <w:marLeft w:val="0"/>
              <w:marRight w:val="0"/>
              <w:marTop w:val="0"/>
              <w:marBottom w:val="0"/>
              <w:divBdr>
                <w:top w:val="none" w:sz="0" w:space="0" w:color="auto"/>
                <w:left w:val="none" w:sz="0" w:space="0" w:color="auto"/>
                <w:bottom w:val="none" w:sz="0" w:space="0" w:color="auto"/>
                <w:right w:val="none" w:sz="0" w:space="0" w:color="auto"/>
              </w:divBdr>
            </w:div>
            <w:div w:id="793526954">
              <w:marLeft w:val="0"/>
              <w:marRight w:val="0"/>
              <w:marTop w:val="0"/>
              <w:marBottom w:val="0"/>
              <w:divBdr>
                <w:top w:val="none" w:sz="0" w:space="0" w:color="auto"/>
                <w:left w:val="none" w:sz="0" w:space="0" w:color="auto"/>
                <w:bottom w:val="none" w:sz="0" w:space="0" w:color="auto"/>
                <w:right w:val="none" w:sz="0" w:space="0" w:color="auto"/>
              </w:divBdr>
            </w:div>
            <w:div w:id="25449014">
              <w:marLeft w:val="0"/>
              <w:marRight w:val="0"/>
              <w:marTop w:val="0"/>
              <w:marBottom w:val="0"/>
              <w:divBdr>
                <w:top w:val="none" w:sz="0" w:space="0" w:color="auto"/>
                <w:left w:val="none" w:sz="0" w:space="0" w:color="auto"/>
                <w:bottom w:val="none" w:sz="0" w:space="0" w:color="auto"/>
                <w:right w:val="none" w:sz="0" w:space="0" w:color="auto"/>
              </w:divBdr>
            </w:div>
            <w:div w:id="173037378">
              <w:marLeft w:val="0"/>
              <w:marRight w:val="0"/>
              <w:marTop w:val="0"/>
              <w:marBottom w:val="0"/>
              <w:divBdr>
                <w:top w:val="none" w:sz="0" w:space="0" w:color="auto"/>
                <w:left w:val="none" w:sz="0" w:space="0" w:color="auto"/>
                <w:bottom w:val="none" w:sz="0" w:space="0" w:color="auto"/>
                <w:right w:val="none" w:sz="0" w:space="0" w:color="auto"/>
              </w:divBdr>
            </w:div>
            <w:div w:id="561988040">
              <w:marLeft w:val="0"/>
              <w:marRight w:val="0"/>
              <w:marTop w:val="0"/>
              <w:marBottom w:val="0"/>
              <w:divBdr>
                <w:top w:val="none" w:sz="0" w:space="0" w:color="auto"/>
                <w:left w:val="none" w:sz="0" w:space="0" w:color="auto"/>
                <w:bottom w:val="none" w:sz="0" w:space="0" w:color="auto"/>
                <w:right w:val="none" w:sz="0" w:space="0" w:color="auto"/>
              </w:divBdr>
            </w:div>
            <w:div w:id="735670186">
              <w:marLeft w:val="0"/>
              <w:marRight w:val="0"/>
              <w:marTop w:val="0"/>
              <w:marBottom w:val="0"/>
              <w:divBdr>
                <w:top w:val="none" w:sz="0" w:space="0" w:color="auto"/>
                <w:left w:val="none" w:sz="0" w:space="0" w:color="auto"/>
                <w:bottom w:val="none" w:sz="0" w:space="0" w:color="auto"/>
                <w:right w:val="none" w:sz="0" w:space="0" w:color="auto"/>
              </w:divBdr>
            </w:div>
            <w:div w:id="1858234717">
              <w:marLeft w:val="0"/>
              <w:marRight w:val="0"/>
              <w:marTop w:val="0"/>
              <w:marBottom w:val="0"/>
              <w:divBdr>
                <w:top w:val="none" w:sz="0" w:space="0" w:color="auto"/>
                <w:left w:val="none" w:sz="0" w:space="0" w:color="auto"/>
                <w:bottom w:val="none" w:sz="0" w:space="0" w:color="auto"/>
                <w:right w:val="none" w:sz="0" w:space="0" w:color="auto"/>
              </w:divBdr>
            </w:div>
            <w:div w:id="995692638">
              <w:marLeft w:val="0"/>
              <w:marRight w:val="0"/>
              <w:marTop w:val="0"/>
              <w:marBottom w:val="0"/>
              <w:divBdr>
                <w:top w:val="none" w:sz="0" w:space="0" w:color="auto"/>
                <w:left w:val="none" w:sz="0" w:space="0" w:color="auto"/>
                <w:bottom w:val="none" w:sz="0" w:space="0" w:color="auto"/>
                <w:right w:val="none" w:sz="0" w:space="0" w:color="auto"/>
              </w:divBdr>
            </w:div>
            <w:div w:id="2132699948">
              <w:marLeft w:val="0"/>
              <w:marRight w:val="0"/>
              <w:marTop w:val="0"/>
              <w:marBottom w:val="0"/>
              <w:divBdr>
                <w:top w:val="none" w:sz="0" w:space="0" w:color="auto"/>
                <w:left w:val="none" w:sz="0" w:space="0" w:color="auto"/>
                <w:bottom w:val="none" w:sz="0" w:space="0" w:color="auto"/>
                <w:right w:val="none" w:sz="0" w:space="0" w:color="auto"/>
              </w:divBdr>
            </w:div>
            <w:div w:id="456221530">
              <w:marLeft w:val="0"/>
              <w:marRight w:val="0"/>
              <w:marTop w:val="0"/>
              <w:marBottom w:val="0"/>
              <w:divBdr>
                <w:top w:val="none" w:sz="0" w:space="0" w:color="auto"/>
                <w:left w:val="none" w:sz="0" w:space="0" w:color="auto"/>
                <w:bottom w:val="none" w:sz="0" w:space="0" w:color="auto"/>
                <w:right w:val="none" w:sz="0" w:space="0" w:color="auto"/>
              </w:divBdr>
            </w:div>
            <w:div w:id="165635526">
              <w:marLeft w:val="0"/>
              <w:marRight w:val="0"/>
              <w:marTop w:val="0"/>
              <w:marBottom w:val="0"/>
              <w:divBdr>
                <w:top w:val="none" w:sz="0" w:space="0" w:color="auto"/>
                <w:left w:val="none" w:sz="0" w:space="0" w:color="auto"/>
                <w:bottom w:val="none" w:sz="0" w:space="0" w:color="auto"/>
                <w:right w:val="none" w:sz="0" w:space="0" w:color="auto"/>
              </w:divBdr>
            </w:div>
            <w:div w:id="2063215534">
              <w:marLeft w:val="0"/>
              <w:marRight w:val="0"/>
              <w:marTop w:val="0"/>
              <w:marBottom w:val="0"/>
              <w:divBdr>
                <w:top w:val="none" w:sz="0" w:space="0" w:color="auto"/>
                <w:left w:val="none" w:sz="0" w:space="0" w:color="auto"/>
                <w:bottom w:val="none" w:sz="0" w:space="0" w:color="auto"/>
                <w:right w:val="none" w:sz="0" w:space="0" w:color="auto"/>
              </w:divBdr>
            </w:div>
            <w:div w:id="124387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253">
      <w:bodyDiv w:val="1"/>
      <w:marLeft w:val="0"/>
      <w:marRight w:val="0"/>
      <w:marTop w:val="0"/>
      <w:marBottom w:val="0"/>
      <w:divBdr>
        <w:top w:val="none" w:sz="0" w:space="0" w:color="auto"/>
        <w:left w:val="none" w:sz="0" w:space="0" w:color="auto"/>
        <w:bottom w:val="none" w:sz="0" w:space="0" w:color="auto"/>
        <w:right w:val="none" w:sz="0" w:space="0" w:color="auto"/>
      </w:divBdr>
      <w:divsChild>
        <w:div w:id="78605116">
          <w:marLeft w:val="0"/>
          <w:marRight w:val="0"/>
          <w:marTop w:val="0"/>
          <w:marBottom w:val="0"/>
          <w:divBdr>
            <w:top w:val="none" w:sz="0" w:space="0" w:color="auto"/>
            <w:left w:val="none" w:sz="0" w:space="0" w:color="auto"/>
            <w:bottom w:val="none" w:sz="0" w:space="0" w:color="auto"/>
            <w:right w:val="none" w:sz="0" w:space="0" w:color="auto"/>
          </w:divBdr>
          <w:divsChild>
            <w:div w:id="427196297">
              <w:marLeft w:val="0"/>
              <w:marRight w:val="0"/>
              <w:marTop w:val="0"/>
              <w:marBottom w:val="0"/>
              <w:divBdr>
                <w:top w:val="none" w:sz="0" w:space="0" w:color="auto"/>
                <w:left w:val="none" w:sz="0" w:space="0" w:color="auto"/>
                <w:bottom w:val="none" w:sz="0" w:space="0" w:color="auto"/>
                <w:right w:val="none" w:sz="0" w:space="0" w:color="auto"/>
              </w:divBdr>
            </w:div>
            <w:div w:id="1363021203">
              <w:marLeft w:val="0"/>
              <w:marRight w:val="0"/>
              <w:marTop w:val="0"/>
              <w:marBottom w:val="0"/>
              <w:divBdr>
                <w:top w:val="none" w:sz="0" w:space="0" w:color="auto"/>
                <w:left w:val="none" w:sz="0" w:space="0" w:color="auto"/>
                <w:bottom w:val="none" w:sz="0" w:space="0" w:color="auto"/>
                <w:right w:val="none" w:sz="0" w:space="0" w:color="auto"/>
              </w:divBdr>
            </w:div>
            <w:div w:id="1066882529">
              <w:marLeft w:val="0"/>
              <w:marRight w:val="0"/>
              <w:marTop w:val="0"/>
              <w:marBottom w:val="0"/>
              <w:divBdr>
                <w:top w:val="none" w:sz="0" w:space="0" w:color="auto"/>
                <w:left w:val="none" w:sz="0" w:space="0" w:color="auto"/>
                <w:bottom w:val="none" w:sz="0" w:space="0" w:color="auto"/>
                <w:right w:val="none" w:sz="0" w:space="0" w:color="auto"/>
              </w:divBdr>
            </w:div>
            <w:div w:id="1054964872">
              <w:marLeft w:val="0"/>
              <w:marRight w:val="0"/>
              <w:marTop w:val="0"/>
              <w:marBottom w:val="0"/>
              <w:divBdr>
                <w:top w:val="none" w:sz="0" w:space="0" w:color="auto"/>
                <w:left w:val="none" w:sz="0" w:space="0" w:color="auto"/>
                <w:bottom w:val="none" w:sz="0" w:space="0" w:color="auto"/>
                <w:right w:val="none" w:sz="0" w:space="0" w:color="auto"/>
              </w:divBdr>
            </w:div>
            <w:div w:id="321471652">
              <w:marLeft w:val="0"/>
              <w:marRight w:val="0"/>
              <w:marTop w:val="0"/>
              <w:marBottom w:val="0"/>
              <w:divBdr>
                <w:top w:val="none" w:sz="0" w:space="0" w:color="auto"/>
                <w:left w:val="none" w:sz="0" w:space="0" w:color="auto"/>
                <w:bottom w:val="none" w:sz="0" w:space="0" w:color="auto"/>
                <w:right w:val="none" w:sz="0" w:space="0" w:color="auto"/>
              </w:divBdr>
            </w:div>
            <w:div w:id="1767458822">
              <w:marLeft w:val="0"/>
              <w:marRight w:val="0"/>
              <w:marTop w:val="0"/>
              <w:marBottom w:val="0"/>
              <w:divBdr>
                <w:top w:val="none" w:sz="0" w:space="0" w:color="auto"/>
                <w:left w:val="none" w:sz="0" w:space="0" w:color="auto"/>
                <w:bottom w:val="none" w:sz="0" w:space="0" w:color="auto"/>
                <w:right w:val="none" w:sz="0" w:space="0" w:color="auto"/>
              </w:divBdr>
            </w:div>
            <w:div w:id="87997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4208">
      <w:bodyDiv w:val="1"/>
      <w:marLeft w:val="0"/>
      <w:marRight w:val="0"/>
      <w:marTop w:val="0"/>
      <w:marBottom w:val="0"/>
      <w:divBdr>
        <w:top w:val="none" w:sz="0" w:space="0" w:color="auto"/>
        <w:left w:val="none" w:sz="0" w:space="0" w:color="auto"/>
        <w:bottom w:val="none" w:sz="0" w:space="0" w:color="auto"/>
        <w:right w:val="none" w:sz="0" w:space="0" w:color="auto"/>
      </w:divBdr>
      <w:divsChild>
        <w:div w:id="1940404655">
          <w:marLeft w:val="0"/>
          <w:marRight w:val="0"/>
          <w:marTop w:val="0"/>
          <w:marBottom w:val="0"/>
          <w:divBdr>
            <w:top w:val="none" w:sz="0" w:space="0" w:color="auto"/>
            <w:left w:val="none" w:sz="0" w:space="0" w:color="auto"/>
            <w:bottom w:val="none" w:sz="0" w:space="0" w:color="auto"/>
            <w:right w:val="none" w:sz="0" w:space="0" w:color="auto"/>
          </w:divBdr>
          <w:divsChild>
            <w:div w:id="1432356135">
              <w:marLeft w:val="0"/>
              <w:marRight w:val="0"/>
              <w:marTop w:val="0"/>
              <w:marBottom w:val="0"/>
              <w:divBdr>
                <w:top w:val="none" w:sz="0" w:space="0" w:color="auto"/>
                <w:left w:val="none" w:sz="0" w:space="0" w:color="auto"/>
                <w:bottom w:val="none" w:sz="0" w:space="0" w:color="auto"/>
                <w:right w:val="none" w:sz="0" w:space="0" w:color="auto"/>
              </w:divBdr>
            </w:div>
            <w:div w:id="615254857">
              <w:marLeft w:val="0"/>
              <w:marRight w:val="0"/>
              <w:marTop w:val="0"/>
              <w:marBottom w:val="0"/>
              <w:divBdr>
                <w:top w:val="none" w:sz="0" w:space="0" w:color="auto"/>
                <w:left w:val="none" w:sz="0" w:space="0" w:color="auto"/>
                <w:bottom w:val="none" w:sz="0" w:space="0" w:color="auto"/>
                <w:right w:val="none" w:sz="0" w:space="0" w:color="auto"/>
              </w:divBdr>
            </w:div>
            <w:div w:id="191840380">
              <w:marLeft w:val="0"/>
              <w:marRight w:val="0"/>
              <w:marTop w:val="0"/>
              <w:marBottom w:val="0"/>
              <w:divBdr>
                <w:top w:val="none" w:sz="0" w:space="0" w:color="auto"/>
                <w:left w:val="none" w:sz="0" w:space="0" w:color="auto"/>
                <w:bottom w:val="none" w:sz="0" w:space="0" w:color="auto"/>
                <w:right w:val="none" w:sz="0" w:space="0" w:color="auto"/>
              </w:divBdr>
            </w:div>
            <w:div w:id="186968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7465">
      <w:bodyDiv w:val="1"/>
      <w:marLeft w:val="0"/>
      <w:marRight w:val="0"/>
      <w:marTop w:val="0"/>
      <w:marBottom w:val="0"/>
      <w:divBdr>
        <w:top w:val="none" w:sz="0" w:space="0" w:color="auto"/>
        <w:left w:val="none" w:sz="0" w:space="0" w:color="auto"/>
        <w:bottom w:val="none" w:sz="0" w:space="0" w:color="auto"/>
        <w:right w:val="none" w:sz="0" w:space="0" w:color="auto"/>
      </w:divBdr>
      <w:divsChild>
        <w:div w:id="746880946">
          <w:marLeft w:val="0"/>
          <w:marRight w:val="0"/>
          <w:marTop w:val="0"/>
          <w:marBottom w:val="0"/>
          <w:divBdr>
            <w:top w:val="none" w:sz="0" w:space="0" w:color="auto"/>
            <w:left w:val="none" w:sz="0" w:space="0" w:color="auto"/>
            <w:bottom w:val="none" w:sz="0" w:space="0" w:color="auto"/>
            <w:right w:val="none" w:sz="0" w:space="0" w:color="auto"/>
          </w:divBdr>
          <w:divsChild>
            <w:div w:id="1978602454">
              <w:marLeft w:val="0"/>
              <w:marRight w:val="0"/>
              <w:marTop w:val="0"/>
              <w:marBottom w:val="0"/>
              <w:divBdr>
                <w:top w:val="none" w:sz="0" w:space="0" w:color="auto"/>
                <w:left w:val="none" w:sz="0" w:space="0" w:color="auto"/>
                <w:bottom w:val="none" w:sz="0" w:space="0" w:color="auto"/>
                <w:right w:val="none" w:sz="0" w:space="0" w:color="auto"/>
              </w:divBdr>
            </w:div>
            <w:div w:id="2031451426">
              <w:marLeft w:val="0"/>
              <w:marRight w:val="0"/>
              <w:marTop w:val="0"/>
              <w:marBottom w:val="0"/>
              <w:divBdr>
                <w:top w:val="none" w:sz="0" w:space="0" w:color="auto"/>
                <w:left w:val="none" w:sz="0" w:space="0" w:color="auto"/>
                <w:bottom w:val="none" w:sz="0" w:space="0" w:color="auto"/>
                <w:right w:val="none" w:sz="0" w:space="0" w:color="auto"/>
              </w:divBdr>
            </w:div>
            <w:div w:id="961767359">
              <w:marLeft w:val="0"/>
              <w:marRight w:val="0"/>
              <w:marTop w:val="0"/>
              <w:marBottom w:val="0"/>
              <w:divBdr>
                <w:top w:val="none" w:sz="0" w:space="0" w:color="auto"/>
                <w:left w:val="none" w:sz="0" w:space="0" w:color="auto"/>
                <w:bottom w:val="none" w:sz="0" w:space="0" w:color="auto"/>
                <w:right w:val="none" w:sz="0" w:space="0" w:color="auto"/>
              </w:divBdr>
            </w:div>
            <w:div w:id="669724005">
              <w:marLeft w:val="0"/>
              <w:marRight w:val="0"/>
              <w:marTop w:val="0"/>
              <w:marBottom w:val="0"/>
              <w:divBdr>
                <w:top w:val="none" w:sz="0" w:space="0" w:color="auto"/>
                <w:left w:val="none" w:sz="0" w:space="0" w:color="auto"/>
                <w:bottom w:val="none" w:sz="0" w:space="0" w:color="auto"/>
                <w:right w:val="none" w:sz="0" w:space="0" w:color="auto"/>
              </w:divBdr>
            </w:div>
            <w:div w:id="428232659">
              <w:marLeft w:val="0"/>
              <w:marRight w:val="0"/>
              <w:marTop w:val="0"/>
              <w:marBottom w:val="0"/>
              <w:divBdr>
                <w:top w:val="none" w:sz="0" w:space="0" w:color="auto"/>
                <w:left w:val="none" w:sz="0" w:space="0" w:color="auto"/>
                <w:bottom w:val="none" w:sz="0" w:space="0" w:color="auto"/>
                <w:right w:val="none" w:sz="0" w:space="0" w:color="auto"/>
              </w:divBdr>
            </w:div>
            <w:div w:id="49574049">
              <w:marLeft w:val="0"/>
              <w:marRight w:val="0"/>
              <w:marTop w:val="0"/>
              <w:marBottom w:val="0"/>
              <w:divBdr>
                <w:top w:val="none" w:sz="0" w:space="0" w:color="auto"/>
                <w:left w:val="none" w:sz="0" w:space="0" w:color="auto"/>
                <w:bottom w:val="none" w:sz="0" w:space="0" w:color="auto"/>
                <w:right w:val="none" w:sz="0" w:space="0" w:color="auto"/>
              </w:divBdr>
            </w:div>
            <w:div w:id="1789005501">
              <w:marLeft w:val="0"/>
              <w:marRight w:val="0"/>
              <w:marTop w:val="0"/>
              <w:marBottom w:val="0"/>
              <w:divBdr>
                <w:top w:val="none" w:sz="0" w:space="0" w:color="auto"/>
                <w:left w:val="none" w:sz="0" w:space="0" w:color="auto"/>
                <w:bottom w:val="none" w:sz="0" w:space="0" w:color="auto"/>
                <w:right w:val="none" w:sz="0" w:space="0" w:color="auto"/>
              </w:divBdr>
            </w:div>
            <w:div w:id="114836134">
              <w:marLeft w:val="0"/>
              <w:marRight w:val="0"/>
              <w:marTop w:val="0"/>
              <w:marBottom w:val="0"/>
              <w:divBdr>
                <w:top w:val="none" w:sz="0" w:space="0" w:color="auto"/>
                <w:left w:val="none" w:sz="0" w:space="0" w:color="auto"/>
                <w:bottom w:val="none" w:sz="0" w:space="0" w:color="auto"/>
                <w:right w:val="none" w:sz="0" w:space="0" w:color="auto"/>
              </w:divBdr>
            </w:div>
            <w:div w:id="2141993152">
              <w:marLeft w:val="0"/>
              <w:marRight w:val="0"/>
              <w:marTop w:val="0"/>
              <w:marBottom w:val="0"/>
              <w:divBdr>
                <w:top w:val="none" w:sz="0" w:space="0" w:color="auto"/>
                <w:left w:val="none" w:sz="0" w:space="0" w:color="auto"/>
                <w:bottom w:val="none" w:sz="0" w:space="0" w:color="auto"/>
                <w:right w:val="none" w:sz="0" w:space="0" w:color="auto"/>
              </w:divBdr>
            </w:div>
            <w:div w:id="814639573">
              <w:marLeft w:val="0"/>
              <w:marRight w:val="0"/>
              <w:marTop w:val="0"/>
              <w:marBottom w:val="0"/>
              <w:divBdr>
                <w:top w:val="none" w:sz="0" w:space="0" w:color="auto"/>
                <w:left w:val="none" w:sz="0" w:space="0" w:color="auto"/>
                <w:bottom w:val="none" w:sz="0" w:space="0" w:color="auto"/>
                <w:right w:val="none" w:sz="0" w:space="0" w:color="auto"/>
              </w:divBdr>
            </w:div>
            <w:div w:id="114396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3623">
      <w:bodyDiv w:val="1"/>
      <w:marLeft w:val="0"/>
      <w:marRight w:val="0"/>
      <w:marTop w:val="0"/>
      <w:marBottom w:val="0"/>
      <w:divBdr>
        <w:top w:val="none" w:sz="0" w:space="0" w:color="auto"/>
        <w:left w:val="none" w:sz="0" w:space="0" w:color="auto"/>
        <w:bottom w:val="none" w:sz="0" w:space="0" w:color="auto"/>
        <w:right w:val="none" w:sz="0" w:space="0" w:color="auto"/>
      </w:divBdr>
      <w:divsChild>
        <w:div w:id="520318107">
          <w:marLeft w:val="0"/>
          <w:marRight w:val="0"/>
          <w:marTop w:val="0"/>
          <w:marBottom w:val="0"/>
          <w:divBdr>
            <w:top w:val="none" w:sz="0" w:space="0" w:color="auto"/>
            <w:left w:val="none" w:sz="0" w:space="0" w:color="auto"/>
            <w:bottom w:val="none" w:sz="0" w:space="0" w:color="auto"/>
            <w:right w:val="none" w:sz="0" w:space="0" w:color="auto"/>
          </w:divBdr>
          <w:divsChild>
            <w:div w:id="371928648">
              <w:marLeft w:val="0"/>
              <w:marRight w:val="0"/>
              <w:marTop w:val="0"/>
              <w:marBottom w:val="0"/>
              <w:divBdr>
                <w:top w:val="none" w:sz="0" w:space="0" w:color="auto"/>
                <w:left w:val="none" w:sz="0" w:space="0" w:color="auto"/>
                <w:bottom w:val="none" w:sz="0" w:space="0" w:color="auto"/>
                <w:right w:val="none" w:sz="0" w:space="0" w:color="auto"/>
              </w:divBdr>
            </w:div>
            <w:div w:id="481387224">
              <w:marLeft w:val="0"/>
              <w:marRight w:val="0"/>
              <w:marTop w:val="0"/>
              <w:marBottom w:val="0"/>
              <w:divBdr>
                <w:top w:val="none" w:sz="0" w:space="0" w:color="auto"/>
                <w:left w:val="none" w:sz="0" w:space="0" w:color="auto"/>
                <w:bottom w:val="none" w:sz="0" w:space="0" w:color="auto"/>
                <w:right w:val="none" w:sz="0" w:space="0" w:color="auto"/>
              </w:divBdr>
            </w:div>
            <w:div w:id="218176922">
              <w:marLeft w:val="0"/>
              <w:marRight w:val="0"/>
              <w:marTop w:val="0"/>
              <w:marBottom w:val="0"/>
              <w:divBdr>
                <w:top w:val="none" w:sz="0" w:space="0" w:color="auto"/>
                <w:left w:val="none" w:sz="0" w:space="0" w:color="auto"/>
                <w:bottom w:val="none" w:sz="0" w:space="0" w:color="auto"/>
                <w:right w:val="none" w:sz="0" w:space="0" w:color="auto"/>
              </w:divBdr>
            </w:div>
            <w:div w:id="490609580">
              <w:marLeft w:val="0"/>
              <w:marRight w:val="0"/>
              <w:marTop w:val="0"/>
              <w:marBottom w:val="0"/>
              <w:divBdr>
                <w:top w:val="none" w:sz="0" w:space="0" w:color="auto"/>
                <w:left w:val="none" w:sz="0" w:space="0" w:color="auto"/>
                <w:bottom w:val="none" w:sz="0" w:space="0" w:color="auto"/>
                <w:right w:val="none" w:sz="0" w:space="0" w:color="auto"/>
              </w:divBdr>
            </w:div>
            <w:div w:id="927420327">
              <w:marLeft w:val="0"/>
              <w:marRight w:val="0"/>
              <w:marTop w:val="0"/>
              <w:marBottom w:val="0"/>
              <w:divBdr>
                <w:top w:val="none" w:sz="0" w:space="0" w:color="auto"/>
                <w:left w:val="none" w:sz="0" w:space="0" w:color="auto"/>
                <w:bottom w:val="none" w:sz="0" w:space="0" w:color="auto"/>
                <w:right w:val="none" w:sz="0" w:space="0" w:color="auto"/>
              </w:divBdr>
            </w:div>
            <w:div w:id="1784106570">
              <w:marLeft w:val="0"/>
              <w:marRight w:val="0"/>
              <w:marTop w:val="0"/>
              <w:marBottom w:val="0"/>
              <w:divBdr>
                <w:top w:val="none" w:sz="0" w:space="0" w:color="auto"/>
                <w:left w:val="none" w:sz="0" w:space="0" w:color="auto"/>
                <w:bottom w:val="none" w:sz="0" w:space="0" w:color="auto"/>
                <w:right w:val="none" w:sz="0" w:space="0" w:color="auto"/>
              </w:divBdr>
            </w:div>
            <w:div w:id="259027368">
              <w:marLeft w:val="0"/>
              <w:marRight w:val="0"/>
              <w:marTop w:val="0"/>
              <w:marBottom w:val="0"/>
              <w:divBdr>
                <w:top w:val="none" w:sz="0" w:space="0" w:color="auto"/>
                <w:left w:val="none" w:sz="0" w:space="0" w:color="auto"/>
                <w:bottom w:val="none" w:sz="0" w:space="0" w:color="auto"/>
                <w:right w:val="none" w:sz="0" w:space="0" w:color="auto"/>
              </w:divBdr>
            </w:div>
            <w:div w:id="1597789021">
              <w:marLeft w:val="0"/>
              <w:marRight w:val="0"/>
              <w:marTop w:val="0"/>
              <w:marBottom w:val="0"/>
              <w:divBdr>
                <w:top w:val="none" w:sz="0" w:space="0" w:color="auto"/>
                <w:left w:val="none" w:sz="0" w:space="0" w:color="auto"/>
                <w:bottom w:val="none" w:sz="0" w:space="0" w:color="auto"/>
                <w:right w:val="none" w:sz="0" w:space="0" w:color="auto"/>
              </w:divBdr>
            </w:div>
            <w:div w:id="1160191255">
              <w:marLeft w:val="0"/>
              <w:marRight w:val="0"/>
              <w:marTop w:val="0"/>
              <w:marBottom w:val="0"/>
              <w:divBdr>
                <w:top w:val="none" w:sz="0" w:space="0" w:color="auto"/>
                <w:left w:val="none" w:sz="0" w:space="0" w:color="auto"/>
                <w:bottom w:val="none" w:sz="0" w:space="0" w:color="auto"/>
                <w:right w:val="none" w:sz="0" w:space="0" w:color="auto"/>
              </w:divBdr>
            </w:div>
            <w:div w:id="261382778">
              <w:marLeft w:val="0"/>
              <w:marRight w:val="0"/>
              <w:marTop w:val="0"/>
              <w:marBottom w:val="0"/>
              <w:divBdr>
                <w:top w:val="none" w:sz="0" w:space="0" w:color="auto"/>
                <w:left w:val="none" w:sz="0" w:space="0" w:color="auto"/>
                <w:bottom w:val="none" w:sz="0" w:space="0" w:color="auto"/>
                <w:right w:val="none" w:sz="0" w:space="0" w:color="auto"/>
              </w:divBdr>
            </w:div>
            <w:div w:id="2127966460">
              <w:marLeft w:val="0"/>
              <w:marRight w:val="0"/>
              <w:marTop w:val="0"/>
              <w:marBottom w:val="0"/>
              <w:divBdr>
                <w:top w:val="none" w:sz="0" w:space="0" w:color="auto"/>
                <w:left w:val="none" w:sz="0" w:space="0" w:color="auto"/>
                <w:bottom w:val="none" w:sz="0" w:space="0" w:color="auto"/>
                <w:right w:val="none" w:sz="0" w:space="0" w:color="auto"/>
              </w:divBdr>
            </w:div>
            <w:div w:id="95926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94344">
      <w:bodyDiv w:val="1"/>
      <w:marLeft w:val="0"/>
      <w:marRight w:val="0"/>
      <w:marTop w:val="0"/>
      <w:marBottom w:val="0"/>
      <w:divBdr>
        <w:top w:val="none" w:sz="0" w:space="0" w:color="auto"/>
        <w:left w:val="none" w:sz="0" w:space="0" w:color="auto"/>
        <w:bottom w:val="none" w:sz="0" w:space="0" w:color="auto"/>
        <w:right w:val="none" w:sz="0" w:space="0" w:color="auto"/>
      </w:divBdr>
      <w:divsChild>
        <w:div w:id="972828142">
          <w:marLeft w:val="0"/>
          <w:marRight w:val="0"/>
          <w:marTop w:val="0"/>
          <w:marBottom w:val="0"/>
          <w:divBdr>
            <w:top w:val="none" w:sz="0" w:space="0" w:color="auto"/>
            <w:left w:val="none" w:sz="0" w:space="0" w:color="auto"/>
            <w:bottom w:val="none" w:sz="0" w:space="0" w:color="auto"/>
            <w:right w:val="none" w:sz="0" w:space="0" w:color="auto"/>
          </w:divBdr>
          <w:divsChild>
            <w:div w:id="1136215633">
              <w:marLeft w:val="0"/>
              <w:marRight w:val="0"/>
              <w:marTop w:val="0"/>
              <w:marBottom w:val="0"/>
              <w:divBdr>
                <w:top w:val="none" w:sz="0" w:space="0" w:color="auto"/>
                <w:left w:val="none" w:sz="0" w:space="0" w:color="auto"/>
                <w:bottom w:val="none" w:sz="0" w:space="0" w:color="auto"/>
                <w:right w:val="none" w:sz="0" w:space="0" w:color="auto"/>
              </w:divBdr>
            </w:div>
            <w:div w:id="590358375">
              <w:marLeft w:val="0"/>
              <w:marRight w:val="0"/>
              <w:marTop w:val="0"/>
              <w:marBottom w:val="0"/>
              <w:divBdr>
                <w:top w:val="none" w:sz="0" w:space="0" w:color="auto"/>
                <w:left w:val="none" w:sz="0" w:space="0" w:color="auto"/>
                <w:bottom w:val="none" w:sz="0" w:space="0" w:color="auto"/>
                <w:right w:val="none" w:sz="0" w:space="0" w:color="auto"/>
              </w:divBdr>
            </w:div>
            <w:div w:id="519928872">
              <w:marLeft w:val="0"/>
              <w:marRight w:val="0"/>
              <w:marTop w:val="0"/>
              <w:marBottom w:val="0"/>
              <w:divBdr>
                <w:top w:val="none" w:sz="0" w:space="0" w:color="auto"/>
                <w:left w:val="none" w:sz="0" w:space="0" w:color="auto"/>
                <w:bottom w:val="none" w:sz="0" w:space="0" w:color="auto"/>
                <w:right w:val="none" w:sz="0" w:space="0" w:color="auto"/>
              </w:divBdr>
            </w:div>
            <w:div w:id="1075976269">
              <w:marLeft w:val="0"/>
              <w:marRight w:val="0"/>
              <w:marTop w:val="0"/>
              <w:marBottom w:val="0"/>
              <w:divBdr>
                <w:top w:val="none" w:sz="0" w:space="0" w:color="auto"/>
                <w:left w:val="none" w:sz="0" w:space="0" w:color="auto"/>
                <w:bottom w:val="none" w:sz="0" w:space="0" w:color="auto"/>
                <w:right w:val="none" w:sz="0" w:space="0" w:color="auto"/>
              </w:divBdr>
            </w:div>
            <w:div w:id="147240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36333">
      <w:bodyDiv w:val="1"/>
      <w:marLeft w:val="0"/>
      <w:marRight w:val="0"/>
      <w:marTop w:val="0"/>
      <w:marBottom w:val="0"/>
      <w:divBdr>
        <w:top w:val="none" w:sz="0" w:space="0" w:color="auto"/>
        <w:left w:val="none" w:sz="0" w:space="0" w:color="auto"/>
        <w:bottom w:val="none" w:sz="0" w:space="0" w:color="auto"/>
        <w:right w:val="none" w:sz="0" w:space="0" w:color="auto"/>
      </w:divBdr>
      <w:divsChild>
        <w:div w:id="54592796">
          <w:marLeft w:val="0"/>
          <w:marRight w:val="0"/>
          <w:marTop w:val="0"/>
          <w:marBottom w:val="0"/>
          <w:divBdr>
            <w:top w:val="none" w:sz="0" w:space="0" w:color="auto"/>
            <w:left w:val="none" w:sz="0" w:space="0" w:color="auto"/>
            <w:bottom w:val="none" w:sz="0" w:space="0" w:color="auto"/>
            <w:right w:val="none" w:sz="0" w:space="0" w:color="auto"/>
          </w:divBdr>
          <w:divsChild>
            <w:div w:id="800614164">
              <w:marLeft w:val="0"/>
              <w:marRight w:val="0"/>
              <w:marTop w:val="0"/>
              <w:marBottom w:val="0"/>
              <w:divBdr>
                <w:top w:val="none" w:sz="0" w:space="0" w:color="auto"/>
                <w:left w:val="none" w:sz="0" w:space="0" w:color="auto"/>
                <w:bottom w:val="none" w:sz="0" w:space="0" w:color="auto"/>
                <w:right w:val="none" w:sz="0" w:space="0" w:color="auto"/>
              </w:divBdr>
            </w:div>
            <w:div w:id="213004106">
              <w:marLeft w:val="0"/>
              <w:marRight w:val="0"/>
              <w:marTop w:val="0"/>
              <w:marBottom w:val="0"/>
              <w:divBdr>
                <w:top w:val="none" w:sz="0" w:space="0" w:color="auto"/>
                <w:left w:val="none" w:sz="0" w:space="0" w:color="auto"/>
                <w:bottom w:val="none" w:sz="0" w:space="0" w:color="auto"/>
                <w:right w:val="none" w:sz="0" w:space="0" w:color="auto"/>
              </w:divBdr>
            </w:div>
            <w:div w:id="794177879">
              <w:marLeft w:val="0"/>
              <w:marRight w:val="0"/>
              <w:marTop w:val="0"/>
              <w:marBottom w:val="0"/>
              <w:divBdr>
                <w:top w:val="none" w:sz="0" w:space="0" w:color="auto"/>
                <w:left w:val="none" w:sz="0" w:space="0" w:color="auto"/>
                <w:bottom w:val="none" w:sz="0" w:space="0" w:color="auto"/>
                <w:right w:val="none" w:sz="0" w:space="0" w:color="auto"/>
              </w:divBdr>
            </w:div>
            <w:div w:id="1713188683">
              <w:marLeft w:val="0"/>
              <w:marRight w:val="0"/>
              <w:marTop w:val="0"/>
              <w:marBottom w:val="0"/>
              <w:divBdr>
                <w:top w:val="none" w:sz="0" w:space="0" w:color="auto"/>
                <w:left w:val="none" w:sz="0" w:space="0" w:color="auto"/>
                <w:bottom w:val="none" w:sz="0" w:space="0" w:color="auto"/>
                <w:right w:val="none" w:sz="0" w:space="0" w:color="auto"/>
              </w:divBdr>
            </w:div>
            <w:div w:id="1879005847">
              <w:marLeft w:val="0"/>
              <w:marRight w:val="0"/>
              <w:marTop w:val="0"/>
              <w:marBottom w:val="0"/>
              <w:divBdr>
                <w:top w:val="none" w:sz="0" w:space="0" w:color="auto"/>
                <w:left w:val="none" w:sz="0" w:space="0" w:color="auto"/>
                <w:bottom w:val="none" w:sz="0" w:space="0" w:color="auto"/>
                <w:right w:val="none" w:sz="0" w:space="0" w:color="auto"/>
              </w:divBdr>
            </w:div>
            <w:div w:id="1725062326">
              <w:marLeft w:val="0"/>
              <w:marRight w:val="0"/>
              <w:marTop w:val="0"/>
              <w:marBottom w:val="0"/>
              <w:divBdr>
                <w:top w:val="none" w:sz="0" w:space="0" w:color="auto"/>
                <w:left w:val="none" w:sz="0" w:space="0" w:color="auto"/>
                <w:bottom w:val="none" w:sz="0" w:space="0" w:color="auto"/>
                <w:right w:val="none" w:sz="0" w:space="0" w:color="auto"/>
              </w:divBdr>
            </w:div>
            <w:div w:id="1550192484">
              <w:marLeft w:val="0"/>
              <w:marRight w:val="0"/>
              <w:marTop w:val="0"/>
              <w:marBottom w:val="0"/>
              <w:divBdr>
                <w:top w:val="none" w:sz="0" w:space="0" w:color="auto"/>
                <w:left w:val="none" w:sz="0" w:space="0" w:color="auto"/>
                <w:bottom w:val="none" w:sz="0" w:space="0" w:color="auto"/>
                <w:right w:val="none" w:sz="0" w:space="0" w:color="auto"/>
              </w:divBdr>
            </w:div>
            <w:div w:id="1909613359">
              <w:marLeft w:val="0"/>
              <w:marRight w:val="0"/>
              <w:marTop w:val="0"/>
              <w:marBottom w:val="0"/>
              <w:divBdr>
                <w:top w:val="none" w:sz="0" w:space="0" w:color="auto"/>
                <w:left w:val="none" w:sz="0" w:space="0" w:color="auto"/>
                <w:bottom w:val="none" w:sz="0" w:space="0" w:color="auto"/>
                <w:right w:val="none" w:sz="0" w:space="0" w:color="auto"/>
              </w:divBdr>
            </w:div>
            <w:div w:id="448747303">
              <w:marLeft w:val="0"/>
              <w:marRight w:val="0"/>
              <w:marTop w:val="0"/>
              <w:marBottom w:val="0"/>
              <w:divBdr>
                <w:top w:val="none" w:sz="0" w:space="0" w:color="auto"/>
                <w:left w:val="none" w:sz="0" w:space="0" w:color="auto"/>
                <w:bottom w:val="none" w:sz="0" w:space="0" w:color="auto"/>
                <w:right w:val="none" w:sz="0" w:space="0" w:color="auto"/>
              </w:divBdr>
            </w:div>
            <w:div w:id="44592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5072">
      <w:bodyDiv w:val="1"/>
      <w:marLeft w:val="0"/>
      <w:marRight w:val="0"/>
      <w:marTop w:val="0"/>
      <w:marBottom w:val="0"/>
      <w:divBdr>
        <w:top w:val="none" w:sz="0" w:space="0" w:color="auto"/>
        <w:left w:val="none" w:sz="0" w:space="0" w:color="auto"/>
        <w:bottom w:val="none" w:sz="0" w:space="0" w:color="auto"/>
        <w:right w:val="none" w:sz="0" w:space="0" w:color="auto"/>
      </w:divBdr>
      <w:divsChild>
        <w:div w:id="2058624509">
          <w:marLeft w:val="0"/>
          <w:marRight w:val="0"/>
          <w:marTop w:val="0"/>
          <w:marBottom w:val="0"/>
          <w:divBdr>
            <w:top w:val="none" w:sz="0" w:space="0" w:color="auto"/>
            <w:left w:val="none" w:sz="0" w:space="0" w:color="auto"/>
            <w:bottom w:val="none" w:sz="0" w:space="0" w:color="auto"/>
            <w:right w:val="none" w:sz="0" w:space="0" w:color="auto"/>
          </w:divBdr>
          <w:divsChild>
            <w:div w:id="932516823">
              <w:marLeft w:val="0"/>
              <w:marRight w:val="0"/>
              <w:marTop w:val="0"/>
              <w:marBottom w:val="0"/>
              <w:divBdr>
                <w:top w:val="none" w:sz="0" w:space="0" w:color="auto"/>
                <w:left w:val="none" w:sz="0" w:space="0" w:color="auto"/>
                <w:bottom w:val="none" w:sz="0" w:space="0" w:color="auto"/>
                <w:right w:val="none" w:sz="0" w:space="0" w:color="auto"/>
              </w:divBdr>
            </w:div>
            <w:div w:id="593980786">
              <w:marLeft w:val="0"/>
              <w:marRight w:val="0"/>
              <w:marTop w:val="0"/>
              <w:marBottom w:val="0"/>
              <w:divBdr>
                <w:top w:val="none" w:sz="0" w:space="0" w:color="auto"/>
                <w:left w:val="none" w:sz="0" w:space="0" w:color="auto"/>
                <w:bottom w:val="none" w:sz="0" w:space="0" w:color="auto"/>
                <w:right w:val="none" w:sz="0" w:space="0" w:color="auto"/>
              </w:divBdr>
            </w:div>
            <w:div w:id="1510489549">
              <w:marLeft w:val="0"/>
              <w:marRight w:val="0"/>
              <w:marTop w:val="0"/>
              <w:marBottom w:val="0"/>
              <w:divBdr>
                <w:top w:val="none" w:sz="0" w:space="0" w:color="auto"/>
                <w:left w:val="none" w:sz="0" w:space="0" w:color="auto"/>
                <w:bottom w:val="none" w:sz="0" w:space="0" w:color="auto"/>
                <w:right w:val="none" w:sz="0" w:space="0" w:color="auto"/>
              </w:divBdr>
            </w:div>
            <w:div w:id="1773739942">
              <w:marLeft w:val="0"/>
              <w:marRight w:val="0"/>
              <w:marTop w:val="0"/>
              <w:marBottom w:val="0"/>
              <w:divBdr>
                <w:top w:val="none" w:sz="0" w:space="0" w:color="auto"/>
                <w:left w:val="none" w:sz="0" w:space="0" w:color="auto"/>
                <w:bottom w:val="none" w:sz="0" w:space="0" w:color="auto"/>
                <w:right w:val="none" w:sz="0" w:space="0" w:color="auto"/>
              </w:divBdr>
            </w:div>
            <w:div w:id="1191575958">
              <w:marLeft w:val="0"/>
              <w:marRight w:val="0"/>
              <w:marTop w:val="0"/>
              <w:marBottom w:val="0"/>
              <w:divBdr>
                <w:top w:val="none" w:sz="0" w:space="0" w:color="auto"/>
                <w:left w:val="none" w:sz="0" w:space="0" w:color="auto"/>
                <w:bottom w:val="none" w:sz="0" w:space="0" w:color="auto"/>
                <w:right w:val="none" w:sz="0" w:space="0" w:color="auto"/>
              </w:divBdr>
            </w:div>
            <w:div w:id="1344935065">
              <w:marLeft w:val="0"/>
              <w:marRight w:val="0"/>
              <w:marTop w:val="0"/>
              <w:marBottom w:val="0"/>
              <w:divBdr>
                <w:top w:val="none" w:sz="0" w:space="0" w:color="auto"/>
                <w:left w:val="none" w:sz="0" w:space="0" w:color="auto"/>
                <w:bottom w:val="none" w:sz="0" w:space="0" w:color="auto"/>
                <w:right w:val="none" w:sz="0" w:space="0" w:color="auto"/>
              </w:divBdr>
            </w:div>
            <w:div w:id="87373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9396">
      <w:bodyDiv w:val="1"/>
      <w:marLeft w:val="0"/>
      <w:marRight w:val="0"/>
      <w:marTop w:val="0"/>
      <w:marBottom w:val="0"/>
      <w:divBdr>
        <w:top w:val="none" w:sz="0" w:space="0" w:color="auto"/>
        <w:left w:val="none" w:sz="0" w:space="0" w:color="auto"/>
        <w:bottom w:val="none" w:sz="0" w:space="0" w:color="auto"/>
        <w:right w:val="none" w:sz="0" w:space="0" w:color="auto"/>
      </w:divBdr>
      <w:divsChild>
        <w:div w:id="2070497829">
          <w:marLeft w:val="0"/>
          <w:marRight w:val="0"/>
          <w:marTop w:val="0"/>
          <w:marBottom w:val="0"/>
          <w:divBdr>
            <w:top w:val="none" w:sz="0" w:space="0" w:color="auto"/>
            <w:left w:val="none" w:sz="0" w:space="0" w:color="auto"/>
            <w:bottom w:val="none" w:sz="0" w:space="0" w:color="auto"/>
            <w:right w:val="none" w:sz="0" w:space="0" w:color="auto"/>
          </w:divBdr>
          <w:divsChild>
            <w:div w:id="76318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69014">
      <w:bodyDiv w:val="1"/>
      <w:marLeft w:val="0"/>
      <w:marRight w:val="0"/>
      <w:marTop w:val="0"/>
      <w:marBottom w:val="0"/>
      <w:divBdr>
        <w:top w:val="none" w:sz="0" w:space="0" w:color="auto"/>
        <w:left w:val="none" w:sz="0" w:space="0" w:color="auto"/>
        <w:bottom w:val="none" w:sz="0" w:space="0" w:color="auto"/>
        <w:right w:val="none" w:sz="0" w:space="0" w:color="auto"/>
      </w:divBdr>
      <w:divsChild>
        <w:div w:id="1372878523">
          <w:marLeft w:val="0"/>
          <w:marRight w:val="0"/>
          <w:marTop w:val="0"/>
          <w:marBottom w:val="0"/>
          <w:divBdr>
            <w:top w:val="none" w:sz="0" w:space="0" w:color="auto"/>
            <w:left w:val="none" w:sz="0" w:space="0" w:color="auto"/>
            <w:bottom w:val="none" w:sz="0" w:space="0" w:color="auto"/>
            <w:right w:val="none" w:sz="0" w:space="0" w:color="auto"/>
          </w:divBdr>
          <w:divsChild>
            <w:div w:id="418327757">
              <w:marLeft w:val="0"/>
              <w:marRight w:val="0"/>
              <w:marTop w:val="0"/>
              <w:marBottom w:val="0"/>
              <w:divBdr>
                <w:top w:val="none" w:sz="0" w:space="0" w:color="auto"/>
                <w:left w:val="none" w:sz="0" w:space="0" w:color="auto"/>
                <w:bottom w:val="none" w:sz="0" w:space="0" w:color="auto"/>
                <w:right w:val="none" w:sz="0" w:space="0" w:color="auto"/>
              </w:divBdr>
            </w:div>
            <w:div w:id="1328633081">
              <w:marLeft w:val="0"/>
              <w:marRight w:val="0"/>
              <w:marTop w:val="0"/>
              <w:marBottom w:val="0"/>
              <w:divBdr>
                <w:top w:val="none" w:sz="0" w:space="0" w:color="auto"/>
                <w:left w:val="none" w:sz="0" w:space="0" w:color="auto"/>
                <w:bottom w:val="none" w:sz="0" w:space="0" w:color="auto"/>
                <w:right w:val="none" w:sz="0" w:space="0" w:color="auto"/>
              </w:divBdr>
            </w:div>
            <w:div w:id="2081442526">
              <w:marLeft w:val="0"/>
              <w:marRight w:val="0"/>
              <w:marTop w:val="0"/>
              <w:marBottom w:val="0"/>
              <w:divBdr>
                <w:top w:val="none" w:sz="0" w:space="0" w:color="auto"/>
                <w:left w:val="none" w:sz="0" w:space="0" w:color="auto"/>
                <w:bottom w:val="none" w:sz="0" w:space="0" w:color="auto"/>
                <w:right w:val="none" w:sz="0" w:space="0" w:color="auto"/>
              </w:divBdr>
            </w:div>
            <w:div w:id="1326979106">
              <w:marLeft w:val="0"/>
              <w:marRight w:val="0"/>
              <w:marTop w:val="0"/>
              <w:marBottom w:val="0"/>
              <w:divBdr>
                <w:top w:val="none" w:sz="0" w:space="0" w:color="auto"/>
                <w:left w:val="none" w:sz="0" w:space="0" w:color="auto"/>
                <w:bottom w:val="none" w:sz="0" w:space="0" w:color="auto"/>
                <w:right w:val="none" w:sz="0" w:space="0" w:color="auto"/>
              </w:divBdr>
            </w:div>
            <w:div w:id="1450513038">
              <w:marLeft w:val="0"/>
              <w:marRight w:val="0"/>
              <w:marTop w:val="0"/>
              <w:marBottom w:val="0"/>
              <w:divBdr>
                <w:top w:val="none" w:sz="0" w:space="0" w:color="auto"/>
                <w:left w:val="none" w:sz="0" w:space="0" w:color="auto"/>
                <w:bottom w:val="none" w:sz="0" w:space="0" w:color="auto"/>
                <w:right w:val="none" w:sz="0" w:space="0" w:color="auto"/>
              </w:divBdr>
            </w:div>
            <w:div w:id="1465544344">
              <w:marLeft w:val="0"/>
              <w:marRight w:val="0"/>
              <w:marTop w:val="0"/>
              <w:marBottom w:val="0"/>
              <w:divBdr>
                <w:top w:val="none" w:sz="0" w:space="0" w:color="auto"/>
                <w:left w:val="none" w:sz="0" w:space="0" w:color="auto"/>
                <w:bottom w:val="none" w:sz="0" w:space="0" w:color="auto"/>
                <w:right w:val="none" w:sz="0" w:space="0" w:color="auto"/>
              </w:divBdr>
            </w:div>
            <w:div w:id="139639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13871">
      <w:bodyDiv w:val="1"/>
      <w:marLeft w:val="0"/>
      <w:marRight w:val="0"/>
      <w:marTop w:val="0"/>
      <w:marBottom w:val="0"/>
      <w:divBdr>
        <w:top w:val="none" w:sz="0" w:space="0" w:color="auto"/>
        <w:left w:val="none" w:sz="0" w:space="0" w:color="auto"/>
        <w:bottom w:val="none" w:sz="0" w:space="0" w:color="auto"/>
        <w:right w:val="none" w:sz="0" w:space="0" w:color="auto"/>
      </w:divBdr>
      <w:divsChild>
        <w:div w:id="874274676">
          <w:marLeft w:val="0"/>
          <w:marRight w:val="0"/>
          <w:marTop w:val="0"/>
          <w:marBottom w:val="0"/>
          <w:divBdr>
            <w:top w:val="none" w:sz="0" w:space="0" w:color="auto"/>
            <w:left w:val="none" w:sz="0" w:space="0" w:color="auto"/>
            <w:bottom w:val="none" w:sz="0" w:space="0" w:color="auto"/>
            <w:right w:val="none" w:sz="0" w:space="0" w:color="auto"/>
          </w:divBdr>
          <w:divsChild>
            <w:div w:id="67542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2313">
      <w:bodyDiv w:val="1"/>
      <w:marLeft w:val="0"/>
      <w:marRight w:val="0"/>
      <w:marTop w:val="0"/>
      <w:marBottom w:val="0"/>
      <w:divBdr>
        <w:top w:val="none" w:sz="0" w:space="0" w:color="auto"/>
        <w:left w:val="none" w:sz="0" w:space="0" w:color="auto"/>
        <w:bottom w:val="none" w:sz="0" w:space="0" w:color="auto"/>
        <w:right w:val="none" w:sz="0" w:space="0" w:color="auto"/>
      </w:divBdr>
      <w:divsChild>
        <w:div w:id="641735959">
          <w:marLeft w:val="0"/>
          <w:marRight w:val="0"/>
          <w:marTop w:val="0"/>
          <w:marBottom w:val="0"/>
          <w:divBdr>
            <w:top w:val="none" w:sz="0" w:space="0" w:color="auto"/>
            <w:left w:val="none" w:sz="0" w:space="0" w:color="auto"/>
            <w:bottom w:val="none" w:sz="0" w:space="0" w:color="auto"/>
            <w:right w:val="none" w:sz="0" w:space="0" w:color="auto"/>
          </w:divBdr>
          <w:divsChild>
            <w:div w:id="1247153893">
              <w:marLeft w:val="0"/>
              <w:marRight w:val="0"/>
              <w:marTop w:val="0"/>
              <w:marBottom w:val="0"/>
              <w:divBdr>
                <w:top w:val="none" w:sz="0" w:space="0" w:color="auto"/>
                <w:left w:val="none" w:sz="0" w:space="0" w:color="auto"/>
                <w:bottom w:val="none" w:sz="0" w:space="0" w:color="auto"/>
                <w:right w:val="none" w:sz="0" w:space="0" w:color="auto"/>
              </w:divBdr>
            </w:div>
            <w:div w:id="1712075781">
              <w:marLeft w:val="0"/>
              <w:marRight w:val="0"/>
              <w:marTop w:val="0"/>
              <w:marBottom w:val="0"/>
              <w:divBdr>
                <w:top w:val="none" w:sz="0" w:space="0" w:color="auto"/>
                <w:left w:val="none" w:sz="0" w:space="0" w:color="auto"/>
                <w:bottom w:val="none" w:sz="0" w:space="0" w:color="auto"/>
                <w:right w:val="none" w:sz="0" w:space="0" w:color="auto"/>
              </w:divBdr>
            </w:div>
            <w:div w:id="1074160900">
              <w:marLeft w:val="0"/>
              <w:marRight w:val="0"/>
              <w:marTop w:val="0"/>
              <w:marBottom w:val="0"/>
              <w:divBdr>
                <w:top w:val="none" w:sz="0" w:space="0" w:color="auto"/>
                <w:left w:val="none" w:sz="0" w:space="0" w:color="auto"/>
                <w:bottom w:val="none" w:sz="0" w:space="0" w:color="auto"/>
                <w:right w:val="none" w:sz="0" w:space="0" w:color="auto"/>
              </w:divBdr>
            </w:div>
            <w:div w:id="1611666986">
              <w:marLeft w:val="0"/>
              <w:marRight w:val="0"/>
              <w:marTop w:val="0"/>
              <w:marBottom w:val="0"/>
              <w:divBdr>
                <w:top w:val="none" w:sz="0" w:space="0" w:color="auto"/>
                <w:left w:val="none" w:sz="0" w:space="0" w:color="auto"/>
                <w:bottom w:val="none" w:sz="0" w:space="0" w:color="auto"/>
                <w:right w:val="none" w:sz="0" w:space="0" w:color="auto"/>
              </w:divBdr>
            </w:div>
            <w:div w:id="1699742243">
              <w:marLeft w:val="0"/>
              <w:marRight w:val="0"/>
              <w:marTop w:val="0"/>
              <w:marBottom w:val="0"/>
              <w:divBdr>
                <w:top w:val="none" w:sz="0" w:space="0" w:color="auto"/>
                <w:left w:val="none" w:sz="0" w:space="0" w:color="auto"/>
                <w:bottom w:val="none" w:sz="0" w:space="0" w:color="auto"/>
                <w:right w:val="none" w:sz="0" w:space="0" w:color="auto"/>
              </w:divBdr>
            </w:div>
            <w:div w:id="149180494">
              <w:marLeft w:val="0"/>
              <w:marRight w:val="0"/>
              <w:marTop w:val="0"/>
              <w:marBottom w:val="0"/>
              <w:divBdr>
                <w:top w:val="none" w:sz="0" w:space="0" w:color="auto"/>
                <w:left w:val="none" w:sz="0" w:space="0" w:color="auto"/>
                <w:bottom w:val="none" w:sz="0" w:space="0" w:color="auto"/>
                <w:right w:val="none" w:sz="0" w:space="0" w:color="auto"/>
              </w:divBdr>
            </w:div>
            <w:div w:id="168436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7936">
      <w:bodyDiv w:val="1"/>
      <w:marLeft w:val="0"/>
      <w:marRight w:val="0"/>
      <w:marTop w:val="0"/>
      <w:marBottom w:val="0"/>
      <w:divBdr>
        <w:top w:val="none" w:sz="0" w:space="0" w:color="auto"/>
        <w:left w:val="none" w:sz="0" w:space="0" w:color="auto"/>
        <w:bottom w:val="none" w:sz="0" w:space="0" w:color="auto"/>
        <w:right w:val="none" w:sz="0" w:space="0" w:color="auto"/>
      </w:divBdr>
      <w:divsChild>
        <w:div w:id="1001659301">
          <w:marLeft w:val="0"/>
          <w:marRight w:val="0"/>
          <w:marTop w:val="0"/>
          <w:marBottom w:val="0"/>
          <w:divBdr>
            <w:top w:val="none" w:sz="0" w:space="0" w:color="auto"/>
            <w:left w:val="none" w:sz="0" w:space="0" w:color="auto"/>
            <w:bottom w:val="none" w:sz="0" w:space="0" w:color="auto"/>
            <w:right w:val="none" w:sz="0" w:space="0" w:color="auto"/>
          </w:divBdr>
          <w:divsChild>
            <w:div w:id="1605730046">
              <w:marLeft w:val="0"/>
              <w:marRight w:val="0"/>
              <w:marTop w:val="0"/>
              <w:marBottom w:val="0"/>
              <w:divBdr>
                <w:top w:val="none" w:sz="0" w:space="0" w:color="auto"/>
                <w:left w:val="none" w:sz="0" w:space="0" w:color="auto"/>
                <w:bottom w:val="none" w:sz="0" w:space="0" w:color="auto"/>
                <w:right w:val="none" w:sz="0" w:space="0" w:color="auto"/>
              </w:divBdr>
            </w:div>
            <w:div w:id="2039308187">
              <w:marLeft w:val="0"/>
              <w:marRight w:val="0"/>
              <w:marTop w:val="0"/>
              <w:marBottom w:val="0"/>
              <w:divBdr>
                <w:top w:val="none" w:sz="0" w:space="0" w:color="auto"/>
                <w:left w:val="none" w:sz="0" w:space="0" w:color="auto"/>
                <w:bottom w:val="none" w:sz="0" w:space="0" w:color="auto"/>
                <w:right w:val="none" w:sz="0" w:space="0" w:color="auto"/>
              </w:divBdr>
            </w:div>
            <w:div w:id="1535463327">
              <w:marLeft w:val="0"/>
              <w:marRight w:val="0"/>
              <w:marTop w:val="0"/>
              <w:marBottom w:val="0"/>
              <w:divBdr>
                <w:top w:val="none" w:sz="0" w:space="0" w:color="auto"/>
                <w:left w:val="none" w:sz="0" w:space="0" w:color="auto"/>
                <w:bottom w:val="none" w:sz="0" w:space="0" w:color="auto"/>
                <w:right w:val="none" w:sz="0" w:space="0" w:color="auto"/>
              </w:divBdr>
            </w:div>
            <w:div w:id="758215439">
              <w:marLeft w:val="0"/>
              <w:marRight w:val="0"/>
              <w:marTop w:val="0"/>
              <w:marBottom w:val="0"/>
              <w:divBdr>
                <w:top w:val="none" w:sz="0" w:space="0" w:color="auto"/>
                <w:left w:val="none" w:sz="0" w:space="0" w:color="auto"/>
                <w:bottom w:val="none" w:sz="0" w:space="0" w:color="auto"/>
                <w:right w:val="none" w:sz="0" w:space="0" w:color="auto"/>
              </w:divBdr>
            </w:div>
            <w:div w:id="738677144">
              <w:marLeft w:val="0"/>
              <w:marRight w:val="0"/>
              <w:marTop w:val="0"/>
              <w:marBottom w:val="0"/>
              <w:divBdr>
                <w:top w:val="none" w:sz="0" w:space="0" w:color="auto"/>
                <w:left w:val="none" w:sz="0" w:space="0" w:color="auto"/>
                <w:bottom w:val="none" w:sz="0" w:space="0" w:color="auto"/>
                <w:right w:val="none" w:sz="0" w:space="0" w:color="auto"/>
              </w:divBdr>
            </w:div>
            <w:div w:id="1321034498">
              <w:marLeft w:val="0"/>
              <w:marRight w:val="0"/>
              <w:marTop w:val="0"/>
              <w:marBottom w:val="0"/>
              <w:divBdr>
                <w:top w:val="none" w:sz="0" w:space="0" w:color="auto"/>
                <w:left w:val="none" w:sz="0" w:space="0" w:color="auto"/>
                <w:bottom w:val="none" w:sz="0" w:space="0" w:color="auto"/>
                <w:right w:val="none" w:sz="0" w:space="0" w:color="auto"/>
              </w:divBdr>
            </w:div>
            <w:div w:id="1632009921">
              <w:marLeft w:val="0"/>
              <w:marRight w:val="0"/>
              <w:marTop w:val="0"/>
              <w:marBottom w:val="0"/>
              <w:divBdr>
                <w:top w:val="none" w:sz="0" w:space="0" w:color="auto"/>
                <w:left w:val="none" w:sz="0" w:space="0" w:color="auto"/>
                <w:bottom w:val="none" w:sz="0" w:space="0" w:color="auto"/>
                <w:right w:val="none" w:sz="0" w:space="0" w:color="auto"/>
              </w:divBdr>
            </w:div>
            <w:div w:id="175782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48039">
      <w:bodyDiv w:val="1"/>
      <w:marLeft w:val="0"/>
      <w:marRight w:val="0"/>
      <w:marTop w:val="0"/>
      <w:marBottom w:val="0"/>
      <w:divBdr>
        <w:top w:val="none" w:sz="0" w:space="0" w:color="auto"/>
        <w:left w:val="none" w:sz="0" w:space="0" w:color="auto"/>
        <w:bottom w:val="none" w:sz="0" w:space="0" w:color="auto"/>
        <w:right w:val="none" w:sz="0" w:space="0" w:color="auto"/>
      </w:divBdr>
      <w:divsChild>
        <w:div w:id="1715153366">
          <w:marLeft w:val="0"/>
          <w:marRight w:val="0"/>
          <w:marTop w:val="0"/>
          <w:marBottom w:val="0"/>
          <w:divBdr>
            <w:top w:val="none" w:sz="0" w:space="0" w:color="auto"/>
            <w:left w:val="none" w:sz="0" w:space="0" w:color="auto"/>
            <w:bottom w:val="none" w:sz="0" w:space="0" w:color="auto"/>
            <w:right w:val="none" w:sz="0" w:space="0" w:color="auto"/>
          </w:divBdr>
          <w:divsChild>
            <w:div w:id="1970814428">
              <w:marLeft w:val="0"/>
              <w:marRight w:val="0"/>
              <w:marTop w:val="0"/>
              <w:marBottom w:val="0"/>
              <w:divBdr>
                <w:top w:val="none" w:sz="0" w:space="0" w:color="auto"/>
                <w:left w:val="none" w:sz="0" w:space="0" w:color="auto"/>
                <w:bottom w:val="none" w:sz="0" w:space="0" w:color="auto"/>
                <w:right w:val="none" w:sz="0" w:space="0" w:color="auto"/>
              </w:divBdr>
            </w:div>
            <w:div w:id="1019233881">
              <w:marLeft w:val="0"/>
              <w:marRight w:val="0"/>
              <w:marTop w:val="0"/>
              <w:marBottom w:val="0"/>
              <w:divBdr>
                <w:top w:val="none" w:sz="0" w:space="0" w:color="auto"/>
                <w:left w:val="none" w:sz="0" w:space="0" w:color="auto"/>
                <w:bottom w:val="none" w:sz="0" w:space="0" w:color="auto"/>
                <w:right w:val="none" w:sz="0" w:space="0" w:color="auto"/>
              </w:divBdr>
            </w:div>
            <w:div w:id="1594048743">
              <w:marLeft w:val="0"/>
              <w:marRight w:val="0"/>
              <w:marTop w:val="0"/>
              <w:marBottom w:val="0"/>
              <w:divBdr>
                <w:top w:val="none" w:sz="0" w:space="0" w:color="auto"/>
                <w:left w:val="none" w:sz="0" w:space="0" w:color="auto"/>
                <w:bottom w:val="none" w:sz="0" w:space="0" w:color="auto"/>
                <w:right w:val="none" w:sz="0" w:space="0" w:color="auto"/>
              </w:divBdr>
            </w:div>
            <w:div w:id="133969">
              <w:marLeft w:val="0"/>
              <w:marRight w:val="0"/>
              <w:marTop w:val="0"/>
              <w:marBottom w:val="0"/>
              <w:divBdr>
                <w:top w:val="none" w:sz="0" w:space="0" w:color="auto"/>
                <w:left w:val="none" w:sz="0" w:space="0" w:color="auto"/>
                <w:bottom w:val="none" w:sz="0" w:space="0" w:color="auto"/>
                <w:right w:val="none" w:sz="0" w:space="0" w:color="auto"/>
              </w:divBdr>
            </w:div>
            <w:div w:id="561870250">
              <w:marLeft w:val="0"/>
              <w:marRight w:val="0"/>
              <w:marTop w:val="0"/>
              <w:marBottom w:val="0"/>
              <w:divBdr>
                <w:top w:val="none" w:sz="0" w:space="0" w:color="auto"/>
                <w:left w:val="none" w:sz="0" w:space="0" w:color="auto"/>
                <w:bottom w:val="none" w:sz="0" w:space="0" w:color="auto"/>
                <w:right w:val="none" w:sz="0" w:space="0" w:color="auto"/>
              </w:divBdr>
            </w:div>
            <w:div w:id="452476994">
              <w:marLeft w:val="0"/>
              <w:marRight w:val="0"/>
              <w:marTop w:val="0"/>
              <w:marBottom w:val="0"/>
              <w:divBdr>
                <w:top w:val="none" w:sz="0" w:space="0" w:color="auto"/>
                <w:left w:val="none" w:sz="0" w:space="0" w:color="auto"/>
                <w:bottom w:val="none" w:sz="0" w:space="0" w:color="auto"/>
                <w:right w:val="none" w:sz="0" w:space="0" w:color="auto"/>
              </w:divBdr>
            </w:div>
            <w:div w:id="1001590175">
              <w:marLeft w:val="0"/>
              <w:marRight w:val="0"/>
              <w:marTop w:val="0"/>
              <w:marBottom w:val="0"/>
              <w:divBdr>
                <w:top w:val="none" w:sz="0" w:space="0" w:color="auto"/>
                <w:left w:val="none" w:sz="0" w:space="0" w:color="auto"/>
                <w:bottom w:val="none" w:sz="0" w:space="0" w:color="auto"/>
                <w:right w:val="none" w:sz="0" w:space="0" w:color="auto"/>
              </w:divBdr>
            </w:div>
            <w:div w:id="572590723">
              <w:marLeft w:val="0"/>
              <w:marRight w:val="0"/>
              <w:marTop w:val="0"/>
              <w:marBottom w:val="0"/>
              <w:divBdr>
                <w:top w:val="none" w:sz="0" w:space="0" w:color="auto"/>
                <w:left w:val="none" w:sz="0" w:space="0" w:color="auto"/>
                <w:bottom w:val="none" w:sz="0" w:space="0" w:color="auto"/>
                <w:right w:val="none" w:sz="0" w:space="0" w:color="auto"/>
              </w:divBdr>
            </w:div>
            <w:div w:id="1565263700">
              <w:marLeft w:val="0"/>
              <w:marRight w:val="0"/>
              <w:marTop w:val="0"/>
              <w:marBottom w:val="0"/>
              <w:divBdr>
                <w:top w:val="none" w:sz="0" w:space="0" w:color="auto"/>
                <w:left w:val="none" w:sz="0" w:space="0" w:color="auto"/>
                <w:bottom w:val="none" w:sz="0" w:space="0" w:color="auto"/>
                <w:right w:val="none" w:sz="0" w:space="0" w:color="auto"/>
              </w:divBdr>
            </w:div>
            <w:div w:id="929705018">
              <w:marLeft w:val="0"/>
              <w:marRight w:val="0"/>
              <w:marTop w:val="0"/>
              <w:marBottom w:val="0"/>
              <w:divBdr>
                <w:top w:val="none" w:sz="0" w:space="0" w:color="auto"/>
                <w:left w:val="none" w:sz="0" w:space="0" w:color="auto"/>
                <w:bottom w:val="none" w:sz="0" w:space="0" w:color="auto"/>
                <w:right w:val="none" w:sz="0" w:space="0" w:color="auto"/>
              </w:divBdr>
            </w:div>
            <w:div w:id="1210651379">
              <w:marLeft w:val="0"/>
              <w:marRight w:val="0"/>
              <w:marTop w:val="0"/>
              <w:marBottom w:val="0"/>
              <w:divBdr>
                <w:top w:val="none" w:sz="0" w:space="0" w:color="auto"/>
                <w:left w:val="none" w:sz="0" w:space="0" w:color="auto"/>
                <w:bottom w:val="none" w:sz="0" w:space="0" w:color="auto"/>
                <w:right w:val="none" w:sz="0" w:space="0" w:color="auto"/>
              </w:divBdr>
            </w:div>
            <w:div w:id="1949698680">
              <w:marLeft w:val="0"/>
              <w:marRight w:val="0"/>
              <w:marTop w:val="0"/>
              <w:marBottom w:val="0"/>
              <w:divBdr>
                <w:top w:val="none" w:sz="0" w:space="0" w:color="auto"/>
                <w:left w:val="none" w:sz="0" w:space="0" w:color="auto"/>
                <w:bottom w:val="none" w:sz="0" w:space="0" w:color="auto"/>
                <w:right w:val="none" w:sz="0" w:space="0" w:color="auto"/>
              </w:divBdr>
            </w:div>
            <w:div w:id="800198192">
              <w:marLeft w:val="0"/>
              <w:marRight w:val="0"/>
              <w:marTop w:val="0"/>
              <w:marBottom w:val="0"/>
              <w:divBdr>
                <w:top w:val="none" w:sz="0" w:space="0" w:color="auto"/>
                <w:left w:val="none" w:sz="0" w:space="0" w:color="auto"/>
                <w:bottom w:val="none" w:sz="0" w:space="0" w:color="auto"/>
                <w:right w:val="none" w:sz="0" w:space="0" w:color="auto"/>
              </w:divBdr>
            </w:div>
            <w:div w:id="1525096510">
              <w:marLeft w:val="0"/>
              <w:marRight w:val="0"/>
              <w:marTop w:val="0"/>
              <w:marBottom w:val="0"/>
              <w:divBdr>
                <w:top w:val="none" w:sz="0" w:space="0" w:color="auto"/>
                <w:left w:val="none" w:sz="0" w:space="0" w:color="auto"/>
                <w:bottom w:val="none" w:sz="0" w:space="0" w:color="auto"/>
                <w:right w:val="none" w:sz="0" w:space="0" w:color="auto"/>
              </w:divBdr>
            </w:div>
            <w:div w:id="157162080">
              <w:marLeft w:val="0"/>
              <w:marRight w:val="0"/>
              <w:marTop w:val="0"/>
              <w:marBottom w:val="0"/>
              <w:divBdr>
                <w:top w:val="none" w:sz="0" w:space="0" w:color="auto"/>
                <w:left w:val="none" w:sz="0" w:space="0" w:color="auto"/>
                <w:bottom w:val="none" w:sz="0" w:space="0" w:color="auto"/>
                <w:right w:val="none" w:sz="0" w:space="0" w:color="auto"/>
              </w:divBdr>
            </w:div>
            <w:div w:id="1745100562">
              <w:marLeft w:val="0"/>
              <w:marRight w:val="0"/>
              <w:marTop w:val="0"/>
              <w:marBottom w:val="0"/>
              <w:divBdr>
                <w:top w:val="none" w:sz="0" w:space="0" w:color="auto"/>
                <w:left w:val="none" w:sz="0" w:space="0" w:color="auto"/>
                <w:bottom w:val="none" w:sz="0" w:space="0" w:color="auto"/>
                <w:right w:val="none" w:sz="0" w:space="0" w:color="auto"/>
              </w:divBdr>
            </w:div>
            <w:div w:id="84083372">
              <w:marLeft w:val="0"/>
              <w:marRight w:val="0"/>
              <w:marTop w:val="0"/>
              <w:marBottom w:val="0"/>
              <w:divBdr>
                <w:top w:val="none" w:sz="0" w:space="0" w:color="auto"/>
                <w:left w:val="none" w:sz="0" w:space="0" w:color="auto"/>
                <w:bottom w:val="none" w:sz="0" w:space="0" w:color="auto"/>
                <w:right w:val="none" w:sz="0" w:space="0" w:color="auto"/>
              </w:divBdr>
            </w:div>
            <w:div w:id="2039503012">
              <w:marLeft w:val="0"/>
              <w:marRight w:val="0"/>
              <w:marTop w:val="0"/>
              <w:marBottom w:val="0"/>
              <w:divBdr>
                <w:top w:val="none" w:sz="0" w:space="0" w:color="auto"/>
                <w:left w:val="none" w:sz="0" w:space="0" w:color="auto"/>
                <w:bottom w:val="none" w:sz="0" w:space="0" w:color="auto"/>
                <w:right w:val="none" w:sz="0" w:space="0" w:color="auto"/>
              </w:divBdr>
            </w:div>
            <w:div w:id="803889703">
              <w:marLeft w:val="0"/>
              <w:marRight w:val="0"/>
              <w:marTop w:val="0"/>
              <w:marBottom w:val="0"/>
              <w:divBdr>
                <w:top w:val="none" w:sz="0" w:space="0" w:color="auto"/>
                <w:left w:val="none" w:sz="0" w:space="0" w:color="auto"/>
                <w:bottom w:val="none" w:sz="0" w:space="0" w:color="auto"/>
                <w:right w:val="none" w:sz="0" w:space="0" w:color="auto"/>
              </w:divBdr>
            </w:div>
            <w:div w:id="603390168">
              <w:marLeft w:val="0"/>
              <w:marRight w:val="0"/>
              <w:marTop w:val="0"/>
              <w:marBottom w:val="0"/>
              <w:divBdr>
                <w:top w:val="none" w:sz="0" w:space="0" w:color="auto"/>
                <w:left w:val="none" w:sz="0" w:space="0" w:color="auto"/>
                <w:bottom w:val="none" w:sz="0" w:space="0" w:color="auto"/>
                <w:right w:val="none" w:sz="0" w:space="0" w:color="auto"/>
              </w:divBdr>
            </w:div>
            <w:div w:id="1526942881">
              <w:marLeft w:val="0"/>
              <w:marRight w:val="0"/>
              <w:marTop w:val="0"/>
              <w:marBottom w:val="0"/>
              <w:divBdr>
                <w:top w:val="none" w:sz="0" w:space="0" w:color="auto"/>
                <w:left w:val="none" w:sz="0" w:space="0" w:color="auto"/>
                <w:bottom w:val="none" w:sz="0" w:space="0" w:color="auto"/>
                <w:right w:val="none" w:sz="0" w:space="0" w:color="auto"/>
              </w:divBdr>
            </w:div>
            <w:div w:id="1629319399">
              <w:marLeft w:val="0"/>
              <w:marRight w:val="0"/>
              <w:marTop w:val="0"/>
              <w:marBottom w:val="0"/>
              <w:divBdr>
                <w:top w:val="none" w:sz="0" w:space="0" w:color="auto"/>
                <w:left w:val="none" w:sz="0" w:space="0" w:color="auto"/>
                <w:bottom w:val="none" w:sz="0" w:space="0" w:color="auto"/>
                <w:right w:val="none" w:sz="0" w:space="0" w:color="auto"/>
              </w:divBdr>
            </w:div>
            <w:div w:id="51003921">
              <w:marLeft w:val="0"/>
              <w:marRight w:val="0"/>
              <w:marTop w:val="0"/>
              <w:marBottom w:val="0"/>
              <w:divBdr>
                <w:top w:val="none" w:sz="0" w:space="0" w:color="auto"/>
                <w:left w:val="none" w:sz="0" w:space="0" w:color="auto"/>
                <w:bottom w:val="none" w:sz="0" w:space="0" w:color="auto"/>
                <w:right w:val="none" w:sz="0" w:space="0" w:color="auto"/>
              </w:divBdr>
            </w:div>
            <w:div w:id="369956595">
              <w:marLeft w:val="0"/>
              <w:marRight w:val="0"/>
              <w:marTop w:val="0"/>
              <w:marBottom w:val="0"/>
              <w:divBdr>
                <w:top w:val="none" w:sz="0" w:space="0" w:color="auto"/>
                <w:left w:val="none" w:sz="0" w:space="0" w:color="auto"/>
                <w:bottom w:val="none" w:sz="0" w:space="0" w:color="auto"/>
                <w:right w:val="none" w:sz="0" w:space="0" w:color="auto"/>
              </w:divBdr>
            </w:div>
            <w:div w:id="2137328292">
              <w:marLeft w:val="0"/>
              <w:marRight w:val="0"/>
              <w:marTop w:val="0"/>
              <w:marBottom w:val="0"/>
              <w:divBdr>
                <w:top w:val="none" w:sz="0" w:space="0" w:color="auto"/>
                <w:left w:val="none" w:sz="0" w:space="0" w:color="auto"/>
                <w:bottom w:val="none" w:sz="0" w:space="0" w:color="auto"/>
                <w:right w:val="none" w:sz="0" w:space="0" w:color="auto"/>
              </w:divBdr>
            </w:div>
            <w:div w:id="905531261">
              <w:marLeft w:val="0"/>
              <w:marRight w:val="0"/>
              <w:marTop w:val="0"/>
              <w:marBottom w:val="0"/>
              <w:divBdr>
                <w:top w:val="none" w:sz="0" w:space="0" w:color="auto"/>
                <w:left w:val="none" w:sz="0" w:space="0" w:color="auto"/>
                <w:bottom w:val="none" w:sz="0" w:space="0" w:color="auto"/>
                <w:right w:val="none" w:sz="0" w:space="0" w:color="auto"/>
              </w:divBdr>
            </w:div>
            <w:div w:id="307440215">
              <w:marLeft w:val="0"/>
              <w:marRight w:val="0"/>
              <w:marTop w:val="0"/>
              <w:marBottom w:val="0"/>
              <w:divBdr>
                <w:top w:val="none" w:sz="0" w:space="0" w:color="auto"/>
                <w:left w:val="none" w:sz="0" w:space="0" w:color="auto"/>
                <w:bottom w:val="none" w:sz="0" w:space="0" w:color="auto"/>
                <w:right w:val="none" w:sz="0" w:space="0" w:color="auto"/>
              </w:divBdr>
            </w:div>
            <w:div w:id="1804928025">
              <w:marLeft w:val="0"/>
              <w:marRight w:val="0"/>
              <w:marTop w:val="0"/>
              <w:marBottom w:val="0"/>
              <w:divBdr>
                <w:top w:val="none" w:sz="0" w:space="0" w:color="auto"/>
                <w:left w:val="none" w:sz="0" w:space="0" w:color="auto"/>
                <w:bottom w:val="none" w:sz="0" w:space="0" w:color="auto"/>
                <w:right w:val="none" w:sz="0" w:space="0" w:color="auto"/>
              </w:divBdr>
            </w:div>
            <w:div w:id="80046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0922">
      <w:bodyDiv w:val="1"/>
      <w:marLeft w:val="0"/>
      <w:marRight w:val="0"/>
      <w:marTop w:val="0"/>
      <w:marBottom w:val="0"/>
      <w:divBdr>
        <w:top w:val="none" w:sz="0" w:space="0" w:color="auto"/>
        <w:left w:val="none" w:sz="0" w:space="0" w:color="auto"/>
        <w:bottom w:val="none" w:sz="0" w:space="0" w:color="auto"/>
        <w:right w:val="none" w:sz="0" w:space="0" w:color="auto"/>
      </w:divBdr>
      <w:divsChild>
        <w:div w:id="1349257571">
          <w:marLeft w:val="0"/>
          <w:marRight w:val="0"/>
          <w:marTop w:val="0"/>
          <w:marBottom w:val="0"/>
          <w:divBdr>
            <w:top w:val="none" w:sz="0" w:space="0" w:color="auto"/>
            <w:left w:val="none" w:sz="0" w:space="0" w:color="auto"/>
            <w:bottom w:val="none" w:sz="0" w:space="0" w:color="auto"/>
            <w:right w:val="none" w:sz="0" w:space="0" w:color="auto"/>
          </w:divBdr>
          <w:divsChild>
            <w:div w:id="678198500">
              <w:marLeft w:val="0"/>
              <w:marRight w:val="0"/>
              <w:marTop w:val="0"/>
              <w:marBottom w:val="0"/>
              <w:divBdr>
                <w:top w:val="none" w:sz="0" w:space="0" w:color="auto"/>
                <w:left w:val="none" w:sz="0" w:space="0" w:color="auto"/>
                <w:bottom w:val="none" w:sz="0" w:space="0" w:color="auto"/>
                <w:right w:val="none" w:sz="0" w:space="0" w:color="auto"/>
              </w:divBdr>
            </w:div>
            <w:div w:id="1684013288">
              <w:marLeft w:val="0"/>
              <w:marRight w:val="0"/>
              <w:marTop w:val="0"/>
              <w:marBottom w:val="0"/>
              <w:divBdr>
                <w:top w:val="none" w:sz="0" w:space="0" w:color="auto"/>
                <w:left w:val="none" w:sz="0" w:space="0" w:color="auto"/>
                <w:bottom w:val="none" w:sz="0" w:space="0" w:color="auto"/>
                <w:right w:val="none" w:sz="0" w:space="0" w:color="auto"/>
              </w:divBdr>
            </w:div>
            <w:div w:id="1542546229">
              <w:marLeft w:val="0"/>
              <w:marRight w:val="0"/>
              <w:marTop w:val="0"/>
              <w:marBottom w:val="0"/>
              <w:divBdr>
                <w:top w:val="none" w:sz="0" w:space="0" w:color="auto"/>
                <w:left w:val="none" w:sz="0" w:space="0" w:color="auto"/>
                <w:bottom w:val="none" w:sz="0" w:space="0" w:color="auto"/>
                <w:right w:val="none" w:sz="0" w:space="0" w:color="auto"/>
              </w:divBdr>
            </w:div>
            <w:div w:id="480007226">
              <w:marLeft w:val="0"/>
              <w:marRight w:val="0"/>
              <w:marTop w:val="0"/>
              <w:marBottom w:val="0"/>
              <w:divBdr>
                <w:top w:val="none" w:sz="0" w:space="0" w:color="auto"/>
                <w:left w:val="none" w:sz="0" w:space="0" w:color="auto"/>
                <w:bottom w:val="none" w:sz="0" w:space="0" w:color="auto"/>
                <w:right w:val="none" w:sz="0" w:space="0" w:color="auto"/>
              </w:divBdr>
            </w:div>
            <w:div w:id="1577740995">
              <w:marLeft w:val="0"/>
              <w:marRight w:val="0"/>
              <w:marTop w:val="0"/>
              <w:marBottom w:val="0"/>
              <w:divBdr>
                <w:top w:val="none" w:sz="0" w:space="0" w:color="auto"/>
                <w:left w:val="none" w:sz="0" w:space="0" w:color="auto"/>
                <w:bottom w:val="none" w:sz="0" w:space="0" w:color="auto"/>
                <w:right w:val="none" w:sz="0" w:space="0" w:color="auto"/>
              </w:divBdr>
            </w:div>
            <w:div w:id="1761680967">
              <w:marLeft w:val="0"/>
              <w:marRight w:val="0"/>
              <w:marTop w:val="0"/>
              <w:marBottom w:val="0"/>
              <w:divBdr>
                <w:top w:val="none" w:sz="0" w:space="0" w:color="auto"/>
                <w:left w:val="none" w:sz="0" w:space="0" w:color="auto"/>
                <w:bottom w:val="none" w:sz="0" w:space="0" w:color="auto"/>
                <w:right w:val="none" w:sz="0" w:space="0" w:color="auto"/>
              </w:divBdr>
            </w:div>
            <w:div w:id="653145952">
              <w:marLeft w:val="0"/>
              <w:marRight w:val="0"/>
              <w:marTop w:val="0"/>
              <w:marBottom w:val="0"/>
              <w:divBdr>
                <w:top w:val="none" w:sz="0" w:space="0" w:color="auto"/>
                <w:left w:val="none" w:sz="0" w:space="0" w:color="auto"/>
                <w:bottom w:val="none" w:sz="0" w:space="0" w:color="auto"/>
                <w:right w:val="none" w:sz="0" w:space="0" w:color="auto"/>
              </w:divBdr>
            </w:div>
            <w:div w:id="8588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47249">
      <w:bodyDiv w:val="1"/>
      <w:marLeft w:val="0"/>
      <w:marRight w:val="0"/>
      <w:marTop w:val="0"/>
      <w:marBottom w:val="0"/>
      <w:divBdr>
        <w:top w:val="none" w:sz="0" w:space="0" w:color="auto"/>
        <w:left w:val="none" w:sz="0" w:space="0" w:color="auto"/>
        <w:bottom w:val="none" w:sz="0" w:space="0" w:color="auto"/>
        <w:right w:val="none" w:sz="0" w:space="0" w:color="auto"/>
      </w:divBdr>
      <w:divsChild>
        <w:div w:id="2023240558">
          <w:marLeft w:val="0"/>
          <w:marRight w:val="0"/>
          <w:marTop w:val="0"/>
          <w:marBottom w:val="0"/>
          <w:divBdr>
            <w:top w:val="none" w:sz="0" w:space="0" w:color="auto"/>
            <w:left w:val="none" w:sz="0" w:space="0" w:color="auto"/>
            <w:bottom w:val="none" w:sz="0" w:space="0" w:color="auto"/>
            <w:right w:val="none" w:sz="0" w:space="0" w:color="auto"/>
          </w:divBdr>
          <w:divsChild>
            <w:div w:id="1933784089">
              <w:marLeft w:val="0"/>
              <w:marRight w:val="0"/>
              <w:marTop w:val="0"/>
              <w:marBottom w:val="0"/>
              <w:divBdr>
                <w:top w:val="none" w:sz="0" w:space="0" w:color="auto"/>
                <w:left w:val="none" w:sz="0" w:space="0" w:color="auto"/>
                <w:bottom w:val="none" w:sz="0" w:space="0" w:color="auto"/>
                <w:right w:val="none" w:sz="0" w:space="0" w:color="auto"/>
              </w:divBdr>
            </w:div>
            <w:div w:id="1143735201">
              <w:marLeft w:val="0"/>
              <w:marRight w:val="0"/>
              <w:marTop w:val="0"/>
              <w:marBottom w:val="0"/>
              <w:divBdr>
                <w:top w:val="none" w:sz="0" w:space="0" w:color="auto"/>
                <w:left w:val="none" w:sz="0" w:space="0" w:color="auto"/>
                <w:bottom w:val="none" w:sz="0" w:space="0" w:color="auto"/>
                <w:right w:val="none" w:sz="0" w:space="0" w:color="auto"/>
              </w:divBdr>
            </w:div>
            <w:div w:id="1344626469">
              <w:marLeft w:val="0"/>
              <w:marRight w:val="0"/>
              <w:marTop w:val="0"/>
              <w:marBottom w:val="0"/>
              <w:divBdr>
                <w:top w:val="none" w:sz="0" w:space="0" w:color="auto"/>
                <w:left w:val="none" w:sz="0" w:space="0" w:color="auto"/>
                <w:bottom w:val="none" w:sz="0" w:space="0" w:color="auto"/>
                <w:right w:val="none" w:sz="0" w:space="0" w:color="auto"/>
              </w:divBdr>
            </w:div>
            <w:div w:id="1062287218">
              <w:marLeft w:val="0"/>
              <w:marRight w:val="0"/>
              <w:marTop w:val="0"/>
              <w:marBottom w:val="0"/>
              <w:divBdr>
                <w:top w:val="none" w:sz="0" w:space="0" w:color="auto"/>
                <w:left w:val="none" w:sz="0" w:space="0" w:color="auto"/>
                <w:bottom w:val="none" w:sz="0" w:space="0" w:color="auto"/>
                <w:right w:val="none" w:sz="0" w:space="0" w:color="auto"/>
              </w:divBdr>
            </w:div>
            <w:div w:id="721904574">
              <w:marLeft w:val="0"/>
              <w:marRight w:val="0"/>
              <w:marTop w:val="0"/>
              <w:marBottom w:val="0"/>
              <w:divBdr>
                <w:top w:val="none" w:sz="0" w:space="0" w:color="auto"/>
                <w:left w:val="none" w:sz="0" w:space="0" w:color="auto"/>
                <w:bottom w:val="none" w:sz="0" w:space="0" w:color="auto"/>
                <w:right w:val="none" w:sz="0" w:space="0" w:color="auto"/>
              </w:divBdr>
            </w:div>
            <w:div w:id="97602381">
              <w:marLeft w:val="0"/>
              <w:marRight w:val="0"/>
              <w:marTop w:val="0"/>
              <w:marBottom w:val="0"/>
              <w:divBdr>
                <w:top w:val="none" w:sz="0" w:space="0" w:color="auto"/>
                <w:left w:val="none" w:sz="0" w:space="0" w:color="auto"/>
                <w:bottom w:val="none" w:sz="0" w:space="0" w:color="auto"/>
                <w:right w:val="none" w:sz="0" w:space="0" w:color="auto"/>
              </w:divBdr>
            </w:div>
            <w:div w:id="18087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90903">
      <w:bodyDiv w:val="1"/>
      <w:marLeft w:val="0"/>
      <w:marRight w:val="0"/>
      <w:marTop w:val="0"/>
      <w:marBottom w:val="0"/>
      <w:divBdr>
        <w:top w:val="none" w:sz="0" w:space="0" w:color="auto"/>
        <w:left w:val="none" w:sz="0" w:space="0" w:color="auto"/>
        <w:bottom w:val="none" w:sz="0" w:space="0" w:color="auto"/>
        <w:right w:val="none" w:sz="0" w:space="0" w:color="auto"/>
      </w:divBdr>
      <w:divsChild>
        <w:div w:id="1163662618">
          <w:marLeft w:val="0"/>
          <w:marRight w:val="0"/>
          <w:marTop w:val="0"/>
          <w:marBottom w:val="0"/>
          <w:divBdr>
            <w:top w:val="none" w:sz="0" w:space="0" w:color="auto"/>
            <w:left w:val="none" w:sz="0" w:space="0" w:color="auto"/>
            <w:bottom w:val="none" w:sz="0" w:space="0" w:color="auto"/>
            <w:right w:val="none" w:sz="0" w:space="0" w:color="auto"/>
          </w:divBdr>
          <w:divsChild>
            <w:div w:id="30181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5988">
      <w:bodyDiv w:val="1"/>
      <w:marLeft w:val="0"/>
      <w:marRight w:val="0"/>
      <w:marTop w:val="0"/>
      <w:marBottom w:val="0"/>
      <w:divBdr>
        <w:top w:val="none" w:sz="0" w:space="0" w:color="auto"/>
        <w:left w:val="none" w:sz="0" w:space="0" w:color="auto"/>
        <w:bottom w:val="none" w:sz="0" w:space="0" w:color="auto"/>
        <w:right w:val="none" w:sz="0" w:space="0" w:color="auto"/>
      </w:divBdr>
      <w:divsChild>
        <w:div w:id="262807992">
          <w:marLeft w:val="0"/>
          <w:marRight w:val="0"/>
          <w:marTop w:val="0"/>
          <w:marBottom w:val="0"/>
          <w:divBdr>
            <w:top w:val="none" w:sz="0" w:space="0" w:color="auto"/>
            <w:left w:val="none" w:sz="0" w:space="0" w:color="auto"/>
            <w:bottom w:val="none" w:sz="0" w:space="0" w:color="auto"/>
            <w:right w:val="none" w:sz="0" w:space="0" w:color="auto"/>
          </w:divBdr>
          <w:divsChild>
            <w:div w:id="1804152803">
              <w:marLeft w:val="0"/>
              <w:marRight w:val="0"/>
              <w:marTop w:val="0"/>
              <w:marBottom w:val="0"/>
              <w:divBdr>
                <w:top w:val="none" w:sz="0" w:space="0" w:color="auto"/>
                <w:left w:val="none" w:sz="0" w:space="0" w:color="auto"/>
                <w:bottom w:val="none" w:sz="0" w:space="0" w:color="auto"/>
                <w:right w:val="none" w:sz="0" w:space="0" w:color="auto"/>
              </w:divBdr>
            </w:div>
            <w:div w:id="530798276">
              <w:marLeft w:val="0"/>
              <w:marRight w:val="0"/>
              <w:marTop w:val="0"/>
              <w:marBottom w:val="0"/>
              <w:divBdr>
                <w:top w:val="none" w:sz="0" w:space="0" w:color="auto"/>
                <w:left w:val="none" w:sz="0" w:space="0" w:color="auto"/>
                <w:bottom w:val="none" w:sz="0" w:space="0" w:color="auto"/>
                <w:right w:val="none" w:sz="0" w:space="0" w:color="auto"/>
              </w:divBdr>
            </w:div>
            <w:div w:id="834883305">
              <w:marLeft w:val="0"/>
              <w:marRight w:val="0"/>
              <w:marTop w:val="0"/>
              <w:marBottom w:val="0"/>
              <w:divBdr>
                <w:top w:val="none" w:sz="0" w:space="0" w:color="auto"/>
                <w:left w:val="none" w:sz="0" w:space="0" w:color="auto"/>
                <w:bottom w:val="none" w:sz="0" w:space="0" w:color="auto"/>
                <w:right w:val="none" w:sz="0" w:space="0" w:color="auto"/>
              </w:divBdr>
            </w:div>
            <w:div w:id="1471824960">
              <w:marLeft w:val="0"/>
              <w:marRight w:val="0"/>
              <w:marTop w:val="0"/>
              <w:marBottom w:val="0"/>
              <w:divBdr>
                <w:top w:val="none" w:sz="0" w:space="0" w:color="auto"/>
                <w:left w:val="none" w:sz="0" w:space="0" w:color="auto"/>
                <w:bottom w:val="none" w:sz="0" w:space="0" w:color="auto"/>
                <w:right w:val="none" w:sz="0" w:space="0" w:color="auto"/>
              </w:divBdr>
            </w:div>
            <w:div w:id="1475756176">
              <w:marLeft w:val="0"/>
              <w:marRight w:val="0"/>
              <w:marTop w:val="0"/>
              <w:marBottom w:val="0"/>
              <w:divBdr>
                <w:top w:val="none" w:sz="0" w:space="0" w:color="auto"/>
                <w:left w:val="none" w:sz="0" w:space="0" w:color="auto"/>
                <w:bottom w:val="none" w:sz="0" w:space="0" w:color="auto"/>
                <w:right w:val="none" w:sz="0" w:space="0" w:color="auto"/>
              </w:divBdr>
            </w:div>
            <w:div w:id="1842964478">
              <w:marLeft w:val="0"/>
              <w:marRight w:val="0"/>
              <w:marTop w:val="0"/>
              <w:marBottom w:val="0"/>
              <w:divBdr>
                <w:top w:val="none" w:sz="0" w:space="0" w:color="auto"/>
                <w:left w:val="none" w:sz="0" w:space="0" w:color="auto"/>
                <w:bottom w:val="none" w:sz="0" w:space="0" w:color="auto"/>
                <w:right w:val="none" w:sz="0" w:space="0" w:color="auto"/>
              </w:divBdr>
            </w:div>
            <w:div w:id="490097657">
              <w:marLeft w:val="0"/>
              <w:marRight w:val="0"/>
              <w:marTop w:val="0"/>
              <w:marBottom w:val="0"/>
              <w:divBdr>
                <w:top w:val="none" w:sz="0" w:space="0" w:color="auto"/>
                <w:left w:val="none" w:sz="0" w:space="0" w:color="auto"/>
                <w:bottom w:val="none" w:sz="0" w:space="0" w:color="auto"/>
                <w:right w:val="none" w:sz="0" w:space="0" w:color="auto"/>
              </w:divBdr>
            </w:div>
            <w:div w:id="1002465543">
              <w:marLeft w:val="0"/>
              <w:marRight w:val="0"/>
              <w:marTop w:val="0"/>
              <w:marBottom w:val="0"/>
              <w:divBdr>
                <w:top w:val="none" w:sz="0" w:space="0" w:color="auto"/>
                <w:left w:val="none" w:sz="0" w:space="0" w:color="auto"/>
                <w:bottom w:val="none" w:sz="0" w:space="0" w:color="auto"/>
                <w:right w:val="none" w:sz="0" w:space="0" w:color="auto"/>
              </w:divBdr>
            </w:div>
            <w:div w:id="1403790097">
              <w:marLeft w:val="0"/>
              <w:marRight w:val="0"/>
              <w:marTop w:val="0"/>
              <w:marBottom w:val="0"/>
              <w:divBdr>
                <w:top w:val="none" w:sz="0" w:space="0" w:color="auto"/>
                <w:left w:val="none" w:sz="0" w:space="0" w:color="auto"/>
                <w:bottom w:val="none" w:sz="0" w:space="0" w:color="auto"/>
                <w:right w:val="none" w:sz="0" w:space="0" w:color="auto"/>
              </w:divBdr>
            </w:div>
            <w:div w:id="1526558094">
              <w:marLeft w:val="0"/>
              <w:marRight w:val="0"/>
              <w:marTop w:val="0"/>
              <w:marBottom w:val="0"/>
              <w:divBdr>
                <w:top w:val="none" w:sz="0" w:space="0" w:color="auto"/>
                <w:left w:val="none" w:sz="0" w:space="0" w:color="auto"/>
                <w:bottom w:val="none" w:sz="0" w:space="0" w:color="auto"/>
                <w:right w:val="none" w:sz="0" w:space="0" w:color="auto"/>
              </w:divBdr>
            </w:div>
            <w:div w:id="413750114">
              <w:marLeft w:val="0"/>
              <w:marRight w:val="0"/>
              <w:marTop w:val="0"/>
              <w:marBottom w:val="0"/>
              <w:divBdr>
                <w:top w:val="none" w:sz="0" w:space="0" w:color="auto"/>
                <w:left w:val="none" w:sz="0" w:space="0" w:color="auto"/>
                <w:bottom w:val="none" w:sz="0" w:space="0" w:color="auto"/>
                <w:right w:val="none" w:sz="0" w:space="0" w:color="auto"/>
              </w:divBdr>
            </w:div>
            <w:div w:id="1872038238">
              <w:marLeft w:val="0"/>
              <w:marRight w:val="0"/>
              <w:marTop w:val="0"/>
              <w:marBottom w:val="0"/>
              <w:divBdr>
                <w:top w:val="none" w:sz="0" w:space="0" w:color="auto"/>
                <w:left w:val="none" w:sz="0" w:space="0" w:color="auto"/>
                <w:bottom w:val="none" w:sz="0" w:space="0" w:color="auto"/>
                <w:right w:val="none" w:sz="0" w:space="0" w:color="auto"/>
              </w:divBdr>
            </w:div>
            <w:div w:id="1862428368">
              <w:marLeft w:val="0"/>
              <w:marRight w:val="0"/>
              <w:marTop w:val="0"/>
              <w:marBottom w:val="0"/>
              <w:divBdr>
                <w:top w:val="none" w:sz="0" w:space="0" w:color="auto"/>
                <w:left w:val="none" w:sz="0" w:space="0" w:color="auto"/>
                <w:bottom w:val="none" w:sz="0" w:space="0" w:color="auto"/>
                <w:right w:val="none" w:sz="0" w:space="0" w:color="auto"/>
              </w:divBdr>
            </w:div>
            <w:div w:id="170205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3726">
      <w:bodyDiv w:val="1"/>
      <w:marLeft w:val="0"/>
      <w:marRight w:val="0"/>
      <w:marTop w:val="0"/>
      <w:marBottom w:val="0"/>
      <w:divBdr>
        <w:top w:val="none" w:sz="0" w:space="0" w:color="auto"/>
        <w:left w:val="none" w:sz="0" w:space="0" w:color="auto"/>
        <w:bottom w:val="none" w:sz="0" w:space="0" w:color="auto"/>
        <w:right w:val="none" w:sz="0" w:space="0" w:color="auto"/>
      </w:divBdr>
      <w:divsChild>
        <w:div w:id="1450198115">
          <w:marLeft w:val="0"/>
          <w:marRight w:val="0"/>
          <w:marTop w:val="0"/>
          <w:marBottom w:val="0"/>
          <w:divBdr>
            <w:top w:val="none" w:sz="0" w:space="0" w:color="auto"/>
            <w:left w:val="none" w:sz="0" w:space="0" w:color="auto"/>
            <w:bottom w:val="none" w:sz="0" w:space="0" w:color="auto"/>
            <w:right w:val="none" w:sz="0" w:space="0" w:color="auto"/>
          </w:divBdr>
          <w:divsChild>
            <w:div w:id="1948462340">
              <w:marLeft w:val="0"/>
              <w:marRight w:val="0"/>
              <w:marTop w:val="0"/>
              <w:marBottom w:val="0"/>
              <w:divBdr>
                <w:top w:val="none" w:sz="0" w:space="0" w:color="auto"/>
                <w:left w:val="none" w:sz="0" w:space="0" w:color="auto"/>
                <w:bottom w:val="none" w:sz="0" w:space="0" w:color="auto"/>
                <w:right w:val="none" w:sz="0" w:space="0" w:color="auto"/>
              </w:divBdr>
            </w:div>
            <w:div w:id="2052217791">
              <w:marLeft w:val="0"/>
              <w:marRight w:val="0"/>
              <w:marTop w:val="0"/>
              <w:marBottom w:val="0"/>
              <w:divBdr>
                <w:top w:val="none" w:sz="0" w:space="0" w:color="auto"/>
                <w:left w:val="none" w:sz="0" w:space="0" w:color="auto"/>
                <w:bottom w:val="none" w:sz="0" w:space="0" w:color="auto"/>
                <w:right w:val="none" w:sz="0" w:space="0" w:color="auto"/>
              </w:divBdr>
            </w:div>
            <w:div w:id="1434982050">
              <w:marLeft w:val="0"/>
              <w:marRight w:val="0"/>
              <w:marTop w:val="0"/>
              <w:marBottom w:val="0"/>
              <w:divBdr>
                <w:top w:val="none" w:sz="0" w:space="0" w:color="auto"/>
                <w:left w:val="none" w:sz="0" w:space="0" w:color="auto"/>
                <w:bottom w:val="none" w:sz="0" w:space="0" w:color="auto"/>
                <w:right w:val="none" w:sz="0" w:space="0" w:color="auto"/>
              </w:divBdr>
            </w:div>
            <w:div w:id="1518159199">
              <w:marLeft w:val="0"/>
              <w:marRight w:val="0"/>
              <w:marTop w:val="0"/>
              <w:marBottom w:val="0"/>
              <w:divBdr>
                <w:top w:val="none" w:sz="0" w:space="0" w:color="auto"/>
                <w:left w:val="none" w:sz="0" w:space="0" w:color="auto"/>
                <w:bottom w:val="none" w:sz="0" w:space="0" w:color="auto"/>
                <w:right w:val="none" w:sz="0" w:space="0" w:color="auto"/>
              </w:divBdr>
            </w:div>
            <w:div w:id="1980723089">
              <w:marLeft w:val="0"/>
              <w:marRight w:val="0"/>
              <w:marTop w:val="0"/>
              <w:marBottom w:val="0"/>
              <w:divBdr>
                <w:top w:val="none" w:sz="0" w:space="0" w:color="auto"/>
                <w:left w:val="none" w:sz="0" w:space="0" w:color="auto"/>
                <w:bottom w:val="none" w:sz="0" w:space="0" w:color="auto"/>
                <w:right w:val="none" w:sz="0" w:space="0" w:color="auto"/>
              </w:divBdr>
            </w:div>
            <w:div w:id="1211922697">
              <w:marLeft w:val="0"/>
              <w:marRight w:val="0"/>
              <w:marTop w:val="0"/>
              <w:marBottom w:val="0"/>
              <w:divBdr>
                <w:top w:val="none" w:sz="0" w:space="0" w:color="auto"/>
                <w:left w:val="none" w:sz="0" w:space="0" w:color="auto"/>
                <w:bottom w:val="none" w:sz="0" w:space="0" w:color="auto"/>
                <w:right w:val="none" w:sz="0" w:space="0" w:color="auto"/>
              </w:divBdr>
            </w:div>
            <w:div w:id="74477997">
              <w:marLeft w:val="0"/>
              <w:marRight w:val="0"/>
              <w:marTop w:val="0"/>
              <w:marBottom w:val="0"/>
              <w:divBdr>
                <w:top w:val="none" w:sz="0" w:space="0" w:color="auto"/>
                <w:left w:val="none" w:sz="0" w:space="0" w:color="auto"/>
                <w:bottom w:val="none" w:sz="0" w:space="0" w:color="auto"/>
                <w:right w:val="none" w:sz="0" w:space="0" w:color="auto"/>
              </w:divBdr>
            </w:div>
            <w:div w:id="487021633">
              <w:marLeft w:val="0"/>
              <w:marRight w:val="0"/>
              <w:marTop w:val="0"/>
              <w:marBottom w:val="0"/>
              <w:divBdr>
                <w:top w:val="none" w:sz="0" w:space="0" w:color="auto"/>
                <w:left w:val="none" w:sz="0" w:space="0" w:color="auto"/>
                <w:bottom w:val="none" w:sz="0" w:space="0" w:color="auto"/>
                <w:right w:val="none" w:sz="0" w:space="0" w:color="auto"/>
              </w:divBdr>
            </w:div>
            <w:div w:id="1137724339">
              <w:marLeft w:val="0"/>
              <w:marRight w:val="0"/>
              <w:marTop w:val="0"/>
              <w:marBottom w:val="0"/>
              <w:divBdr>
                <w:top w:val="none" w:sz="0" w:space="0" w:color="auto"/>
                <w:left w:val="none" w:sz="0" w:space="0" w:color="auto"/>
                <w:bottom w:val="none" w:sz="0" w:space="0" w:color="auto"/>
                <w:right w:val="none" w:sz="0" w:space="0" w:color="auto"/>
              </w:divBdr>
            </w:div>
            <w:div w:id="1033849515">
              <w:marLeft w:val="0"/>
              <w:marRight w:val="0"/>
              <w:marTop w:val="0"/>
              <w:marBottom w:val="0"/>
              <w:divBdr>
                <w:top w:val="none" w:sz="0" w:space="0" w:color="auto"/>
                <w:left w:val="none" w:sz="0" w:space="0" w:color="auto"/>
                <w:bottom w:val="none" w:sz="0" w:space="0" w:color="auto"/>
                <w:right w:val="none" w:sz="0" w:space="0" w:color="auto"/>
              </w:divBdr>
            </w:div>
            <w:div w:id="559949978">
              <w:marLeft w:val="0"/>
              <w:marRight w:val="0"/>
              <w:marTop w:val="0"/>
              <w:marBottom w:val="0"/>
              <w:divBdr>
                <w:top w:val="none" w:sz="0" w:space="0" w:color="auto"/>
                <w:left w:val="none" w:sz="0" w:space="0" w:color="auto"/>
                <w:bottom w:val="none" w:sz="0" w:space="0" w:color="auto"/>
                <w:right w:val="none" w:sz="0" w:space="0" w:color="auto"/>
              </w:divBdr>
            </w:div>
            <w:div w:id="608584987">
              <w:marLeft w:val="0"/>
              <w:marRight w:val="0"/>
              <w:marTop w:val="0"/>
              <w:marBottom w:val="0"/>
              <w:divBdr>
                <w:top w:val="none" w:sz="0" w:space="0" w:color="auto"/>
                <w:left w:val="none" w:sz="0" w:space="0" w:color="auto"/>
                <w:bottom w:val="none" w:sz="0" w:space="0" w:color="auto"/>
                <w:right w:val="none" w:sz="0" w:space="0" w:color="auto"/>
              </w:divBdr>
            </w:div>
            <w:div w:id="985741354">
              <w:marLeft w:val="0"/>
              <w:marRight w:val="0"/>
              <w:marTop w:val="0"/>
              <w:marBottom w:val="0"/>
              <w:divBdr>
                <w:top w:val="none" w:sz="0" w:space="0" w:color="auto"/>
                <w:left w:val="none" w:sz="0" w:space="0" w:color="auto"/>
                <w:bottom w:val="none" w:sz="0" w:space="0" w:color="auto"/>
                <w:right w:val="none" w:sz="0" w:space="0" w:color="auto"/>
              </w:divBdr>
            </w:div>
            <w:div w:id="968513708">
              <w:marLeft w:val="0"/>
              <w:marRight w:val="0"/>
              <w:marTop w:val="0"/>
              <w:marBottom w:val="0"/>
              <w:divBdr>
                <w:top w:val="none" w:sz="0" w:space="0" w:color="auto"/>
                <w:left w:val="none" w:sz="0" w:space="0" w:color="auto"/>
                <w:bottom w:val="none" w:sz="0" w:space="0" w:color="auto"/>
                <w:right w:val="none" w:sz="0" w:space="0" w:color="auto"/>
              </w:divBdr>
            </w:div>
            <w:div w:id="1330597501">
              <w:marLeft w:val="0"/>
              <w:marRight w:val="0"/>
              <w:marTop w:val="0"/>
              <w:marBottom w:val="0"/>
              <w:divBdr>
                <w:top w:val="none" w:sz="0" w:space="0" w:color="auto"/>
                <w:left w:val="none" w:sz="0" w:space="0" w:color="auto"/>
                <w:bottom w:val="none" w:sz="0" w:space="0" w:color="auto"/>
                <w:right w:val="none" w:sz="0" w:space="0" w:color="auto"/>
              </w:divBdr>
            </w:div>
            <w:div w:id="1077821676">
              <w:marLeft w:val="0"/>
              <w:marRight w:val="0"/>
              <w:marTop w:val="0"/>
              <w:marBottom w:val="0"/>
              <w:divBdr>
                <w:top w:val="none" w:sz="0" w:space="0" w:color="auto"/>
                <w:left w:val="none" w:sz="0" w:space="0" w:color="auto"/>
                <w:bottom w:val="none" w:sz="0" w:space="0" w:color="auto"/>
                <w:right w:val="none" w:sz="0" w:space="0" w:color="auto"/>
              </w:divBdr>
            </w:div>
            <w:div w:id="835001600">
              <w:marLeft w:val="0"/>
              <w:marRight w:val="0"/>
              <w:marTop w:val="0"/>
              <w:marBottom w:val="0"/>
              <w:divBdr>
                <w:top w:val="none" w:sz="0" w:space="0" w:color="auto"/>
                <w:left w:val="none" w:sz="0" w:space="0" w:color="auto"/>
                <w:bottom w:val="none" w:sz="0" w:space="0" w:color="auto"/>
                <w:right w:val="none" w:sz="0" w:space="0" w:color="auto"/>
              </w:divBdr>
            </w:div>
            <w:div w:id="600725809">
              <w:marLeft w:val="0"/>
              <w:marRight w:val="0"/>
              <w:marTop w:val="0"/>
              <w:marBottom w:val="0"/>
              <w:divBdr>
                <w:top w:val="none" w:sz="0" w:space="0" w:color="auto"/>
                <w:left w:val="none" w:sz="0" w:space="0" w:color="auto"/>
                <w:bottom w:val="none" w:sz="0" w:space="0" w:color="auto"/>
                <w:right w:val="none" w:sz="0" w:space="0" w:color="auto"/>
              </w:divBdr>
            </w:div>
            <w:div w:id="1148941607">
              <w:marLeft w:val="0"/>
              <w:marRight w:val="0"/>
              <w:marTop w:val="0"/>
              <w:marBottom w:val="0"/>
              <w:divBdr>
                <w:top w:val="none" w:sz="0" w:space="0" w:color="auto"/>
                <w:left w:val="none" w:sz="0" w:space="0" w:color="auto"/>
                <w:bottom w:val="none" w:sz="0" w:space="0" w:color="auto"/>
                <w:right w:val="none" w:sz="0" w:space="0" w:color="auto"/>
              </w:divBdr>
            </w:div>
            <w:div w:id="303317996">
              <w:marLeft w:val="0"/>
              <w:marRight w:val="0"/>
              <w:marTop w:val="0"/>
              <w:marBottom w:val="0"/>
              <w:divBdr>
                <w:top w:val="none" w:sz="0" w:space="0" w:color="auto"/>
                <w:left w:val="none" w:sz="0" w:space="0" w:color="auto"/>
                <w:bottom w:val="none" w:sz="0" w:space="0" w:color="auto"/>
                <w:right w:val="none" w:sz="0" w:space="0" w:color="auto"/>
              </w:divBdr>
            </w:div>
            <w:div w:id="1053894321">
              <w:marLeft w:val="0"/>
              <w:marRight w:val="0"/>
              <w:marTop w:val="0"/>
              <w:marBottom w:val="0"/>
              <w:divBdr>
                <w:top w:val="none" w:sz="0" w:space="0" w:color="auto"/>
                <w:left w:val="none" w:sz="0" w:space="0" w:color="auto"/>
                <w:bottom w:val="none" w:sz="0" w:space="0" w:color="auto"/>
                <w:right w:val="none" w:sz="0" w:space="0" w:color="auto"/>
              </w:divBdr>
            </w:div>
            <w:div w:id="1633098951">
              <w:marLeft w:val="0"/>
              <w:marRight w:val="0"/>
              <w:marTop w:val="0"/>
              <w:marBottom w:val="0"/>
              <w:divBdr>
                <w:top w:val="none" w:sz="0" w:space="0" w:color="auto"/>
                <w:left w:val="none" w:sz="0" w:space="0" w:color="auto"/>
                <w:bottom w:val="none" w:sz="0" w:space="0" w:color="auto"/>
                <w:right w:val="none" w:sz="0" w:space="0" w:color="auto"/>
              </w:divBdr>
            </w:div>
            <w:div w:id="86191602">
              <w:marLeft w:val="0"/>
              <w:marRight w:val="0"/>
              <w:marTop w:val="0"/>
              <w:marBottom w:val="0"/>
              <w:divBdr>
                <w:top w:val="none" w:sz="0" w:space="0" w:color="auto"/>
                <w:left w:val="none" w:sz="0" w:space="0" w:color="auto"/>
                <w:bottom w:val="none" w:sz="0" w:space="0" w:color="auto"/>
                <w:right w:val="none" w:sz="0" w:space="0" w:color="auto"/>
              </w:divBdr>
            </w:div>
            <w:div w:id="1047409787">
              <w:marLeft w:val="0"/>
              <w:marRight w:val="0"/>
              <w:marTop w:val="0"/>
              <w:marBottom w:val="0"/>
              <w:divBdr>
                <w:top w:val="none" w:sz="0" w:space="0" w:color="auto"/>
                <w:left w:val="none" w:sz="0" w:space="0" w:color="auto"/>
                <w:bottom w:val="none" w:sz="0" w:space="0" w:color="auto"/>
                <w:right w:val="none" w:sz="0" w:space="0" w:color="auto"/>
              </w:divBdr>
            </w:div>
            <w:div w:id="1782913549">
              <w:marLeft w:val="0"/>
              <w:marRight w:val="0"/>
              <w:marTop w:val="0"/>
              <w:marBottom w:val="0"/>
              <w:divBdr>
                <w:top w:val="none" w:sz="0" w:space="0" w:color="auto"/>
                <w:left w:val="none" w:sz="0" w:space="0" w:color="auto"/>
                <w:bottom w:val="none" w:sz="0" w:space="0" w:color="auto"/>
                <w:right w:val="none" w:sz="0" w:space="0" w:color="auto"/>
              </w:divBdr>
            </w:div>
            <w:div w:id="1814829412">
              <w:marLeft w:val="0"/>
              <w:marRight w:val="0"/>
              <w:marTop w:val="0"/>
              <w:marBottom w:val="0"/>
              <w:divBdr>
                <w:top w:val="none" w:sz="0" w:space="0" w:color="auto"/>
                <w:left w:val="none" w:sz="0" w:space="0" w:color="auto"/>
                <w:bottom w:val="none" w:sz="0" w:space="0" w:color="auto"/>
                <w:right w:val="none" w:sz="0" w:space="0" w:color="auto"/>
              </w:divBdr>
            </w:div>
            <w:div w:id="826093512">
              <w:marLeft w:val="0"/>
              <w:marRight w:val="0"/>
              <w:marTop w:val="0"/>
              <w:marBottom w:val="0"/>
              <w:divBdr>
                <w:top w:val="none" w:sz="0" w:space="0" w:color="auto"/>
                <w:left w:val="none" w:sz="0" w:space="0" w:color="auto"/>
                <w:bottom w:val="none" w:sz="0" w:space="0" w:color="auto"/>
                <w:right w:val="none" w:sz="0" w:space="0" w:color="auto"/>
              </w:divBdr>
            </w:div>
            <w:div w:id="568537416">
              <w:marLeft w:val="0"/>
              <w:marRight w:val="0"/>
              <w:marTop w:val="0"/>
              <w:marBottom w:val="0"/>
              <w:divBdr>
                <w:top w:val="none" w:sz="0" w:space="0" w:color="auto"/>
                <w:left w:val="none" w:sz="0" w:space="0" w:color="auto"/>
                <w:bottom w:val="none" w:sz="0" w:space="0" w:color="auto"/>
                <w:right w:val="none" w:sz="0" w:space="0" w:color="auto"/>
              </w:divBdr>
            </w:div>
            <w:div w:id="1039744372">
              <w:marLeft w:val="0"/>
              <w:marRight w:val="0"/>
              <w:marTop w:val="0"/>
              <w:marBottom w:val="0"/>
              <w:divBdr>
                <w:top w:val="none" w:sz="0" w:space="0" w:color="auto"/>
                <w:left w:val="none" w:sz="0" w:space="0" w:color="auto"/>
                <w:bottom w:val="none" w:sz="0" w:space="0" w:color="auto"/>
                <w:right w:val="none" w:sz="0" w:space="0" w:color="auto"/>
              </w:divBdr>
            </w:div>
            <w:div w:id="365834651">
              <w:marLeft w:val="0"/>
              <w:marRight w:val="0"/>
              <w:marTop w:val="0"/>
              <w:marBottom w:val="0"/>
              <w:divBdr>
                <w:top w:val="none" w:sz="0" w:space="0" w:color="auto"/>
                <w:left w:val="none" w:sz="0" w:space="0" w:color="auto"/>
                <w:bottom w:val="none" w:sz="0" w:space="0" w:color="auto"/>
                <w:right w:val="none" w:sz="0" w:space="0" w:color="auto"/>
              </w:divBdr>
            </w:div>
            <w:div w:id="184632874">
              <w:marLeft w:val="0"/>
              <w:marRight w:val="0"/>
              <w:marTop w:val="0"/>
              <w:marBottom w:val="0"/>
              <w:divBdr>
                <w:top w:val="none" w:sz="0" w:space="0" w:color="auto"/>
                <w:left w:val="none" w:sz="0" w:space="0" w:color="auto"/>
                <w:bottom w:val="none" w:sz="0" w:space="0" w:color="auto"/>
                <w:right w:val="none" w:sz="0" w:space="0" w:color="auto"/>
              </w:divBdr>
            </w:div>
            <w:div w:id="1466005073">
              <w:marLeft w:val="0"/>
              <w:marRight w:val="0"/>
              <w:marTop w:val="0"/>
              <w:marBottom w:val="0"/>
              <w:divBdr>
                <w:top w:val="none" w:sz="0" w:space="0" w:color="auto"/>
                <w:left w:val="none" w:sz="0" w:space="0" w:color="auto"/>
                <w:bottom w:val="none" w:sz="0" w:space="0" w:color="auto"/>
                <w:right w:val="none" w:sz="0" w:space="0" w:color="auto"/>
              </w:divBdr>
            </w:div>
            <w:div w:id="641733029">
              <w:marLeft w:val="0"/>
              <w:marRight w:val="0"/>
              <w:marTop w:val="0"/>
              <w:marBottom w:val="0"/>
              <w:divBdr>
                <w:top w:val="none" w:sz="0" w:space="0" w:color="auto"/>
                <w:left w:val="none" w:sz="0" w:space="0" w:color="auto"/>
                <w:bottom w:val="none" w:sz="0" w:space="0" w:color="auto"/>
                <w:right w:val="none" w:sz="0" w:space="0" w:color="auto"/>
              </w:divBdr>
            </w:div>
            <w:div w:id="2111733146">
              <w:marLeft w:val="0"/>
              <w:marRight w:val="0"/>
              <w:marTop w:val="0"/>
              <w:marBottom w:val="0"/>
              <w:divBdr>
                <w:top w:val="none" w:sz="0" w:space="0" w:color="auto"/>
                <w:left w:val="none" w:sz="0" w:space="0" w:color="auto"/>
                <w:bottom w:val="none" w:sz="0" w:space="0" w:color="auto"/>
                <w:right w:val="none" w:sz="0" w:space="0" w:color="auto"/>
              </w:divBdr>
            </w:div>
            <w:div w:id="729966674">
              <w:marLeft w:val="0"/>
              <w:marRight w:val="0"/>
              <w:marTop w:val="0"/>
              <w:marBottom w:val="0"/>
              <w:divBdr>
                <w:top w:val="none" w:sz="0" w:space="0" w:color="auto"/>
                <w:left w:val="none" w:sz="0" w:space="0" w:color="auto"/>
                <w:bottom w:val="none" w:sz="0" w:space="0" w:color="auto"/>
                <w:right w:val="none" w:sz="0" w:space="0" w:color="auto"/>
              </w:divBdr>
            </w:div>
            <w:div w:id="893859235">
              <w:marLeft w:val="0"/>
              <w:marRight w:val="0"/>
              <w:marTop w:val="0"/>
              <w:marBottom w:val="0"/>
              <w:divBdr>
                <w:top w:val="none" w:sz="0" w:space="0" w:color="auto"/>
                <w:left w:val="none" w:sz="0" w:space="0" w:color="auto"/>
                <w:bottom w:val="none" w:sz="0" w:space="0" w:color="auto"/>
                <w:right w:val="none" w:sz="0" w:space="0" w:color="auto"/>
              </w:divBdr>
            </w:div>
            <w:div w:id="1498030640">
              <w:marLeft w:val="0"/>
              <w:marRight w:val="0"/>
              <w:marTop w:val="0"/>
              <w:marBottom w:val="0"/>
              <w:divBdr>
                <w:top w:val="none" w:sz="0" w:space="0" w:color="auto"/>
                <w:left w:val="none" w:sz="0" w:space="0" w:color="auto"/>
                <w:bottom w:val="none" w:sz="0" w:space="0" w:color="auto"/>
                <w:right w:val="none" w:sz="0" w:space="0" w:color="auto"/>
              </w:divBdr>
            </w:div>
            <w:div w:id="310404724">
              <w:marLeft w:val="0"/>
              <w:marRight w:val="0"/>
              <w:marTop w:val="0"/>
              <w:marBottom w:val="0"/>
              <w:divBdr>
                <w:top w:val="none" w:sz="0" w:space="0" w:color="auto"/>
                <w:left w:val="none" w:sz="0" w:space="0" w:color="auto"/>
                <w:bottom w:val="none" w:sz="0" w:space="0" w:color="auto"/>
                <w:right w:val="none" w:sz="0" w:space="0" w:color="auto"/>
              </w:divBdr>
            </w:div>
            <w:div w:id="545216712">
              <w:marLeft w:val="0"/>
              <w:marRight w:val="0"/>
              <w:marTop w:val="0"/>
              <w:marBottom w:val="0"/>
              <w:divBdr>
                <w:top w:val="none" w:sz="0" w:space="0" w:color="auto"/>
                <w:left w:val="none" w:sz="0" w:space="0" w:color="auto"/>
                <w:bottom w:val="none" w:sz="0" w:space="0" w:color="auto"/>
                <w:right w:val="none" w:sz="0" w:space="0" w:color="auto"/>
              </w:divBdr>
            </w:div>
            <w:div w:id="639073516">
              <w:marLeft w:val="0"/>
              <w:marRight w:val="0"/>
              <w:marTop w:val="0"/>
              <w:marBottom w:val="0"/>
              <w:divBdr>
                <w:top w:val="none" w:sz="0" w:space="0" w:color="auto"/>
                <w:left w:val="none" w:sz="0" w:space="0" w:color="auto"/>
                <w:bottom w:val="none" w:sz="0" w:space="0" w:color="auto"/>
                <w:right w:val="none" w:sz="0" w:space="0" w:color="auto"/>
              </w:divBdr>
            </w:div>
            <w:div w:id="149491645">
              <w:marLeft w:val="0"/>
              <w:marRight w:val="0"/>
              <w:marTop w:val="0"/>
              <w:marBottom w:val="0"/>
              <w:divBdr>
                <w:top w:val="none" w:sz="0" w:space="0" w:color="auto"/>
                <w:left w:val="none" w:sz="0" w:space="0" w:color="auto"/>
                <w:bottom w:val="none" w:sz="0" w:space="0" w:color="auto"/>
                <w:right w:val="none" w:sz="0" w:space="0" w:color="auto"/>
              </w:divBdr>
            </w:div>
            <w:div w:id="1336615221">
              <w:marLeft w:val="0"/>
              <w:marRight w:val="0"/>
              <w:marTop w:val="0"/>
              <w:marBottom w:val="0"/>
              <w:divBdr>
                <w:top w:val="none" w:sz="0" w:space="0" w:color="auto"/>
                <w:left w:val="none" w:sz="0" w:space="0" w:color="auto"/>
                <w:bottom w:val="none" w:sz="0" w:space="0" w:color="auto"/>
                <w:right w:val="none" w:sz="0" w:space="0" w:color="auto"/>
              </w:divBdr>
            </w:div>
            <w:div w:id="1955594276">
              <w:marLeft w:val="0"/>
              <w:marRight w:val="0"/>
              <w:marTop w:val="0"/>
              <w:marBottom w:val="0"/>
              <w:divBdr>
                <w:top w:val="none" w:sz="0" w:space="0" w:color="auto"/>
                <w:left w:val="none" w:sz="0" w:space="0" w:color="auto"/>
                <w:bottom w:val="none" w:sz="0" w:space="0" w:color="auto"/>
                <w:right w:val="none" w:sz="0" w:space="0" w:color="auto"/>
              </w:divBdr>
            </w:div>
            <w:div w:id="1511522857">
              <w:marLeft w:val="0"/>
              <w:marRight w:val="0"/>
              <w:marTop w:val="0"/>
              <w:marBottom w:val="0"/>
              <w:divBdr>
                <w:top w:val="none" w:sz="0" w:space="0" w:color="auto"/>
                <w:left w:val="none" w:sz="0" w:space="0" w:color="auto"/>
                <w:bottom w:val="none" w:sz="0" w:space="0" w:color="auto"/>
                <w:right w:val="none" w:sz="0" w:space="0" w:color="auto"/>
              </w:divBdr>
            </w:div>
            <w:div w:id="1628849598">
              <w:marLeft w:val="0"/>
              <w:marRight w:val="0"/>
              <w:marTop w:val="0"/>
              <w:marBottom w:val="0"/>
              <w:divBdr>
                <w:top w:val="none" w:sz="0" w:space="0" w:color="auto"/>
                <w:left w:val="none" w:sz="0" w:space="0" w:color="auto"/>
                <w:bottom w:val="none" w:sz="0" w:space="0" w:color="auto"/>
                <w:right w:val="none" w:sz="0" w:space="0" w:color="auto"/>
              </w:divBdr>
            </w:div>
            <w:div w:id="674070319">
              <w:marLeft w:val="0"/>
              <w:marRight w:val="0"/>
              <w:marTop w:val="0"/>
              <w:marBottom w:val="0"/>
              <w:divBdr>
                <w:top w:val="none" w:sz="0" w:space="0" w:color="auto"/>
                <w:left w:val="none" w:sz="0" w:space="0" w:color="auto"/>
                <w:bottom w:val="none" w:sz="0" w:space="0" w:color="auto"/>
                <w:right w:val="none" w:sz="0" w:space="0" w:color="auto"/>
              </w:divBdr>
            </w:div>
            <w:div w:id="1842967111">
              <w:marLeft w:val="0"/>
              <w:marRight w:val="0"/>
              <w:marTop w:val="0"/>
              <w:marBottom w:val="0"/>
              <w:divBdr>
                <w:top w:val="none" w:sz="0" w:space="0" w:color="auto"/>
                <w:left w:val="none" w:sz="0" w:space="0" w:color="auto"/>
                <w:bottom w:val="none" w:sz="0" w:space="0" w:color="auto"/>
                <w:right w:val="none" w:sz="0" w:space="0" w:color="auto"/>
              </w:divBdr>
            </w:div>
            <w:div w:id="1215238453">
              <w:marLeft w:val="0"/>
              <w:marRight w:val="0"/>
              <w:marTop w:val="0"/>
              <w:marBottom w:val="0"/>
              <w:divBdr>
                <w:top w:val="none" w:sz="0" w:space="0" w:color="auto"/>
                <w:left w:val="none" w:sz="0" w:space="0" w:color="auto"/>
                <w:bottom w:val="none" w:sz="0" w:space="0" w:color="auto"/>
                <w:right w:val="none" w:sz="0" w:space="0" w:color="auto"/>
              </w:divBdr>
            </w:div>
            <w:div w:id="972295769">
              <w:marLeft w:val="0"/>
              <w:marRight w:val="0"/>
              <w:marTop w:val="0"/>
              <w:marBottom w:val="0"/>
              <w:divBdr>
                <w:top w:val="none" w:sz="0" w:space="0" w:color="auto"/>
                <w:left w:val="none" w:sz="0" w:space="0" w:color="auto"/>
                <w:bottom w:val="none" w:sz="0" w:space="0" w:color="auto"/>
                <w:right w:val="none" w:sz="0" w:space="0" w:color="auto"/>
              </w:divBdr>
            </w:div>
            <w:div w:id="2057969770">
              <w:marLeft w:val="0"/>
              <w:marRight w:val="0"/>
              <w:marTop w:val="0"/>
              <w:marBottom w:val="0"/>
              <w:divBdr>
                <w:top w:val="none" w:sz="0" w:space="0" w:color="auto"/>
                <w:left w:val="none" w:sz="0" w:space="0" w:color="auto"/>
                <w:bottom w:val="none" w:sz="0" w:space="0" w:color="auto"/>
                <w:right w:val="none" w:sz="0" w:space="0" w:color="auto"/>
              </w:divBdr>
            </w:div>
            <w:div w:id="648361039">
              <w:marLeft w:val="0"/>
              <w:marRight w:val="0"/>
              <w:marTop w:val="0"/>
              <w:marBottom w:val="0"/>
              <w:divBdr>
                <w:top w:val="none" w:sz="0" w:space="0" w:color="auto"/>
                <w:left w:val="none" w:sz="0" w:space="0" w:color="auto"/>
                <w:bottom w:val="none" w:sz="0" w:space="0" w:color="auto"/>
                <w:right w:val="none" w:sz="0" w:space="0" w:color="auto"/>
              </w:divBdr>
            </w:div>
            <w:div w:id="1547109064">
              <w:marLeft w:val="0"/>
              <w:marRight w:val="0"/>
              <w:marTop w:val="0"/>
              <w:marBottom w:val="0"/>
              <w:divBdr>
                <w:top w:val="none" w:sz="0" w:space="0" w:color="auto"/>
                <w:left w:val="none" w:sz="0" w:space="0" w:color="auto"/>
                <w:bottom w:val="none" w:sz="0" w:space="0" w:color="auto"/>
                <w:right w:val="none" w:sz="0" w:space="0" w:color="auto"/>
              </w:divBdr>
            </w:div>
            <w:div w:id="700326450">
              <w:marLeft w:val="0"/>
              <w:marRight w:val="0"/>
              <w:marTop w:val="0"/>
              <w:marBottom w:val="0"/>
              <w:divBdr>
                <w:top w:val="none" w:sz="0" w:space="0" w:color="auto"/>
                <w:left w:val="none" w:sz="0" w:space="0" w:color="auto"/>
                <w:bottom w:val="none" w:sz="0" w:space="0" w:color="auto"/>
                <w:right w:val="none" w:sz="0" w:space="0" w:color="auto"/>
              </w:divBdr>
            </w:div>
            <w:div w:id="1612277164">
              <w:marLeft w:val="0"/>
              <w:marRight w:val="0"/>
              <w:marTop w:val="0"/>
              <w:marBottom w:val="0"/>
              <w:divBdr>
                <w:top w:val="none" w:sz="0" w:space="0" w:color="auto"/>
                <w:left w:val="none" w:sz="0" w:space="0" w:color="auto"/>
                <w:bottom w:val="none" w:sz="0" w:space="0" w:color="auto"/>
                <w:right w:val="none" w:sz="0" w:space="0" w:color="auto"/>
              </w:divBdr>
            </w:div>
            <w:div w:id="664938628">
              <w:marLeft w:val="0"/>
              <w:marRight w:val="0"/>
              <w:marTop w:val="0"/>
              <w:marBottom w:val="0"/>
              <w:divBdr>
                <w:top w:val="none" w:sz="0" w:space="0" w:color="auto"/>
                <w:left w:val="none" w:sz="0" w:space="0" w:color="auto"/>
                <w:bottom w:val="none" w:sz="0" w:space="0" w:color="auto"/>
                <w:right w:val="none" w:sz="0" w:space="0" w:color="auto"/>
              </w:divBdr>
            </w:div>
            <w:div w:id="172748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68762">
      <w:bodyDiv w:val="1"/>
      <w:marLeft w:val="0"/>
      <w:marRight w:val="0"/>
      <w:marTop w:val="0"/>
      <w:marBottom w:val="0"/>
      <w:divBdr>
        <w:top w:val="none" w:sz="0" w:space="0" w:color="auto"/>
        <w:left w:val="none" w:sz="0" w:space="0" w:color="auto"/>
        <w:bottom w:val="none" w:sz="0" w:space="0" w:color="auto"/>
        <w:right w:val="none" w:sz="0" w:space="0" w:color="auto"/>
      </w:divBdr>
      <w:divsChild>
        <w:div w:id="1709647775">
          <w:marLeft w:val="0"/>
          <w:marRight w:val="0"/>
          <w:marTop w:val="0"/>
          <w:marBottom w:val="0"/>
          <w:divBdr>
            <w:top w:val="none" w:sz="0" w:space="0" w:color="auto"/>
            <w:left w:val="none" w:sz="0" w:space="0" w:color="auto"/>
            <w:bottom w:val="none" w:sz="0" w:space="0" w:color="auto"/>
            <w:right w:val="none" w:sz="0" w:space="0" w:color="auto"/>
          </w:divBdr>
          <w:divsChild>
            <w:div w:id="311494795">
              <w:marLeft w:val="0"/>
              <w:marRight w:val="0"/>
              <w:marTop w:val="0"/>
              <w:marBottom w:val="0"/>
              <w:divBdr>
                <w:top w:val="none" w:sz="0" w:space="0" w:color="auto"/>
                <w:left w:val="none" w:sz="0" w:space="0" w:color="auto"/>
                <w:bottom w:val="none" w:sz="0" w:space="0" w:color="auto"/>
                <w:right w:val="none" w:sz="0" w:space="0" w:color="auto"/>
              </w:divBdr>
            </w:div>
            <w:div w:id="1126389350">
              <w:marLeft w:val="0"/>
              <w:marRight w:val="0"/>
              <w:marTop w:val="0"/>
              <w:marBottom w:val="0"/>
              <w:divBdr>
                <w:top w:val="none" w:sz="0" w:space="0" w:color="auto"/>
                <w:left w:val="none" w:sz="0" w:space="0" w:color="auto"/>
                <w:bottom w:val="none" w:sz="0" w:space="0" w:color="auto"/>
                <w:right w:val="none" w:sz="0" w:space="0" w:color="auto"/>
              </w:divBdr>
            </w:div>
            <w:div w:id="408237040">
              <w:marLeft w:val="0"/>
              <w:marRight w:val="0"/>
              <w:marTop w:val="0"/>
              <w:marBottom w:val="0"/>
              <w:divBdr>
                <w:top w:val="none" w:sz="0" w:space="0" w:color="auto"/>
                <w:left w:val="none" w:sz="0" w:space="0" w:color="auto"/>
                <w:bottom w:val="none" w:sz="0" w:space="0" w:color="auto"/>
                <w:right w:val="none" w:sz="0" w:space="0" w:color="auto"/>
              </w:divBdr>
            </w:div>
            <w:div w:id="219486400">
              <w:marLeft w:val="0"/>
              <w:marRight w:val="0"/>
              <w:marTop w:val="0"/>
              <w:marBottom w:val="0"/>
              <w:divBdr>
                <w:top w:val="none" w:sz="0" w:space="0" w:color="auto"/>
                <w:left w:val="none" w:sz="0" w:space="0" w:color="auto"/>
                <w:bottom w:val="none" w:sz="0" w:space="0" w:color="auto"/>
                <w:right w:val="none" w:sz="0" w:space="0" w:color="auto"/>
              </w:divBdr>
            </w:div>
            <w:div w:id="102308812">
              <w:marLeft w:val="0"/>
              <w:marRight w:val="0"/>
              <w:marTop w:val="0"/>
              <w:marBottom w:val="0"/>
              <w:divBdr>
                <w:top w:val="none" w:sz="0" w:space="0" w:color="auto"/>
                <w:left w:val="none" w:sz="0" w:space="0" w:color="auto"/>
                <w:bottom w:val="none" w:sz="0" w:space="0" w:color="auto"/>
                <w:right w:val="none" w:sz="0" w:space="0" w:color="auto"/>
              </w:divBdr>
            </w:div>
            <w:div w:id="1789424857">
              <w:marLeft w:val="0"/>
              <w:marRight w:val="0"/>
              <w:marTop w:val="0"/>
              <w:marBottom w:val="0"/>
              <w:divBdr>
                <w:top w:val="none" w:sz="0" w:space="0" w:color="auto"/>
                <w:left w:val="none" w:sz="0" w:space="0" w:color="auto"/>
                <w:bottom w:val="none" w:sz="0" w:space="0" w:color="auto"/>
                <w:right w:val="none" w:sz="0" w:space="0" w:color="auto"/>
              </w:divBdr>
            </w:div>
            <w:div w:id="1379429317">
              <w:marLeft w:val="0"/>
              <w:marRight w:val="0"/>
              <w:marTop w:val="0"/>
              <w:marBottom w:val="0"/>
              <w:divBdr>
                <w:top w:val="none" w:sz="0" w:space="0" w:color="auto"/>
                <w:left w:val="none" w:sz="0" w:space="0" w:color="auto"/>
                <w:bottom w:val="none" w:sz="0" w:space="0" w:color="auto"/>
                <w:right w:val="none" w:sz="0" w:space="0" w:color="auto"/>
              </w:divBdr>
            </w:div>
            <w:div w:id="2085493410">
              <w:marLeft w:val="0"/>
              <w:marRight w:val="0"/>
              <w:marTop w:val="0"/>
              <w:marBottom w:val="0"/>
              <w:divBdr>
                <w:top w:val="none" w:sz="0" w:space="0" w:color="auto"/>
                <w:left w:val="none" w:sz="0" w:space="0" w:color="auto"/>
                <w:bottom w:val="none" w:sz="0" w:space="0" w:color="auto"/>
                <w:right w:val="none" w:sz="0" w:space="0" w:color="auto"/>
              </w:divBdr>
            </w:div>
            <w:div w:id="1154370540">
              <w:marLeft w:val="0"/>
              <w:marRight w:val="0"/>
              <w:marTop w:val="0"/>
              <w:marBottom w:val="0"/>
              <w:divBdr>
                <w:top w:val="none" w:sz="0" w:space="0" w:color="auto"/>
                <w:left w:val="none" w:sz="0" w:space="0" w:color="auto"/>
                <w:bottom w:val="none" w:sz="0" w:space="0" w:color="auto"/>
                <w:right w:val="none" w:sz="0" w:space="0" w:color="auto"/>
              </w:divBdr>
            </w:div>
            <w:div w:id="1086146282">
              <w:marLeft w:val="0"/>
              <w:marRight w:val="0"/>
              <w:marTop w:val="0"/>
              <w:marBottom w:val="0"/>
              <w:divBdr>
                <w:top w:val="none" w:sz="0" w:space="0" w:color="auto"/>
                <w:left w:val="none" w:sz="0" w:space="0" w:color="auto"/>
                <w:bottom w:val="none" w:sz="0" w:space="0" w:color="auto"/>
                <w:right w:val="none" w:sz="0" w:space="0" w:color="auto"/>
              </w:divBdr>
            </w:div>
            <w:div w:id="59659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685">
      <w:bodyDiv w:val="1"/>
      <w:marLeft w:val="0"/>
      <w:marRight w:val="0"/>
      <w:marTop w:val="0"/>
      <w:marBottom w:val="0"/>
      <w:divBdr>
        <w:top w:val="none" w:sz="0" w:space="0" w:color="auto"/>
        <w:left w:val="none" w:sz="0" w:space="0" w:color="auto"/>
        <w:bottom w:val="none" w:sz="0" w:space="0" w:color="auto"/>
        <w:right w:val="none" w:sz="0" w:space="0" w:color="auto"/>
      </w:divBdr>
      <w:divsChild>
        <w:div w:id="1058743690">
          <w:marLeft w:val="0"/>
          <w:marRight w:val="0"/>
          <w:marTop w:val="0"/>
          <w:marBottom w:val="0"/>
          <w:divBdr>
            <w:top w:val="none" w:sz="0" w:space="0" w:color="auto"/>
            <w:left w:val="none" w:sz="0" w:space="0" w:color="auto"/>
            <w:bottom w:val="none" w:sz="0" w:space="0" w:color="auto"/>
            <w:right w:val="none" w:sz="0" w:space="0" w:color="auto"/>
          </w:divBdr>
          <w:divsChild>
            <w:div w:id="109563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78086">
      <w:bodyDiv w:val="1"/>
      <w:marLeft w:val="0"/>
      <w:marRight w:val="0"/>
      <w:marTop w:val="0"/>
      <w:marBottom w:val="0"/>
      <w:divBdr>
        <w:top w:val="none" w:sz="0" w:space="0" w:color="auto"/>
        <w:left w:val="none" w:sz="0" w:space="0" w:color="auto"/>
        <w:bottom w:val="none" w:sz="0" w:space="0" w:color="auto"/>
        <w:right w:val="none" w:sz="0" w:space="0" w:color="auto"/>
      </w:divBdr>
      <w:divsChild>
        <w:div w:id="259719702">
          <w:marLeft w:val="0"/>
          <w:marRight w:val="0"/>
          <w:marTop w:val="0"/>
          <w:marBottom w:val="0"/>
          <w:divBdr>
            <w:top w:val="none" w:sz="0" w:space="0" w:color="auto"/>
            <w:left w:val="none" w:sz="0" w:space="0" w:color="auto"/>
            <w:bottom w:val="none" w:sz="0" w:space="0" w:color="auto"/>
            <w:right w:val="none" w:sz="0" w:space="0" w:color="auto"/>
          </w:divBdr>
          <w:divsChild>
            <w:div w:id="1959410607">
              <w:marLeft w:val="0"/>
              <w:marRight w:val="0"/>
              <w:marTop w:val="0"/>
              <w:marBottom w:val="0"/>
              <w:divBdr>
                <w:top w:val="none" w:sz="0" w:space="0" w:color="auto"/>
                <w:left w:val="none" w:sz="0" w:space="0" w:color="auto"/>
                <w:bottom w:val="none" w:sz="0" w:space="0" w:color="auto"/>
                <w:right w:val="none" w:sz="0" w:space="0" w:color="auto"/>
              </w:divBdr>
            </w:div>
            <w:div w:id="1191839370">
              <w:marLeft w:val="0"/>
              <w:marRight w:val="0"/>
              <w:marTop w:val="0"/>
              <w:marBottom w:val="0"/>
              <w:divBdr>
                <w:top w:val="none" w:sz="0" w:space="0" w:color="auto"/>
                <w:left w:val="none" w:sz="0" w:space="0" w:color="auto"/>
                <w:bottom w:val="none" w:sz="0" w:space="0" w:color="auto"/>
                <w:right w:val="none" w:sz="0" w:space="0" w:color="auto"/>
              </w:divBdr>
            </w:div>
            <w:div w:id="1751584298">
              <w:marLeft w:val="0"/>
              <w:marRight w:val="0"/>
              <w:marTop w:val="0"/>
              <w:marBottom w:val="0"/>
              <w:divBdr>
                <w:top w:val="none" w:sz="0" w:space="0" w:color="auto"/>
                <w:left w:val="none" w:sz="0" w:space="0" w:color="auto"/>
                <w:bottom w:val="none" w:sz="0" w:space="0" w:color="auto"/>
                <w:right w:val="none" w:sz="0" w:space="0" w:color="auto"/>
              </w:divBdr>
            </w:div>
            <w:div w:id="1984698868">
              <w:marLeft w:val="0"/>
              <w:marRight w:val="0"/>
              <w:marTop w:val="0"/>
              <w:marBottom w:val="0"/>
              <w:divBdr>
                <w:top w:val="none" w:sz="0" w:space="0" w:color="auto"/>
                <w:left w:val="none" w:sz="0" w:space="0" w:color="auto"/>
                <w:bottom w:val="none" w:sz="0" w:space="0" w:color="auto"/>
                <w:right w:val="none" w:sz="0" w:space="0" w:color="auto"/>
              </w:divBdr>
            </w:div>
            <w:div w:id="867835288">
              <w:marLeft w:val="0"/>
              <w:marRight w:val="0"/>
              <w:marTop w:val="0"/>
              <w:marBottom w:val="0"/>
              <w:divBdr>
                <w:top w:val="none" w:sz="0" w:space="0" w:color="auto"/>
                <w:left w:val="none" w:sz="0" w:space="0" w:color="auto"/>
                <w:bottom w:val="none" w:sz="0" w:space="0" w:color="auto"/>
                <w:right w:val="none" w:sz="0" w:space="0" w:color="auto"/>
              </w:divBdr>
            </w:div>
            <w:div w:id="1756396693">
              <w:marLeft w:val="0"/>
              <w:marRight w:val="0"/>
              <w:marTop w:val="0"/>
              <w:marBottom w:val="0"/>
              <w:divBdr>
                <w:top w:val="none" w:sz="0" w:space="0" w:color="auto"/>
                <w:left w:val="none" w:sz="0" w:space="0" w:color="auto"/>
                <w:bottom w:val="none" w:sz="0" w:space="0" w:color="auto"/>
                <w:right w:val="none" w:sz="0" w:space="0" w:color="auto"/>
              </w:divBdr>
            </w:div>
            <w:div w:id="340356510">
              <w:marLeft w:val="0"/>
              <w:marRight w:val="0"/>
              <w:marTop w:val="0"/>
              <w:marBottom w:val="0"/>
              <w:divBdr>
                <w:top w:val="none" w:sz="0" w:space="0" w:color="auto"/>
                <w:left w:val="none" w:sz="0" w:space="0" w:color="auto"/>
                <w:bottom w:val="none" w:sz="0" w:space="0" w:color="auto"/>
                <w:right w:val="none" w:sz="0" w:space="0" w:color="auto"/>
              </w:divBdr>
            </w:div>
            <w:div w:id="2142846961">
              <w:marLeft w:val="0"/>
              <w:marRight w:val="0"/>
              <w:marTop w:val="0"/>
              <w:marBottom w:val="0"/>
              <w:divBdr>
                <w:top w:val="none" w:sz="0" w:space="0" w:color="auto"/>
                <w:left w:val="none" w:sz="0" w:space="0" w:color="auto"/>
                <w:bottom w:val="none" w:sz="0" w:space="0" w:color="auto"/>
                <w:right w:val="none" w:sz="0" w:space="0" w:color="auto"/>
              </w:divBdr>
            </w:div>
            <w:div w:id="144319823">
              <w:marLeft w:val="0"/>
              <w:marRight w:val="0"/>
              <w:marTop w:val="0"/>
              <w:marBottom w:val="0"/>
              <w:divBdr>
                <w:top w:val="none" w:sz="0" w:space="0" w:color="auto"/>
                <w:left w:val="none" w:sz="0" w:space="0" w:color="auto"/>
                <w:bottom w:val="none" w:sz="0" w:space="0" w:color="auto"/>
                <w:right w:val="none" w:sz="0" w:space="0" w:color="auto"/>
              </w:divBdr>
            </w:div>
            <w:div w:id="1791902215">
              <w:marLeft w:val="0"/>
              <w:marRight w:val="0"/>
              <w:marTop w:val="0"/>
              <w:marBottom w:val="0"/>
              <w:divBdr>
                <w:top w:val="none" w:sz="0" w:space="0" w:color="auto"/>
                <w:left w:val="none" w:sz="0" w:space="0" w:color="auto"/>
                <w:bottom w:val="none" w:sz="0" w:space="0" w:color="auto"/>
                <w:right w:val="none" w:sz="0" w:space="0" w:color="auto"/>
              </w:divBdr>
            </w:div>
            <w:div w:id="695424318">
              <w:marLeft w:val="0"/>
              <w:marRight w:val="0"/>
              <w:marTop w:val="0"/>
              <w:marBottom w:val="0"/>
              <w:divBdr>
                <w:top w:val="none" w:sz="0" w:space="0" w:color="auto"/>
                <w:left w:val="none" w:sz="0" w:space="0" w:color="auto"/>
                <w:bottom w:val="none" w:sz="0" w:space="0" w:color="auto"/>
                <w:right w:val="none" w:sz="0" w:space="0" w:color="auto"/>
              </w:divBdr>
            </w:div>
            <w:div w:id="1179394896">
              <w:marLeft w:val="0"/>
              <w:marRight w:val="0"/>
              <w:marTop w:val="0"/>
              <w:marBottom w:val="0"/>
              <w:divBdr>
                <w:top w:val="none" w:sz="0" w:space="0" w:color="auto"/>
                <w:left w:val="none" w:sz="0" w:space="0" w:color="auto"/>
                <w:bottom w:val="none" w:sz="0" w:space="0" w:color="auto"/>
                <w:right w:val="none" w:sz="0" w:space="0" w:color="auto"/>
              </w:divBdr>
            </w:div>
            <w:div w:id="129486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995493">
      <w:bodyDiv w:val="1"/>
      <w:marLeft w:val="0"/>
      <w:marRight w:val="0"/>
      <w:marTop w:val="0"/>
      <w:marBottom w:val="0"/>
      <w:divBdr>
        <w:top w:val="none" w:sz="0" w:space="0" w:color="auto"/>
        <w:left w:val="none" w:sz="0" w:space="0" w:color="auto"/>
        <w:bottom w:val="none" w:sz="0" w:space="0" w:color="auto"/>
        <w:right w:val="none" w:sz="0" w:space="0" w:color="auto"/>
      </w:divBdr>
      <w:divsChild>
        <w:div w:id="1124689811">
          <w:marLeft w:val="0"/>
          <w:marRight w:val="0"/>
          <w:marTop w:val="0"/>
          <w:marBottom w:val="0"/>
          <w:divBdr>
            <w:top w:val="none" w:sz="0" w:space="0" w:color="auto"/>
            <w:left w:val="none" w:sz="0" w:space="0" w:color="auto"/>
            <w:bottom w:val="none" w:sz="0" w:space="0" w:color="auto"/>
            <w:right w:val="none" w:sz="0" w:space="0" w:color="auto"/>
          </w:divBdr>
          <w:divsChild>
            <w:div w:id="1733578277">
              <w:marLeft w:val="0"/>
              <w:marRight w:val="0"/>
              <w:marTop w:val="0"/>
              <w:marBottom w:val="0"/>
              <w:divBdr>
                <w:top w:val="none" w:sz="0" w:space="0" w:color="auto"/>
                <w:left w:val="none" w:sz="0" w:space="0" w:color="auto"/>
                <w:bottom w:val="none" w:sz="0" w:space="0" w:color="auto"/>
                <w:right w:val="none" w:sz="0" w:space="0" w:color="auto"/>
              </w:divBdr>
            </w:div>
            <w:div w:id="186060749">
              <w:marLeft w:val="0"/>
              <w:marRight w:val="0"/>
              <w:marTop w:val="0"/>
              <w:marBottom w:val="0"/>
              <w:divBdr>
                <w:top w:val="none" w:sz="0" w:space="0" w:color="auto"/>
                <w:left w:val="none" w:sz="0" w:space="0" w:color="auto"/>
                <w:bottom w:val="none" w:sz="0" w:space="0" w:color="auto"/>
                <w:right w:val="none" w:sz="0" w:space="0" w:color="auto"/>
              </w:divBdr>
            </w:div>
            <w:div w:id="887568983">
              <w:marLeft w:val="0"/>
              <w:marRight w:val="0"/>
              <w:marTop w:val="0"/>
              <w:marBottom w:val="0"/>
              <w:divBdr>
                <w:top w:val="none" w:sz="0" w:space="0" w:color="auto"/>
                <w:left w:val="none" w:sz="0" w:space="0" w:color="auto"/>
                <w:bottom w:val="none" w:sz="0" w:space="0" w:color="auto"/>
                <w:right w:val="none" w:sz="0" w:space="0" w:color="auto"/>
              </w:divBdr>
            </w:div>
            <w:div w:id="1001465965">
              <w:marLeft w:val="0"/>
              <w:marRight w:val="0"/>
              <w:marTop w:val="0"/>
              <w:marBottom w:val="0"/>
              <w:divBdr>
                <w:top w:val="none" w:sz="0" w:space="0" w:color="auto"/>
                <w:left w:val="none" w:sz="0" w:space="0" w:color="auto"/>
                <w:bottom w:val="none" w:sz="0" w:space="0" w:color="auto"/>
                <w:right w:val="none" w:sz="0" w:space="0" w:color="auto"/>
              </w:divBdr>
            </w:div>
            <w:div w:id="1603759158">
              <w:marLeft w:val="0"/>
              <w:marRight w:val="0"/>
              <w:marTop w:val="0"/>
              <w:marBottom w:val="0"/>
              <w:divBdr>
                <w:top w:val="none" w:sz="0" w:space="0" w:color="auto"/>
                <w:left w:val="none" w:sz="0" w:space="0" w:color="auto"/>
                <w:bottom w:val="none" w:sz="0" w:space="0" w:color="auto"/>
                <w:right w:val="none" w:sz="0" w:space="0" w:color="auto"/>
              </w:divBdr>
            </w:div>
            <w:div w:id="199144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744861">
      <w:bodyDiv w:val="1"/>
      <w:marLeft w:val="0"/>
      <w:marRight w:val="0"/>
      <w:marTop w:val="0"/>
      <w:marBottom w:val="0"/>
      <w:divBdr>
        <w:top w:val="none" w:sz="0" w:space="0" w:color="auto"/>
        <w:left w:val="none" w:sz="0" w:space="0" w:color="auto"/>
        <w:bottom w:val="none" w:sz="0" w:space="0" w:color="auto"/>
        <w:right w:val="none" w:sz="0" w:space="0" w:color="auto"/>
      </w:divBdr>
      <w:divsChild>
        <w:div w:id="1732730307">
          <w:marLeft w:val="0"/>
          <w:marRight w:val="0"/>
          <w:marTop w:val="0"/>
          <w:marBottom w:val="0"/>
          <w:divBdr>
            <w:top w:val="none" w:sz="0" w:space="0" w:color="auto"/>
            <w:left w:val="none" w:sz="0" w:space="0" w:color="auto"/>
            <w:bottom w:val="none" w:sz="0" w:space="0" w:color="auto"/>
            <w:right w:val="none" w:sz="0" w:space="0" w:color="auto"/>
          </w:divBdr>
          <w:divsChild>
            <w:div w:id="862137226">
              <w:marLeft w:val="0"/>
              <w:marRight w:val="0"/>
              <w:marTop w:val="0"/>
              <w:marBottom w:val="0"/>
              <w:divBdr>
                <w:top w:val="none" w:sz="0" w:space="0" w:color="auto"/>
                <w:left w:val="none" w:sz="0" w:space="0" w:color="auto"/>
                <w:bottom w:val="none" w:sz="0" w:space="0" w:color="auto"/>
                <w:right w:val="none" w:sz="0" w:space="0" w:color="auto"/>
              </w:divBdr>
            </w:div>
            <w:div w:id="1582449057">
              <w:marLeft w:val="0"/>
              <w:marRight w:val="0"/>
              <w:marTop w:val="0"/>
              <w:marBottom w:val="0"/>
              <w:divBdr>
                <w:top w:val="none" w:sz="0" w:space="0" w:color="auto"/>
                <w:left w:val="none" w:sz="0" w:space="0" w:color="auto"/>
                <w:bottom w:val="none" w:sz="0" w:space="0" w:color="auto"/>
                <w:right w:val="none" w:sz="0" w:space="0" w:color="auto"/>
              </w:divBdr>
            </w:div>
            <w:div w:id="1589002665">
              <w:marLeft w:val="0"/>
              <w:marRight w:val="0"/>
              <w:marTop w:val="0"/>
              <w:marBottom w:val="0"/>
              <w:divBdr>
                <w:top w:val="none" w:sz="0" w:space="0" w:color="auto"/>
                <w:left w:val="none" w:sz="0" w:space="0" w:color="auto"/>
                <w:bottom w:val="none" w:sz="0" w:space="0" w:color="auto"/>
                <w:right w:val="none" w:sz="0" w:space="0" w:color="auto"/>
              </w:divBdr>
            </w:div>
            <w:div w:id="2039349854">
              <w:marLeft w:val="0"/>
              <w:marRight w:val="0"/>
              <w:marTop w:val="0"/>
              <w:marBottom w:val="0"/>
              <w:divBdr>
                <w:top w:val="none" w:sz="0" w:space="0" w:color="auto"/>
                <w:left w:val="none" w:sz="0" w:space="0" w:color="auto"/>
                <w:bottom w:val="none" w:sz="0" w:space="0" w:color="auto"/>
                <w:right w:val="none" w:sz="0" w:space="0" w:color="auto"/>
              </w:divBdr>
            </w:div>
            <w:div w:id="1234701359">
              <w:marLeft w:val="0"/>
              <w:marRight w:val="0"/>
              <w:marTop w:val="0"/>
              <w:marBottom w:val="0"/>
              <w:divBdr>
                <w:top w:val="none" w:sz="0" w:space="0" w:color="auto"/>
                <w:left w:val="none" w:sz="0" w:space="0" w:color="auto"/>
                <w:bottom w:val="none" w:sz="0" w:space="0" w:color="auto"/>
                <w:right w:val="none" w:sz="0" w:space="0" w:color="auto"/>
              </w:divBdr>
            </w:div>
            <w:div w:id="1983459859">
              <w:marLeft w:val="0"/>
              <w:marRight w:val="0"/>
              <w:marTop w:val="0"/>
              <w:marBottom w:val="0"/>
              <w:divBdr>
                <w:top w:val="none" w:sz="0" w:space="0" w:color="auto"/>
                <w:left w:val="none" w:sz="0" w:space="0" w:color="auto"/>
                <w:bottom w:val="none" w:sz="0" w:space="0" w:color="auto"/>
                <w:right w:val="none" w:sz="0" w:space="0" w:color="auto"/>
              </w:divBdr>
            </w:div>
            <w:div w:id="510072203">
              <w:marLeft w:val="0"/>
              <w:marRight w:val="0"/>
              <w:marTop w:val="0"/>
              <w:marBottom w:val="0"/>
              <w:divBdr>
                <w:top w:val="none" w:sz="0" w:space="0" w:color="auto"/>
                <w:left w:val="none" w:sz="0" w:space="0" w:color="auto"/>
                <w:bottom w:val="none" w:sz="0" w:space="0" w:color="auto"/>
                <w:right w:val="none" w:sz="0" w:space="0" w:color="auto"/>
              </w:divBdr>
            </w:div>
            <w:div w:id="2074547223">
              <w:marLeft w:val="0"/>
              <w:marRight w:val="0"/>
              <w:marTop w:val="0"/>
              <w:marBottom w:val="0"/>
              <w:divBdr>
                <w:top w:val="none" w:sz="0" w:space="0" w:color="auto"/>
                <w:left w:val="none" w:sz="0" w:space="0" w:color="auto"/>
                <w:bottom w:val="none" w:sz="0" w:space="0" w:color="auto"/>
                <w:right w:val="none" w:sz="0" w:space="0" w:color="auto"/>
              </w:divBdr>
            </w:div>
            <w:div w:id="116027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70707">
      <w:bodyDiv w:val="1"/>
      <w:marLeft w:val="0"/>
      <w:marRight w:val="0"/>
      <w:marTop w:val="0"/>
      <w:marBottom w:val="0"/>
      <w:divBdr>
        <w:top w:val="none" w:sz="0" w:space="0" w:color="auto"/>
        <w:left w:val="none" w:sz="0" w:space="0" w:color="auto"/>
        <w:bottom w:val="none" w:sz="0" w:space="0" w:color="auto"/>
        <w:right w:val="none" w:sz="0" w:space="0" w:color="auto"/>
      </w:divBdr>
      <w:divsChild>
        <w:div w:id="1725713594">
          <w:marLeft w:val="0"/>
          <w:marRight w:val="0"/>
          <w:marTop w:val="0"/>
          <w:marBottom w:val="0"/>
          <w:divBdr>
            <w:top w:val="none" w:sz="0" w:space="0" w:color="auto"/>
            <w:left w:val="none" w:sz="0" w:space="0" w:color="auto"/>
            <w:bottom w:val="none" w:sz="0" w:space="0" w:color="auto"/>
            <w:right w:val="none" w:sz="0" w:space="0" w:color="auto"/>
          </w:divBdr>
          <w:divsChild>
            <w:div w:id="204559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332391">
      <w:bodyDiv w:val="1"/>
      <w:marLeft w:val="0"/>
      <w:marRight w:val="0"/>
      <w:marTop w:val="0"/>
      <w:marBottom w:val="0"/>
      <w:divBdr>
        <w:top w:val="none" w:sz="0" w:space="0" w:color="auto"/>
        <w:left w:val="none" w:sz="0" w:space="0" w:color="auto"/>
        <w:bottom w:val="none" w:sz="0" w:space="0" w:color="auto"/>
        <w:right w:val="none" w:sz="0" w:space="0" w:color="auto"/>
      </w:divBdr>
      <w:divsChild>
        <w:div w:id="1764959385">
          <w:marLeft w:val="0"/>
          <w:marRight w:val="0"/>
          <w:marTop w:val="0"/>
          <w:marBottom w:val="0"/>
          <w:divBdr>
            <w:top w:val="none" w:sz="0" w:space="0" w:color="auto"/>
            <w:left w:val="none" w:sz="0" w:space="0" w:color="auto"/>
            <w:bottom w:val="none" w:sz="0" w:space="0" w:color="auto"/>
            <w:right w:val="none" w:sz="0" w:space="0" w:color="auto"/>
          </w:divBdr>
          <w:divsChild>
            <w:div w:id="135353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7233">
      <w:bodyDiv w:val="1"/>
      <w:marLeft w:val="0"/>
      <w:marRight w:val="0"/>
      <w:marTop w:val="0"/>
      <w:marBottom w:val="0"/>
      <w:divBdr>
        <w:top w:val="none" w:sz="0" w:space="0" w:color="auto"/>
        <w:left w:val="none" w:sz="0" w:space="0" w:color="auto"/>
        <w:bottom w:val="none" w:sz="0" w:space="0" w:color="auto"/>
        <w:right w:val="none" w:sz="0" w:space="0" w:color="auto"/>
      </w:divBdr>
      <w:divsChild>
        <w:div w:id="590311166">
          <w:marLeft w:val="0"/>
          <w:marRight w:val="0"/>
          <w:marTop w:val="0"/>
          <w:marBottom w:val="0"/>
          <w:divBdr>
            <w:top w:val="none" w:sz="0" w:space="0" w:color="auto"/>
            <w:left w:val="none" w:sz="0" w:space="0" w:color="auto"/>
            <w:bottom w:val="none" w:sz="0" w:space="0" w:color="auto"/>
            <w:right w:val="none" w:sz="0" w:space="0" w:color="auto"/>
          </w:divBdr>
          <w:divsChild>
            <w:div w:id="85611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7268">
      <w:bodyDiv w:val="1"/>
      <w:marLeft w:val="0"/>
      <w:marRight w:val="0"/>
      <w:marTop w:val="0"/>
      <w:marBottom w:val="0"/>
      <w:divBdr>
        <w:top w:val="none" w:sz="0" w:space="0" w:color="auto"/>
        <w:left w:val="none" w:sz="0" w:space="0" w:color="auto"/>
        <w:bottom w:val="none" w:sz="0" w:space="0" w:color="auto"/>
        <w:right w:val="none" w:sz="0" w:space="0" w:color="auto"/>
      </w:divBdr>
      <w:divsChild>
        <w:div w:id="1264337095">
          <w:marLeft w:val="0"/>
          <w:marRight w:val="0"/>
          <w:marTop w:val="0"/>
          <w:marBottom w:val="0"/>
          <w:divBdr>
            <w:top w:val="none" w:sz="0" w:space="0" w:color="auto"/>
            <w:left w:val="none" w:sz="0" w:space="0" w:color="auto"/>
            <w:bottom w:val="none" w:sz="0" w:space="0" w:color="auto"/>
            <w:right w:val="none" w:sz="0" w:space="0" w:color="auto"/>
          </w:divBdr>
          <w:divsChild>
            <w:div w:id="1097479233">
              <w:marLeft w:val="0"/>
              <w:marRight w:val="0"/>
              <w:marTop w:val="0"/>
              <w:marBottom w:val="0"/>
              <w:divBdr>
                <w:top w:val="none" w:sz="0" w:space="0" w:color="auto"/>
                <w:left w:val="none" w:sz="0" w:space="0" w:color="auto"/>
                <w:bottom w:val="none" w:sz="0" w:space="0" w:color="auto"/>
                <w:right w:val="none" w:sz="0" w:space="0" w:color="auto"/>
              </w:divBdr>
            </w:div>
            <w:div w:id="1110736215">
              <w:marLeft w:val="0"/>
              <w:marRight w:val="0"/>
              <w:marTop w:val="0"/>
              <w:marBottom w:val="0"/>
              <w:divBdr>
                <w:top w:val="none" w:sz="0" w:space="0" w:color="auto"/>
                <w:left w:val="none" w:sz="0" w:space="0" w:color="auto"/>
                <w:bottom w:val="none" w:sz="0" w:space="0" w:color="auto"/>
                <w:right w:val="none" w:sz="0" w:space="0" w:color="auto"/>
              </w:divBdr>
            </w:div>
            <w:div w:id="521166901">
              <w:marLeft w:val="0"/>
              <w:marRight w:val="0"/>
              <w:marTop w:val="0"/>
              <w:marBottom w:val="0"/>
              <w:divBdr>
                <w:top w:val="none" w:sz="0" w:space="0" w:color="auto"/>
                <w:left w:val="none" w:sz="0" w:space="0" w:color="auto"/>
                <w:bottom w:val="none" w:sz="0" w:space="0" w:color="auto"/>
                <w:right w:val="none" w:sz="0" w:space="0" w:color="auto"/>
              </w:divBdr>
            </w:div>
            <w:div w:id="105581303">
              <w:marLeft w:val="0"/>
              <w:marRight w:val="0"/>
              <w:marTop w:val="0"/>
              <w:marBottom w:val="0"/>
              <w:divBdr>
                <w:top w:val="none" w:sz="0" w:space="0" w:color="auto"/>
                <w:left w:val="none" w:sz="0" w:space="0" w:color="auto"/>
                <w:bottom w:val="none" w:sz="0" w:space="0" w:color="auto"/>
                <w:right w:val="none" w:sz="0" w:space="0" w:color="auto"/>
              </w:divBdr>
            </w:div>
            <w:div w:id="752824287">
              <w:marLeft w:val="0"/>
              <w:marRight w:val="0"/>
              <w:marTop w:val="0"/>
              <w:marBottom w:val="0"/>
              <w:divBdr>
                <w:top w:val="none" w:sz="0" w:space="0" w:color="auto"/>
                <w:left w:val="none" w:sz="0" w:space="0" w:color="auto"/>
                <w:bottom w:val="none" w:sz="0" w:space="0" w:color="auto"/>
                <w:right w:val="none" w:sz="0" w:space="0" w:color="auto"/>
              </w:divBdr>
            </w:div>
            <w:div w:id="307898414">
              <w:marLeft w:val="0"/>
              <w:marRight w:val="0"/>
              <w:marTop w:val="0"/>
              <w:marBottom w:val="0"/>
              <w:divBdr>
                <w:top w:val="none" w:sz="0" w:space="0" w:color="auto"/>
                <w:left w:val="none" w:sz="0" w:space="0" w:color="auto"/>
                <w:bottom w:val="none" w:sz="0" w:space="0" w:color="auto"/>
                <w:right w:val="none" w:sz="0" w:space="0" w:color="auto"/>
              </w:divBdr>
            </w:div>
            <w:div w:id="264308033">
              <w:marLeft w:val="0"/>
              <w:marRight w:val="0"/>
              <w:marTop w:val="0"/>
              <w:marBottom w:val="0"/>
              <w:divBdr>
                <w:top w:val="none" w:sz="0" w:space="0" w:color="auto"/>
                <w:left w:val="none" w:sz="0" w:space="0" w:color="auto"/>
                <w:bottom w:val="none" w:sz="0" w:space="0" w:color="auto"/>
                <w:right w:val="none" w:sz="0" w:space="0" w:color="auto"/>
              </w:divBdr>
            </w:div>
            <w:div w:id="121462715">
              <w:marLeft w:val="0"/>
              <w:marRight w:val="0"/>
              <w:marTop w:val="0"/>
              <w:marBottom w:val="0"/>
              <w:divBdr>
                <w:top w:val="none" w:sz="0" w:space="0" w:color="auto"/>
                <w:left w:val="none" w:sz="0" w:space="0" w:color="auto"/>
                <w:bottom w:val="none" w:sz="0" w:space="0" w:color="auto"/>
                <w:right w:val="none" w:sz="0" w:space="0" w:color="auto"/>
              </w:divBdr>
            </w:div>
            <w:div w:id="582103435">
              <w:marLeft w:val="0"/>
              <w:marRight w:val="0"/>
              <w:marTop w:val="0"/>
              <w:marBottom w:val="0"/>
              <w:divBdr>
                <w:top w:val="none" w:sz="0" w:space="0" w:color="auto"/>
                <w:left w:val="none" w:sz="0" w:space="0" w:color="auto"/>
                <w:bottom w:val="none" w:sz="0" w:space="0" w:color="auto"/>
                <w:right w:val="none" w:sz="0" w:space="0" w:color="auto"/>
              </w:divBdr>
            </w:div>
            <w:div w:id="1243684789">
              <w:marLeft w:val="0"/>
              <w:marRight w:val="0"/>
              <w:marTop w:val="0"/>
              <w:marBottom w:val="0"/>
              <w:divBdr>
                <w:top w:val="none" w:sz="0" w:space="0" w:color="auto"/>
                <w:left w:val="none" w:sz="0" w:space="0" w:color="auto"/>
                <w:bottom w:val="none" w:sz="0" w:space="0" w:color="auto"/>
                <w:right w:val="none" w:sz="0" w:space="0" w:color="auto"/>
              </w:divBdr>
            </w:div>
            <w:div w:id="1957757598">
              <w:marLeft w:val="0"/>
              <w:marRight w:val="0"/>
              <w:marTop w:val="0"/>
              <w:marBottom w:val="0"/>
              <w:divBdr>
                <w:top w:val="none" w:sz="0" w:space="0" w:color="auto"/>
                <w:left w:val="none" w:sz="0" w:space="0" w:color="auto"/>
                <w:bottom w:val="none" w:sz="0" w:space="0" w:color="auto"/>
                <w:right w:val="none" w:sz="0" w:space="0" w:color="auto"/>
              </w:divBdr>
            </w:div>
            <w:div w:id="27265719">
              <w:marLeft w:val="0"/>
              <w:marRight w:val="0"/>
              <w:marTop w:val="0"/>
              <w:marBottom w:val="0"/>
              <w:divBdr>
                <w:top w:val="none" w:sz="0" w:space="0" w:color="auto"/>
                <w:left w:val="none" w:sz="0" w:space="0" w:color="auto"/>
                <w:bottom w:val="none" w:sz="0" w:space="0" w:color="auto"/>
                <w:right w:val="none" w:sz="0" w:space="0" w:color="auto"/>
              </w:divBdr>
            </w:div>
            <w:div w:id="499740497">
              <w:marLeft w:val="0"/>
              <w:marRight w:val="0"/>
              <w:marTop w:val="0"/>
              <w:marBottom w:val="0"/>
              <w:divBdr>
                <w:top w:val="none" w:sz="0" w:space="0" w:color="auto"/>
                <w:left w:val="none" w:sz="0" w:space="0" w:color="auto"/>
                <w:bottom w:val="none" w:sz="0" w:space="0" w:color="auto"/>
                <w:right w:val="none" w:sz="0" w:space="0" w:color="auto"/>
              </w:divBdr>
            </w:div>
            <w:div w:id="834102925">
              <w:marLeft w:val="0"/>
              <w:marRight w:val="0"/>
              <w:marTop w:val="0"/>
              <w:marBottom w:val="0"/>
              <w:divBdr>
                <w:top w:val="none" w:sz="0" w:space="0" w:color="auto"/>
                <w:left w:val="none" w:sz="0" w:space="0" w:color="auto"/>
                <w:bottom w:val="none" w:sz="0" w:space="0" w:color="auto"/>
                <w:right w:val="none" w:sz="0" w:space="0" w:color="auto"/>
              </w:divBdr>
            </w:div>
            <w:div w:id="1592157549">
              <w:marLeft w:val="0"/>
              <w:marRight w:val="0"/>
              <w:marTop w:val="0"/>
              <w:marBottom w:val="0"/>
              <w:divBdr>
                <w:top w:val="none" w:sz="0" w:space="0" w:color="auto"/>
                <w:left w:val="none" w:sz="0" w:space="0" w:color="auto"/>
                <w:bottom w:val="none" w:sz="0" w:space="0" w:color="auto"/>
                <w:right w:val="none" w:sz="0" w:space="0" w:color="auto"/>
              </w:divBdr>
            </w:div>
            <w:div w:id="864443556">
              <w:marLeft w:val="0"/>
              <w:marRight w:val="0"/>
              <w:marTop w:val="0"/>
              <w:marBottom w:val="0"/>
              <w:divBdr>
                <w:top w:val="none" w:sz="0" w:space="0" w:color="auto"/>
                <w:left w:val="none" w:sz="0" w:space="0" w:color="auto"/>
                <w:bottom w:val="none" w:sz="0" w:space="0" w:color="auto"/>
                <w:right w:val="none" w:sz="0" w:space="0" w:color="auto"/>
              </w:divBdr>
            </w:div>
            <w:div w:id="850680582">
              <w:marLeft w:val="0"/>
              <w:marRight w:val="0"/>
              <w:marTop w:val="0"/>
              <w:marBottom w:val="0"/>
              <w:divBdr>
                <w:top w:val="none" w:sz="0" w:space="0" w:color="auto"/>
                <w:left w:val="none" w:sz="0" w:space="0" w:color="auto"/>
                <w:bottom w:val="none" w:sz="0" w:space="0" w:color="auto"/>
                <w:right w:val="none" w:sz="0" w:space="0" w:color="auto"/>
              </w:divBdr>
            </w:div>
            <w:div w:id="685911324">
              <w:marLeft w:val="0"/>
              <w:marRight w:val="0"/>
              <w:marTop w:val="0"/>
              <w:marBottom w:val="0"/>
              <w:divBdr>
                <w:top w:val="none" w:sz="0" w:space="0" w:color="auto"/>
                <w:left w:val="none" w:sz="0" w:space="0" w:color="auto"/>
                <w:bottom w:val="none" w:sz="0" w:space="0" w:color="auto"/>
                <w:right w:val="none" w:sz="0" w:space="0" w:color="auto"/>
              </w:divBdr>
            </w:div>
            <w:div w:id="804546293">
              <w:marLeft w:val="0"/>
              <w:marRight w:val="0"/>
              <w:marTop w:val="0"/>
              <w:marBottom w:val="0"/>
              <w:divBdr>
                <w:top w:val="none" w:sz="0" w:space="0" w:color="auto"/>
                <w:left w:val="none" w:sz="0" w:space="0" w:color="auto"/>
                <w:bottom w:val="none" w:sz="0" w:space="0" w:color="auto"/>
                <w:right w:val="none" w:sz="0" w:space="0" w:color="auto"/>
              </w:divBdr>
            </w:div>
            <w:div w:id="1915164245">
              <w:marLeft w:val="0"/>
              <w:marRight w:val="0"/>
              <w:marTop w:val="0"/>
              <w:marBottom w:val="0"/>
              <w:divBdr>
                <w:top w:val="none" w:sz="0" w:space="0" w:color="auto"/>
                <w:left w:val="none" w:sz="0" w:space="0" w:color="auto"/>
                <w:bottom w:val="none" w:sz="0" w:space="0" w:color="auto"/>
                <w:right w:val="none" w:sz="0" w:space="0" w:color="auto"/>
              </w:divBdr>
            </w:div>
            <w:div w:id="1043943006">
              <w:marLeft w:val="0"/>
              <w:marRight w:val="0"/>
              <w:marTop w:val="0"/>
              <w:marBottom w:val="0"/>
              <w:divBdr>
                <w:top w:val="none" w:sz="0" w:space="0" w:color="auto"/>
                <w:left w:val="none" w:sz="0" w:space="0" w:color="auto"/>
                <w:bottom w:val="none" w:sz="0" w:space="0" w:color="auto"/>
                <w:right w:val="none" w:sz="0" w:space="0" w:color="auto"/>
              </w:divBdr>
            </w:div>
            <w:div w:id="2024546993">
              <w:marLeft w:val="0"/>
              <w:marRight w:val="0"/>
              <w:marTop w:val="0"/>
              <w:marBottom w:val="0"/>
              <w:divBdr>
                <w:top w:val="none" w:sz="0" w:space="0" w:color="auto"/>
                <w:left w:val="none" w:sz="0" w:space="0" w:color="auto"/>
                <w:bottom w:val="none" w:sz="0" w:space="0" w:color="auto"/>
                <w:right w:val="none" w:sz="0" w:space="0" w:color="auto"/>
              </w:divBdr>
            </w:div>
            <w:div w:id="2061589338">
              <w:marLeft w:val="0"/>
              <w:marRight w:val="0"/>
              <w:marTop w:val="0"/>
              <w:marBottom w:val="0"/>
              <w:divBdr>
                <w:top w:val="none" w:sz="0" w:space="0" w:color="auto"/>
                <w:left w:val="none" w:sz="0" w:space="0" w:color="auto"/>
                <w:bottom w:val="none" w:sz="0" w:space="0" w:color="auto"/>
                <w:right w:val="none" w:sz="0" w:space="0" w:color="auto"/>
              </w:divBdr>
            </w:div>
            <w:div w:id="652293406">
              <w:marLeft w:val="0"/>
              <w:marRight w:val="0"/>
              <w:marTop w:val="0"/>
              <w:marBottom w:val="0"/>
              <w:divBdr>
                <w:top w:val="none" w:sz="0" w:space="0" w:color="auto"/>
                <w:left w:val="none" w:sz="0" w:space="0" w:color="auto"/>
                <w:bottom w:val="none" w:sz="0" w:space="0" w:color="auto"/>
                <w:right w:val="none" w:sz="0" w:space="0" w:color="auto"/>
              </w:divBdr>
            </w:div>
            <w:div w:id="1213351485">
              <w:marLeft w:val="0"/>
              <w:marRight w:val="0"/>
              <w:marTop w:val="0"/>
              <w:marBottom w:val="0"/>
              <w:divBdr>
                <w:top w:val="none" w:sz="0" w:space="0" w:color="auto"/>
                <w:left w:val="none" w:sz="0" w:space="0" w:color="auto"/>
                <w:bottom w:val="none" w:sz="0" w:space="0" w:color="auto"/>
                <w:right w:val="none" w:sz="0" w:space="0" w:color="auto"/>
              </w:divBdr>
            </w:div>
            <w:div w:id="470289558">
              <w:marLeft w:val="0"/>
              <w:marRight w:val="0"/>
              <w:marTop w:val="0"/>
              <w:marBottom w:val="0"/>
              <w:divBdr>
                <w:top w:val="none" w:sz="0" w:space="0" w:color="auto"/>
                <w:left w:val="none" w:sz="0" w:space="0" w:color="auto"/>
                <w:bottom w:val="none" w:sz="0" w:space="0" w:color="auto"/>
                <w:right w:val="none" w:sz="0" w:space="0" w:color="auto"/>
              </w:divBdr>
            </w:div>
            <w:div w:id="1713191519">
              <w:marLeft w:val="0"/>
              <w:marRight w:val="0"/>
              <w:marTop w:val="0"/>
              <w:marBottom w:val="0"/>
              <w:divBdr>
                <w:top w:val="none" w:sz="0" w:space="0" w:color="auto"/>
                <w:left w:val="none" w:sz="0" w:space="0" w:color="auto"/>
                <w:bottom w:val="none" w:sz="0" w:space="0" w:color="auto"/>
                <w:right w:val="none" w:sz="0" w:space="0" w:color="auto"/>
              </w:divBdr>
            </w:div>
            <w:div w:id="1816290348">
              <w:marLeft w:val="0"/>
              <w:marRight w:val="0"/>
              <w:marTop w:val="0"/>
              <w:marBottom w:val="0"/>
              <w:divBdr>
                <w:top w:val="none" w:sz="0" w:space="0" w:color="auto"/>
                <w:left w:val="none" w:sz="0" w:space="0" w:color="auto"/>
                <w:bottom w:val="none" w:sz="0" w:space="0" w:color="auto"/>
                <w:right w:val="none" w:sz="0" w:space="0" w:color="auto"/>
              </w:divBdr>
            </w:div>
            <w:div w:id="327170783">
              <w:marLeft w:val="0"/>
              <w:marRight w:val="0"/>
              <w:marTop w:val="0"/>
              <w:marBottom w:val="0"/>
              <w:divBdr>
                <w:top w:val="none" w:sz="0" w:space="0" w:color="auto"/>
                <w:left w:val="none" w:sz="0" w:space="0" w:color="auto"/>
                <w:bottom w:val="none" w:sz="0" w:space="0" w:color="auto"/>
                <w:right w:val="none" w:sz="0" w:space="0" w:color="auto"/>
              </w:divBdr>
            </w:div>
            <w:div w:id="80303464">
              <w:marLeft w:val="0"/>
              <w:marRight w:val="0"/>
              <w:marTop w:val="0"/>
              <w:marBottom w:val="0"/>
              <w:divBdr>
                <w:top w:val="none" w:sz="0" w:space="0" w:color="auto"/>
                <w:left w:val="none" w:sz="0" w:space="0" w:color="auto"/>
                <w:bottom w:val="none" w:sz="0" w:space="0" w:color="auto"/>
                <w:right w:val="none" w:sz="0" w:space="0" w:color="auto"/>
              </w:divBdr>
            </w:div>
            <w:div w:id="543712841">
              <w:marLeft w:val="0"/>
              <w:marRight w:val="0"/>
              <w:marTop w:val="0"/>
              <w:marBottom w:val="0"/>
              <w:divBdr>
                <w:top w:val="none" w:sz="0" w:space="0" w:color="auto"/>
                <w:left w:val="none" w:sz="0" w:space="0" w:color="auto"/>
                <w:bottom w:val="none" w:sz="0" w:space="0" w:color="auto"/>
                <w:right w:val="none" w:sz="0" w:space="0" w:color="auto"/>
              </w:divBdr>
            </w:div>
            <w:div w:id="724450472">
              <w:marLeft w:val="0"/>
              <w:marRight w:val="0"/>
              <w:marTop w:val="0"/>
              <w:marBottom w:val="0"/>
              <w:divBdr>
                <w:top w:val="none" w:sz="0" w:space="0" w:color="auto"/>
                <w:left w:val="none" w:sz="0" w:space="0" w:color="auto"/>
                <w:bottom w:val="none" w:sz="0" w:space="0" w:color="auto"/>
                <w:right w:val="none" w:sz="0" w:space="0" w:color="auto"/>
              </w:divBdr>
            </w:div>
            <w:div w:id="163789772">
              <w:marLeft w:val="0"/>
              <w:marRight w:val="0"/>
              <w:marTop w:val="0"/>
              <w:marBottom w:val="0"/>
              <w:divBdr>
                <w:top w:val="none" w:sz="0" w:space="0" w:color="auto"/>
                <w:left w:val="none" w:sz="0" w:space="0" w:color="auto"/>
                <w:bottom w:val="none" w:sz="0" w:space="0" w:color="auto"/>
                <w:right w:val="none" w:sz="0" w:space="0" w:color="auto"/>
              </w:divBdr>
            </w:div>
            <w:div w:id="550963100">
              <w:marLeft w:val="0"/>
              <w:marRight w:val="0"/>
              <w:marTop w:val="0"/>
              <w:marBottom w:val="0"/>
              <w:divBdr>
                <w:top w:val="none" w:sz="0" w:space="0" w:color="auto"/>
                <w:left w:val="none" w:sz="0" w:space="0" w:color="auto"/>
                <w:bottom w:val="none" w:sz="0" w:space="0" w:color="auto"/>
                <w:right w:val="none" w:sz="0" w:space="0" w:color="auto"/>
              </w:divBdr>
            </w:div>
            <w:div w:id="2067333773">
              <w:marLeft w:val="0"/>
              <w:marRight w:val="0"/>
              <w:marTop w:val="0"/>
              <w:marBottom w:val="0"/>
              <w:divBdr>
                <w:top w:val="none" w:sz="0" w:space="0" w:color="auto"/>
                <w:left w:val="none" w:sz="0" w:space="0" w:color="auto"/>
                <w:bottom w:val="none" w:sz="0" w:space="0" w:color="auto"/>
                <w:right w:val="none" w:sz="0" w:space="0" w:color="auto"/>
              </w:divBdr>
            </w:div>
            <w:div w:id="1587106682">
              <w:marLeft w:val="0"/>
              <w:marRight w:val="0"/>
              <w:marTop w:val="0"/>
              <w:marBottom w:val="0"/>
              <w:divBdr>
                <w:top w:val="none" w:sz="0" w:space="0" w:color="auto"/>
                <w:left w:val="none" w:sz="0" w:space="0" w:color="auto"/>
                <w:bottom w:val="none" w:sz="0" w:space="0" w:color="auto"/>
                <w:right w:val="none" w:sz="0" w:space="0" w:color="auto"/>
              </w:divBdr>
            </w:div>
            <w:div w:id="310983453">
              <w:marLeft w:val="0"/>
              <w:marRight w:val="0"/>
              <w:marTop w:val="0"/>
              <w:marBottom w:val="0"/>
              <w:divBdr>
                <w:top w:val="none" w:sz="0" w:space="0" w:color="auto"/>
                <w:left w:val="none" w:sz="0" w:space="0" w:color="auto"/>
                <w:bottom w:val="none" w:sz="0" w:space="0" w:color="auto"/>
                <w:right w:val="none" w:sz="0" w:space="0" w:color="auto"/>
              </w:divBdr>
            </w:div>
            <w:div w:id="1663317818">
              <w:marLeft w:val="0"/>
              <w:marRight w:val="0"/>
              <w:marTop w:val="0"/>
              <w:marBottom w:val="0"/>
              <w:divBdr>
                <w:top w:val="none" w:sz="0" w:space="0" w:color="auto"/>
                <w:left w:val="none" w:sz="0" w:space="0" w:color="auto"/>
                <w:bottom w:val="none" w:sz="0" w:space="0" w:color="auto"/>
                <w:right w:val="none" w:sz="0" w:space="0" w:color="auto"/>
              </w:divBdr>
            </w:div>
            <w:div w:id="1040478411">
              <w:marLeft w:val="0"/>
              <w:marRight w:val="0"/>
              <w:marTop w:val="0"/>
              <w:marBottom w:val="0"/>
              <w:divBdr>
                <w:top w:val="none" w:sz="0" w:space="0" w:color="auto"/>
                <w:left w:val="none" w:sz="0" w:space="0" w:color="auto"/>
                <w:bottom w:val="none" w:sz="0" w:space="0" w:color="auto"/>
                <w:right w:val="none" w:sz="0" w:space="0" w:color="auto"/>
              </w:divBdr>
            </w:div>
            <w:div w:id="1138379027">
              <w:marLeft w:val="0"/>
              <w:marRight w:val="0"/>
              <w:marTop w:val="0"/>
              <w:marBottom w:val="0"/>
              <w:divBdr>
                <w:top w:val="none" w:sz="0" w:space="0" w:color="auto"/>
                <w:left w:val="none" w:sz="0" w:space="0" w:color="auto"/>
                <w:bottom w:val="none" w:sz="0" w:space="0" w:color="auto"/>
                <w:right w:val="none" w:sz="0" w:space="0" w:color="auto"/>
              </w:divBdr>
            </w:div>
            <w:div w:id="2022929036">
              <w:marLeft w:val="0"/>
              <w:marRight w:val="0"/>
              <w:marTop w:val="0"/>
              <w:marBottom w:val="0"/>
              <w:divBdr>
                <w:top w:val="none" w:sz="0" w:space="0" w:color="auto"/>
                <w:left w:val="none" w:sz="0" w:space="0" w:color="auto"/>
                <w:bottom w:val="none" w:sz="0" w:space="0" w:color="auto"/>
                <w:right w:val="none" w:sz="0" w:space="0" w:color="auto"/>
              </w:divBdr>
            </w:div>
            <w:div w:id="407577205">
              <w:marLeft w:val="0"/>
              <w:marRight w:val="0"/>
              <w:marTop w:val="0"/>
              <w:marBottom w:val="0"/>
              <w:divBdr>
                <w:top w:val="none" w:sz="0" w:space="0" w:color="auto"/>
                <w:left w:val="none" w:sz="0" w:space="0" w:color="auto"/>
                <w:bottom w:val="none" w:sz="0" w:space="0" w:color="auto"/>
                <w:right w:val="none" w:sz="0" w:space="0" w:color="auto"/>
              </w:divBdr>
            </w:div>
            <w:div w:id="20313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23899">
      <w:bodyDiv w:val="1"/>
      <w:marLeft w:val="0"/>
      <w:marRight w:val="0"/>
      <w:marTop w:val="0"/>
      <w:marBottom w:val="0"/>
      <w:divBdr>
        <w:top w:val="none" w:sz="0" w:space="0" w:color="auto"/>
        <w:left w:val="none" w:sz="0" w:space="0" w:color="auto"/>
        <w:bottom w:val="none" w:sz="0" w:space="0" w:color="auto"/>
        <w:right w:val="none" w:sz="0" w:space="0" w:color="auto"/>
      </w:divBdr>
      <w:divsChild>
        <w:div w:id="643505088">
          <w:marLeft w:val="0"/>
          <w:marRight w:val="0"/>
          <w:marTop w:val="0"/>
          <w:marBottom w:val="0"/>
          <w:divBdr>
            <w:top w:val="none" w:sz="0" w:space="0" w:color="auto"/>
            <w:left w:val="none" w:sz="0" w:space="0" w:color="auto"/>
            <w:bottom w:val="none" w:sz="0" w:space="0" w:color="auto"/>
            <w:right w:val="none" w:sz="0" w:space="0" w:color="auto"/>
          </w:divBdr>
          <w:divsChild>
            <w:div w:id="1658024770">
              <w:marLeft w:val="0"/>
              <w:marRight w:val="0"/>
              <w:marTop w:val="0"/>
              <w:marBottom w:val="0"/>
              <w:divBdr>
                <w:top w:val="none" w:sz="0" w:space="0" w:color="auto"/>
                <w:left w:val="none" w:sz="0" w:space="0" w:color="auto"/>
                <w:bottom w:val="none" w:sz="0" w:space="0" w:color="auto"/>
                <w:right w:val="none" w:sz="0" w:space="0" w:color="auto"/>
              </w:divBdr>
            </w:div>
            <w:div w:id="1207059531">
              <w:marLeft w:val="0"/>
              <w:marRight w:val="0"/>
              <w:marTop w:val="0"/>
              <w:marBottom w:val="0"/>
              <w:divBdr>
                <w:top w:val="none" w:sz="0" w:space="0" w:color="auto"/>
                <w:left w:val="none" w:sz="0" w:space="0" w:color="auto"/>
                <w:bottom w:val="none" w:sz="0" w:space="0" w:color="auto"/>
                <w:right w:val="none" w:sz="0" w:space="0" w:color="auto"/>
              </w:divBdr>
            </w:div>
            <w:div w:id="424881258">
              <w:marLeft w:val="0"/>
              <w:marRight w:val="0"/>
              <w:marTop w:val="0"/>
              <w:marBottom w:val="0"/>
              <w:divBdr>
                <w:top w:val="none" w:sz="0" w:space="0" w:color="auto"/>
                <w:left w:val="none" w:sz="0" w:space="0" w:color="auto"/>
                <w:bottom w:val="none" w:sz="0" w:space="0" w:color="auto"/>
                <w:right w:val="none" w:sz="0" w:space="0" w:color="auto"/>
              </w:divBdr>
            </w:div>
            <w:div w:id="2035571897">
              <w:marLeft w:val="0"/>
              <w:marRight w:val="0"/>
              <w:marTop w:val="0"/>
              <w:marBottom w:val="0"/>
              <w:divBdr>
                <w:top w:val="none" w:sz="0" w:space="0" w:color="auto"/>
                <w:left w:val="none" w:sz="0" w:space="0" w:color="auto"/>
                <w:bottom w:val="none" w:sz="0" w:space="0" w:color="auto"/>
                <w:right w:val="none" w:sz="0" w:space="0" w:color="auto"/>
              </w:divBdr>
            </w:div>
            <w:div w:id="1004086881">
              <w:marLeft w:val="0"/>
              <w:marRight w:val="0"/>
              <w:marTop w:val="0"/>
              <w:marBottom w:val="0"/>
              <w:divBdr>
                <w:top w:val="none" w:sz="0" w:space="0" w:color="auto"/>
                <w:left w:val="none" w:sz="0" w:space="0" w:color="auto"/>
                <w:bottom w:val="none" w:sz="0" w:space="0" w:color="auto"/>
                <w:right w:val="none" w:sz="0" w:space="0" w:color="auto"/>
              </w:divBdr>
            </w:div>
            <w:div w:id="1727219840">
              <w:marLeft w:val="0"/>
              <w:marRight w:val="0"/>
              <w:marTop w:val="0"/>
              <w:marBottom w:val="0"/>
              <w:divBdr>
                <w:top w:val="none" w:sz="0" w:space="0" w:color="auto"/>
                <w:left w:val="none" w:sz="0" w:space="0" w:color="auto"/>
                <w:bottom w:val="none" w:sz="0" w:space="0" w:color="auto"/>
                <w:right w:val="none" w:sz="0" w:space="0" w:color="auto"/>
              </w:divBdr>
            </w:div>
            <w:div w:id="1927568669">
              <w:marLeft w:val="0"/>
              <w:marRight w:val="0"/>
              <w:marTop w:val="0"/>
              <w:marBottom w:val="0"/>
              <w:divBdr>
                <w:top w:val="none" w:sz="0" w:space="0" w:color="auto"/>
                <w:left w:val="none" w:sz="0" w:space="0" w:color="auto"/>
                <w:bottom w:val="none" w:sz="0" w:space="0" w:color="auto"/>
                <w:right w:val="none" w:sz="0" w:space="0" w:color="auto"/>
              </w:divBdr>
            </w:div>
            <w:div w:id="1377660239">
              <w:marLeft w:val="0"/>
              <w:marRight w:val="0"/>
              <w:marTop w:val="0"/>
              <w:marBottom w:val="0"/>
              <w:divBdr>
                <w:top w:val="none" w:sz="0" w:space="0" w:color="auto"/>
                <w:left w:val="none" w:sz="0" w:space="0" w:color="auto"/>
                <w:bottom w:val="none" w:sz="0" w:space="0" w:color="auto"/>
                <w:right w:val="none" w:sz="0" w:space="0" w:color="auto"/>
              </w:divBdr>
            </w:div>
            <w:div w:id="183978526">
              <w:marLeft w:val="0"/>
              <w:marRight w:val="0"/>
              <w:marTop w:val="0"/>
              <w:marBottom w:val="0"/>
              <w:divBdr>
                <w:top w:val="none" w:sz="0" w:space="0" w:color="auto"/>
                <w:left w:val="none" w:sz="0" w:space="0" w:color="auto"/>
                <w:bottom w:val="none" w:sz="0" w:space="0" w:color="auto"/>
                <w:right w:val="none" w:sz="0" w:space="0" w:color="auto"/>
              </w:divBdr>
            </w:div>
            <w:div w:id="262418172">
              <w:marLeft w:val="0"/>
              <w:marRight w:val="0"/>
              <w:marTop w:val="0"/>
              <w:marBottom w:val="0"/>
              <w:divBdr>
                <w:top w:val="none" w:sz="0" w:space="0" w:color="auto"/>
                <w:left w:val="none" w:sz="0" w:space="0" w:color="auto"/>
                <w:bottom w:val="none" w:sz="0" w:space="0" w:color="auto"/>
                <w:right w:val="none" w:sz="0" w:space="0" w:color="auto"/>
              </w:divBdr>
            </w:div>
            <w:div w:id="116875727">
              <w:marLeft w:val="0"/>
              <w:marRight w:val="0"/>
              <w:marTop w:val="0"/>
              <w:marBottom w:val="0"/>
              <w:divBdr>
                <w:top w:val="none" w:sz="0" w:space="0" w:color="auto"/>
                <w:left w:val="none" w:sz="0" w:space="0" w:color="auto"/>
                <w:bottom w:val="none" w:sz="0" w:space="0" w:color="auto"/>
                <w:right w:val="none" w:sz="0" w:space="0" w:color="auto"/>
              </w:divBdr>
            </w:div>
            <w:div w:id="1896156147">
              <w:marLeft w:val="0"/>
              <w:marRight w:val="0"/>
              <w:marTop w:val="0"/>
              <w:marBottom w:val="0"/>
              <w:divBdr>
                <w:top w:val="none" w:sz="0" w:space="0" w:color="auto"/>
                <w:left w:val="none" w:sz="0" w:space="0" w:color="auto"/>
                <w:bottom w:val="none" w:sz="0" w:space="0" w:color="auto"/>
                <w:right w:val="none" w:sz="0" w:space="0" w:color="auto"/>
              </w:divBdr>
            </w:div>
            <w:div w:id="1964071261">
              <w:marLeft w:val="0"/>
              <w:marRight w:val="0"/>
              <w:marTop w:val="0"/>
              <w:marBottom w:val="0"/>
              <w:divBdr>
                <w:top w:val="none" w:sz="0" w:space="0" w:color="auto"/>
                <w:left w:val="none" w:sz="0" w:space="0" w:color="auto"/>
                <w:bottom w:val="none" w:sz="0" w:space="0" w:color="auto"/>
                <w:right w:val="none" w:sz="0" w:space="0" w:color="auto"/>
              </w:divBdr>
            </w:div>
            <w:div w:id="1843206106">
              <w:marLeft w:val="0"/>
              <w:marRight w:val="0"/>
              <w:marTop w:val="0"/>
              <w:marBottom w:val="0"/>
              <w:divBdr>
                <w:top w:val="none" w:sz="0" w:space="0" w:color="auto"/>
                <w:left w:val="none" w:sz="0" w:space="0" w:color="auto"/>
                <w:bottom w:val="none" w:sz="0" w:space="0" w:color="auto"/>
                <w:right w:val="none" w:sz="0" w:space="0" w:color="auto"/>
              </w:divBdr>
            </w:div>
            <w:div w:id="194926272">
              <w:marLeft w:val="0"/>
              <w:marRight w:val="0"/>
              <w:marTop w:val="0"/>
              <w:marBottom w:val="0"/>
              <w:divBdr>
                <w:top w:val="none" w:sz="0" w:space="0" w:color="auto"/>
                <w:left w:val="none" w:sz="0" w:space="0" w:color="auto"/>
                <w:bottom w:val="none" w:sz="0" w:space="0" w:color="auto"/>
                <w:right w:val="none" w:sz="0" w:space="0" w:color="auto"/>
              </w:divBdr>
            </w:div>
            <w:div w:id="684401781">
              <w:marLeft w:val="0"/>
              <w:marRight w:val="0"/>
              <w:marTop w:val="0"/>
              <w:marBottom w:val="0"/>
              <w:divBdr>
                <w:top w:val="none" w:sz="0" w:space="0" w:color="auto"/>
                <w:left w:val="none" w:sz="0" w:space="0" w:color="auto"/>
                <w:bottom w:val="none" w:sz="0" w:space="0" w:color="auto"/>
                <w:right w:val="none" w:sz="0" w:space="0" w:color="auto"/>
              </w:divBdr>
            </w:div>
            <w:div w:id="798381737">
              <w:marLeft w:val="0"/>
              <w:marRight w:val="0"/>
              <w:marTop w:val="0"/>
              <w:marBottom w:val="0"/>
              <w:divBdr>
                <w:top w:val="none" w:sz="0" w:space="0" w:color="auto"/>
                <w:left w:val="none" w:sz="0" w:space="0" w:color="auto"/>
                <w:bottom w:val="none" w:sz="0" w:space="0" w:color="auto"/>
                <w:right w:val="none" w:sz="0" w:space="0" w:color="auto"/>
              </w:divBdr>
            </w:div>
            <w:div w:id="1111437899">
              <w:marLeft w:val="0"/>
              <w:marRight w:val="0"/>
              <w:marTop w:val="0"/>
              <w:marBottom w:val="0"/>
              <w:divBdr>
                <w:top w:val="none" w:sz="0" w:space="0" w:color="auto"/>
                <w:left w:val="none" w:sz="0" w:space="0" w:color="auto"/>
                <w:bottom w:val="none" w:sz="0" w:space="0" w:color="auto"/>
                <w:right w:val="none" w:sz="0" w:space="0" w:color="auto"/>
              </w:divBdr>
            </w:div>
            <w:div w:id="1920477156">
              <w:marLeft w:val="0"/>
              <w:marRight w:val="0"/>
              <w:marTop w:val="0"/>
              <w:marBottom w:val="0"/>
              <w:divBdr>
                <w:top w:val="none" w:sz="0" w:space="0" w:color="auto"/>
                <w:left w:val="none" w:sz="0" w:space="0" w:color="auto"/>
                <w:bottom w:val="none" w:sz="0" w:space="0" w:color="auto"/>
                <w:right w:val="none" w:sz="0" w:space="0" w:color="auto"/>
              </w:divBdr>
            </w:div>
            <w:div w:id="1945306839">
              <w:marLeft w:val="0"/>
              <w:marRight w:val="0"/>
              <w:marTop w:val="0"/>
              <w:marBottom w:val="0"/>
              <w:divBdr>
                <w:top w:val="none" w:sz="0" w:space="0" w:color="auto"/>
                <w:left w:val="none" w:sz="0" w:space="0" w:color="auto"/>
                <w:bottom w:val="none" w:sz="0" w:space="0" w:color="auto"/>
                <w:right w:val="none" w:sz="0" w:space="0" w:color="auto"/>
              </w:divBdr>
            </w:div>
            <w:div w:id="1747267310">
              <w:marLeft w:val="0"/>
              <w:marRight w:val="0"/>
              <w:marTop w:val="0"/>
              <w:marBottom w:val="0"/>
              <w:divBdr>
                <w:top w:val="none" w:sz="0" w:space="0" w:color="auto"/>
                <w:left w:val="none" w:sz="0" w:space="0" w:color="auto"/>
                <w:bottom w:val="none" w:sz="0" w:space="0" w:color="auto"/>
                <w:right w:val="none" w:sz="0" w:space="0" w:color="auto"/>
              </w:divBdr>
            </w:div>
            <w:div w:id="1918856427">
              <w:marLeft w:val="0"/>
              <w:marRight w:val="0"/>
              <w:marTop w:val="0"/>
              <w:marBottom w:val="0"/>
              <w:divBdr>
                <w:top w:val="none" w:sz="0" w:space="0" w:color="auto"/>
                <w:left w:val="none" w:sz="0" w:space="0" w:color="auto"/>
                <w:bottom w:val="none" w:sz="0" w:space="0" w:color="auto"/>
                <w:right w:val="none" w:sz="0" w:space="0" w:color="auto"/>
              </w:divBdr>
            </w:div>
            <w:div w:id="719011184">
              <w:marLeft w:val="0"/>
              <w:marRight w:val="0"/>
              <w:marTop w:val="0"/>
              <w:marBottom w:val="0"/>
              <w:divBdr>
                <w:top w:val="none" w:sz="0" w:space="0" w:color="auto"/>
                <w:left w:val="none" w:sz="0" w:space="0" w:color="auto"/>
                <w:bottom w:val="none" w:sz="0" w:space="0" w:color="auto"/>
                <w:right w:val="none" w:sz="0" w:space="0" w:color="auto"/>
              </w:divBdr>
            </w:div>
            <w:div w:id="487939285">
              <w:marLeft w:val="0"/>
              <w:marRight w:val="0"/>
              <w:marTop w:val="0"/>
              <w:marBottom w:val="0"/>
              <w:divBdr>
                <w:top w:val="none" w:sz="0" w:space="0" w:color="auto"/>
                <w:left w:val="none" w:sz="0" w:space="0" w:color="auto"/>
                <w:bottom w:val="none" w:sz="0" w:space="0" w:color="auto"/>
                <w:right w:val="none" w:sz="0" w:space="0" w:color="auto"/>
              </w:divBdr>
            </w:div>
            <w:div w:id="2120373388">
              <w:marLeft w:val="0"/>
              <w:marRight w:val="0"/>
              <w:marTop w:val="0"/>
              <w:marBottom w:val="0"/>
              <w:divBdr>
                <w:top w:val="none" w:sz="0" w:space="0" w:color="auto"/>
                <w:left w:val="none" w:sz="0" w:space="0" w:color="auto"/>
                <w:bottom w:val="none" w:sz="0" w:space="0" w:color="auto"/>
                <w:right w:val="none" w:sz="0" w:space="0" w:color="auto"/>
              </w:divBdr>
            </w:div>
            <w:div w:id="362361977">
              <w:marLeft w:val="0"/>
              <w:marRight w:val="0"/>
              <w:marTop w:val="0"/>
              <w:marBottom w:val="0"/>
              <w:divBdr>
                <w:top w:val="none" w:sz="0" w:space="0" w:color="auto"/>
                <w:left w:val="none" w:sz="0" w:space="0" w:color="auto"/>
                <w:bottom w:val="none" w:sz="0" w:space="0" w:color="auto"/>
                <w:right w:val="none" w:sz="0" w:space="0" w:color="auto"/>
              </w:divBdr>
            </w:div>
            <w:div w:id="633562857">
              <w:marLeft w:val="0"/>
              <w:marRight w:val="0"/>
              <w:marTop w:val="0"/>
              <w:marBottom w:val="0"/>
              <w:divBdr>
                <w:top w:val="none" w:sz="0" w:space="0" w:color="auto"/>
                <w:left w:val="none" w:sz="0" w:space="0" w:color="auto"/>
                <w:bottom w:val="none" w:sz="0" w:space="0" w:color="auto"/>
                <w:right w:val="none" w:sz="0" w:space="0" w:color="auto"/>
              </w:divBdr>
            </w:div>
            <w:div w:id="842663494">
              <w:marLeft w:val="0"/>
              <w:marRight w:val="0"/>
              <w:marTop w:val="0"/>
              <w:marBottom w:val="0"/>
              <w:divBdr>
                <w:top w:val="none" w:sz="0" w:space="0" w:color="auto"/>
                <w:left w:val="none" w:sz="0" w:space="0" w:color="auto"/>
                <w:bottom w:val="none" w:sz="0" w:space="0" w:color="auto"/>
                <w:right w:val="none" w:sz="0" w:space="0" w:color="auto"/>
              </w:divBdr>
            </w:div>
            <w:div w:id="865024547">
              <w:marLeft w:val="0"/>
              <w:marRight w:val="0"/>
              <w:marTop w:val="0"/>
              <w:marBottom w:val="0"/>
              <w:divBdr>
                <w:top w:val="none" w:sz="0" w:space="0" w:color="auto"/>
                <w:left w:val="none" w:sz="0" w:space="0" w:color="auto"/>
                <w:bottom w:val="none" w:sz="0" w:space="0" w:color="auto"/>
                <w:right w:val="none" w:sz="0" w:space="0" w:color="auto"/>
              </w:divBdr>
            </w:div>
            <w:div w:id="1929192141">
              <w:marLeft w:val="0"/>
              <w:marRight w:val="0"/>
              <w:marTop w:val="0"/>
              <w:marBottom w:val="0"/>
              <w:divBdr>
                <w:top w:val="none" w:sz="0" w:space="0" w:color="auto"/>
                <w:left w:val="none" w:sz="0" w:space="0" w:color="auto"/>
                <w:bottom w:val="none" w:sz="0" w:space="0" w:color="auto"/>
                <w:right w:val="none" w:sz="0" w:space="0" w:color="auto"/>
              </w:divBdr>
            </w:div>
            <w:div w:id="387387704">
              <w:marLeft w:val="0"/>
              <w:marRight w:val="0"/>
              <w:marTop w:val="0"/>
              <w:marBottom w:val="0"/>
              <w:divBdr>
                <w:top w:val="none" w:sz="0" w:space="0" w:color="auto"/>
                <w:left w:val="none" w:sz="0" w:space="0" w:color="auto"/>
                <w:bottom w:val="none" w:sz="0" w:space="0" w:color="auto"/>
                <w:right w:val="none" w:sz="0" w:space="0" w:color="auto"/>
              </w:divBdr>
            </w:div>
            <w:div w:id="209267515">
              <w:marLeft w:val="0"/>
              <w:marRight w:val="0"/>
              <w:marTop w:val="0"/>
              <w:marBottom w:val="0"/>
              <w:divBdr>
                <w:top w:val="none" w:sz="0" w:space="0" w:color="auto"/>
                <w:left w:val="none" w:sz="0" w:space="0" w:color="auto"/>
                <w:bottom w:val="none" w:sz="0" w:space="0" w:color="auto"/>
                <w:right w:val="none" w:sz="0" w:space="0" w:color="auto"/>
              </w:divBdr>
            </w:div>
            <w:div w:id="2039695653">
              <w:marLeft w:val="0"/>
              <w:marRight w:val="0"/>
              <w:marTop w:val="0"/>
              <w:marBottom w:val="0"/>
              <w:divBdr>
                <w:top w:val="none" w:sz="0" w:space="0" w:color="auto"/>
                <w:left w:val="none" w:sz="0" w:space="0" w:color="auto"/>
                <w:bottom w:val="none" w:sz="0" w:space="0" w:color="auto"/>
                <w:right w:val="none" w:sz="0" w:space="0" w:color="auto"/>
              </w:divBdr>
            </w:div>
            <w:div w:id="533081013">
              <w:marLeft w:val="0"/>
              <w:marRight w:val="0"/>
              <w:marTop w:val="0"/>
              <w:marBottom w:val="0"/>
              <w:divBdr>
                <w:top w:val="none" w:sz="0" w:space="0" w:color="auto"/>
                <w:left w:val="none" w:sz="0" w:space="0" w:color="auto"/>
                <w:bottom w:val="none" w:sz="0" w:space="0" w:color="auto"/>
                <w:right w:val="none" w:sz="0" w:space="0" w:color="auto"/>
              </w:divBdr>
            </w:div>
            <w:div w:id="1559047143">
              <w:marLeft w:val="0"/>
              <w:marRight w:val="0"/>
              <w:marTop w:val="0"/>
              <w:marBottom w:val="0"/>
              <w:divBdr>
                <w:top w:val="none" w:sz="0" w:space="0" w:color="auto"/>
                <w:left w:val="none" w:sz="0" w:space="0" w:color="auto"/>
                <w:bottom w:val="none" w:sz="0" w:space="0" w:color="auto"/>
                <w:right w:val="none" w:sz="0" w:space="0" w:color="auto"/>
              </w:divBdr>
            </w:div>
            <w:div w:id="1359351310">
              <w:marLeft w:val="0"/>
              <w:marRight w:val="0"/>
              <w:marTop w:val="0"/>
              <w:marBottom w:val="0"/>
              <w:divBdr>
                <w:top w:val="none" w:sz="0" w:space="0" w:color="auto"/>
                <w:left w:val="none" w:sz="0" w:space="0" w:color="auto"/>
                <w:bottom w:val="none" w:sz="0" w:space="0" w:color="auto"/>
                <w:right w:val="none" w:sz="0" w:space="0" w:color="auto"/>
              </w:divBdr>
            </w:div>
            <w:div w:id="922492857">
              <w:marLeft w:val="0"/>
              <w:marRight w:val="0"/>
              <w:marTop w:val="0"/>
              <w:marBottom w:val="0"/>
              <w:divBdr>
                <w:top w:val="none" w:sz="0" w:space="0" w:color="auto"/>
                <w:left w:val="none" w:sz="0" w:space="0" w:color="auto"/>
                <w:bottom w:val="none" w:sz="0" w:space="0" w:color="auto"/>
                <w:right w:val="none" w:sz="0" w:space="0" w:color="auto"/>
              </w:divBdr>
            </w:div>
            <w:div w:id="285699151">
              <w:marLeft w:val="0"/>
              <w:marRight w:val="0"/>
              <w:marTop w:val="0"/>
              <w:marBottom w:val="0"/>
              <w:divBdr>
                <w:top w:val="none" w:sz="0" w:space="0" w:color="auto"/>
                <w:left w:val="none" w:sz="0" w:space="0" w:color="auto"/>
                <w:bottom w:val="none" w:sz="0" w:space="0" w:color="auto"/>
                <w:right w:val="none" w:sz="0" w:space="0" w:color="auto"/>
              </w:divBdr>
            </w:div>
            <w:div w:id="1094741922">
              <w:marLeft w:val="0"/>
              <w:marRight w:val="0"/>
              <w:marTop w:val="0"/>
              <w:marBottom w:val="0"/>
              <w:divBdr>
                <w:top w:val="none" w:sz="0" w:space="0" w:color="auto"/>
                <w:left w:val="none" w:sz="0" w:space="0" w:color="auto"/>
                <w:bottom w:val="none" w:sz="0" w:space="0" w:color="auto"/>
                <w:right w:val="none" w:sz="0" w:space="0" w:color="auto"/>
              </w:divBdr>
            </w:div>
            <w:div w:id="1363633731">
              <w:marLeft w:val="0"/>
              <w:marRight w:val="0"/>
              <w:marTop w:val="0"/>
              <w:marBottom w:val="0"/>
              <w:divBdr>
                <w:top w:val="none" w:sz="0" w:space="0" w:color="auto"/>
                <w:left w:val="none" w:sz="0" w:space="0" w:color="auto"/>
                <w:bottom w:val="none" w:sz="0" w:space="0" w:color="auto"/>
                <w:right w:val="none" w:sz="0" w:space="0" w:color="auto"/>
              </w:divBdr>
            </w:div>
            <w:div w:id="1009912299">
              <w:marLeft w:val="0"/>
              <w:marRight w:val="0"/>
              <w:marTop w:val="0"/>
              <w:marBottom w:val="0"/>
              <w:divBdr>
                <w:top w:val="none" w:sz="0" w:space="0" w:color="auto"/>
                <w:left w:val="none" w:sz="0" w:space="0" w:color="auto"/>
                <w:bottom w:val="none" w:sz="0" w:space="0" w:color="auto"/>
                <w:right w:val="none" w:sz="0" w:space="0" w:color="auto"/>
              </w:divBdr>
            </w:div>
            <w:div w:id="2021154980">
              <w:marLeft w:val="0"/>
              <w:marRight w:val="0"/>
              <w:marTop w:val="0"/>
              <w:marBottom w:val="0"/>
              <w:divBdr>
                <w:top w:val="none" w:sz="0" w:space="0" w:color="auto"/>
                <w:left w:val="none" w:sz="0" w:space="0" w:color="auto"/>
                <w:bottom w:val="none" w:sz="0" w:space="0" w:color="auto"/>
                <w:right w:val="none" w:sz="0" w:space="0" w:color="auto"/>
              </w:divBdr>
            </w:div>
            <w:div w:id="583496982">
              <w:marLeft w:val="0"/>
              <w:marRight w:val="0"/>
              <w:marTop w:val="0"/>
              <w:marBottom w:val="0"/>
              <w:divBdr>
                <w:top w:val="none" w:sz="0" w:space="0" w:color="auto"/>
                <w:left w:val="none" w:sz="0" w:space="0" w:color="auto"/>
                <w:bottom w:val="none" w:sz="0" w:space="0" w:color="auto"/>
                <w:right w:val="none" w:sz="0" w:space="0" w:color="auto"/>
              </w:divBdr>
            </w:div>
            <w:div w:id="158617301">
              <w:marLeft w:val="0"/>
              <w:marRight w:val="0"/>
              <w:marTop w:val="0"/>
              <w:marBottom w:val="0"/>
              <w:divBdr>
                <w:top w:val="none" w:sz="0" w:space="0" w:color="auto"/>
                <w:left w:val="none" w:sz="0" w:space="0" w:color="auto"/>
                <w:bottom w:val="none" w:sz="0" w:space="0" w:color="auto"/>
                <w:right w:val="none" w:sz="0" w:space="0" w:color="auto"/>
              </w:divBdr>
            </w:div>
            <w:div w:id="1780098573">
              <w:marLeft w:val="0"/>
              <w:marRight w:val="0"/>
              <w:marTop w:val="0"/>
              <w:marBottom w:val="0"/>
              <w:divBdr>
                <w:top w:val="none" w:sz="0" w:space="0" w:color="auto"/>
                <w:left w:val="none" w:sz="0" w:space="0" w:color="auto"/>
                <w:bottom w:val="none" w:sz="0" w:space="0" w:color="auto"/>
                <w:right w:val="none" w:sz="0" w:space="0" w:color="auto"/>
              </w:divBdr>
            </w:div>
            <w:div w:id="1478297870">
              <w:marLeft w:val="0"/>
              <w:marRight w:val="0"/>
              <w:marTop w:val="0"/>
              <w:marBottom w:val="0"/>
              <w:divBdr>
                <w:top w:val="none" w:sz="0" w:space="0" w:color="auto"/>
                <w:left w:val="none" w:sz="0" w:space="0" w:color="auto"/>
                <w:bottom w:val="none" w:sz="0" w:space="0" w:color="auto"/>
                <w:right w:val="none" w:sz="0" w:space="0" w:color="auto"/>
              </w:divBdr>
            </w:div>
            <w:div w:id="1497957019">
              <w:marLeft w:val="0"/>
              <w:marRight w:val="0"/>
              <w:marTop w:val="0"/>
              <w:marBottom w:val="0"/>
              <w:divBdr>
                <w:top w:val="none" w:sz="0" w:space="0" w:color="auto"/>
                <w:left w:val="none" w:sz="0" w:space="0" w:color="auto"/>
                <w:bottom w:val="none" w:sz="0" w:space="0" w:color="auto"/>
                <w:right w:val="none" w:sz="0" w:space="0" w:color="auto"/>
              </w:divBdr>
            </w:div>
            <w:div w:id="1904683611">
              <w:marLeft w:val="0"/>
              <w:marRight w:val="0"/>
              <w:marTop w:val="0"/>
              <w:marBottom w:val="0"/>
              <w:divBdr>
                <w:top w:val="none" w:sz="0" w:space="0" w:color="auto"/>
                <w:left w:val="none" w:sz="0" w:space="0" w:color="auto"/>
                <w:bottom w:val="none" w:sz="0" w:space="0" w:color="auto"/>
                <w:right w:val="none" w:sz="0" w:space="0" w:color="auto"/>
              </w:divBdr>
            </w:div>
            <w:div w:id="2122187715">
              <w:marLeft w:val="0"/>
              <w:marRight w:val="0"/>
              <w:marTop w:val="0"/>
              <w:marBottom w:val="0"/>
              <w:divBdr>
                <w:top w:val="none" w:sz="0" w:space="0" w:color="auto"/>
                <w:left w:val="none" w:sz="0" w:space="0" w:color="auto"/>
                <w:bottom w:val="none" w:sz="0" w:space="0" w:color="auto"/>
                <w:right w:val="none" w:sz="0" w:space="0" w:color="auto"/>
              </w:divBdr>
            </w:div>
            <w:div w:id="1634557023">
              <w:marLeft w:val="0"/>
              <w:marRight w:val="0"/>
              <w:marTop w:val="0"/>
              <w:marBottom w:val="0"/>
              <w:divBdr>
                <w:top w:val="none" w:sz="0" w:space="0" w:color="auto"/>
                <w:left w:val="none" w:sz="0" w:space="0" w:color="auto"/>
                <w:bottom w:val="none" w:sz="0" w:space="0" w:color="auto"/>
                <w:right w:val="none" w:sz="0" w:space="0" w:color="auto"/>
              </w:divBdr>
            </w:div>
            <w:div w:id="1517890433">
              <w:marLeft w:val="0"/>
              <w:marRight w:val="0"/>
              <w:marTop w:val="0"/>
              <w:marBottom w:val="0"/>
              <w:divBdr>
                <w:top w:val="none" w:sz="0" w:space="0" w:color="auto"/>
                <w:left w:val="none" w:sz="0" w:space="0" w:color="auto"/>
                <w:bottom w:val="none" w:sz="0" w:space="0" w:color="auto"/>
                <w:right w:val="none" w:sz="0" w:space="0" w:color="auto"/>
              </w:divBdr>
            </w:div>
            <w:div w:id="43405716">
              <w:marLeft w:val="0"/>
              <w:marRight w:val="0"/>
              <w:marTop w:val="0"/>
              <w:marBottom w:val="0"/>
              <w:divBdr>
                <w:top w:val="none" w:sz="0" w:space="0" w:color="auto"/>
                <w:left w:val="none" w:sz="0" w:space="0" w:color="auto"/>
                <w:bottom w:val="none" w:sz="0" w:space="0" w:color="auto"/>
                <w:right w:val="none" w:sz="0" w:space="0" w:color="auto"/>
              </w:divBdr>
            </w:div>
            <w:div w:id="1071776794">
              <w:marLeft w:val="0"/>
              <w:marRight w:val="0"/>
              <w:marTop w:val="0"/>
              <w:marBottom w:val="0"/>
              <w:divBdr>
                <w:top w:val="none" w:sz="0" w:space="0" w:color="auto"/>
                <w:left w:val="none" w:sz="0" w:space="0" w:color="auto"/>
                <w:bottom w:val="none" w:sz="0" w:space="0" w:color="auto"/>
                <w:right w:val="none" w:sz="0" w:space="0" w:color="auto"/>
              </w:divBdr>
            </w:div>
            <w:div w:id="1481733342">
              <w:marLeft w:val="0"/>
              <w:marRight w:val="0"/>
              <w:marTop w:val="0"/>
              <w:marBottom w:val="0"/>
              <w:divBdr>
                <w:top w:val="none" w:sz="0" w:space="0" w:color="auto"/>
                <w:left w:val="none" w:sz="0" w:space="0" w:color="auto"/>
                <w:bottom w:val="none" w:sz="0" w:space="0" w:color="auto"/>
                <w:right w:val="none" w:sz="0" w:space="0" w:color="auto"/>
              </w:divBdr>
            </w:div>
            <w:div w:id="230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6675">
      <w:bodyDiv w:val="1"/>
      <w:marLeft w:val="0"/>
      <w:marRight w:val="0"/>
      <w:marTop w:val="0"/>
      <w:marBottom w:val="0"/>
      <w:divBdr>
        <w:top w:val="none" w:sz="0" w:space="0" w:color="auto"/>
        <w:left w:val="none" w:sz="0" w:space="0" w:color="auto"/>
        <w:bottom w:val="none" w:sz="0" w:space="0" w:color="auto"/>
        <w:right w:val="none" w:sz="0" w:space="0" w:color="auto"/>
      </w:divBdr>
      <w:divsChild>
        <w:div w:id="1300644219">
          <w:marLeft w:val="0"/>
          <w:marRight w:val="0"/>
          <w:marTop w:val="0"/>
          <w:marBottom w:val="0"/>
          <w:divBdr>
            <w:top w:val="none" w:sz="0" w:space="0" w:color="auto"/>
            <w:left w:val="none" w:sz="0" w:space="0" w:color="auto"/>
            <w:bottom w:val="none" w:sz="0" w:space="0" w:color="auto"/>
            <w:right w:val="none" w:sz="0" w:space="0" w:color="auto"/>
          </w:divBdr>
          <w:divsChild>
            <w:div w:id="1241135629">
              <w:marLeft w:val="0"/>
              <w:marRight w:val="0"/>
              <w:marTop w:val="0"/>
              <w:marBottom w:val="0"/>
              <w:divBdr>
                <w:top w:val="none" w:sz="0" w:space="0" w:color="auto"/>
                <w:left w:val="none" w:sz="0" w:space="0" w:color="auto"/>
                <w:bottom w:val="none" w:sz="0" w:space="0" w:color="auto"/>
                <w:right w:val="none" w:sz="0" w:space="0" w:color="auto"/>
              </w:divBdr>
            </w:div>
            <w:div w:id="603078808">
              <w:marLeft w:val="0"/>
              <w:marRight w:val="0"/>
              <w:marTop w:val="0"/>
              <w:marBottom w:val="0"/>
              <w:divBdr>
                <w:top w:val="none" w:sz="0" w:space="0" w:color="auto"/>
                <w:left w:val="none" w:sz="0" w:space="0" w:color="auto"/>
                <w:bottom w:val="none" w:sz="0" w:space="0" w:color="auto"/>
                <w:right w:val="none" w:sz="0" w:space="0" w:color="auto"/>
              </w:divBdr>
            </w:div>
            <w:div w:id="547225957">
              <w:marLeft w:val="0"/>
              <w:marRight w:val="0"/>
              <w:marTop w:val="0"/>
              <w:marBottom w:val="0"/>
              <w:divBdr>
                <w:top w:val="none" w:sz="0" w:space="0" w:color="auto"/>
                <w:left w:val="none" w:sz="0" w:space="0" w:color="auto"/>
                <w:bottom w:val="none" w:sz="0" w:space="0" w:color="auto"/>
                <w:right w:val="none" w:sz="0" w:space="0" w:color="auto"/>
              </w:divBdr>
            </w:div>
            <w:div w:id="423888406">
              <w:marLeft w:val="0"/>
              <w:marRight w:val="0"/>
              <w:marTop w:val="0"/>
              <w:marBottom w:val="0"/>
              <w:divBdr>
                <w:top w:val="none" w:sz="0" w:space="0" w:color="auto"/>
                <w:left w:val="none" w:sz="0" w:space="0" w:color="auto"/>
                <w:bottom w:val="none" w:sz="0" w:space="0" w:color="auto"/>
                <w:right w:val="none" w:sz="0" w:space="0" w:color="auto"/>
              </w:divBdr>
            </w:div>
            <w:div w:id="21323973">
              <w:marLeft w:val="0"/>
              <w:marRight w:val="0"/>
              <w:marTop w:val="0"/>
              <w:marBottom w:val="0"/>
              <w:divBdr>
                <w:top w:val="none" w:sz="0" w:space="0" w:color="auto"/>
                <w:left w:val="none" w:sz="0" w:space="0" w:color="auto"/>
                <w:bottom w:val="none" w:sz="0" w:space="0" w:color="auto"/>
                <w:right w:val="none" w:sz="0" w:space="0" w:color="auto"/>
              </w:divBdr>
            </w:div>
            <w:div w:id="6761846">
              <w:marLeft w:val="0"/>
              <w:marRight w:val="0"/>
              <w:marTop w:val="0"/>
              <w:marBottom w:val="0"/>
              <w:divBdr>
                <w:top w:val="none" w:sz="0" w:space="0" w:color="auto"/>
                <w:left w:val="none" w:sz="0" w:space="0" w:color="auto"/>
                <w:bottom w:val="none" w:sz="0" w:space="0" w:color="auto"/>
                <w:right w:val="none" w:sz="0" w:space="0" w:color="auto"/>
              </w:divBdr>
            </w:div>
            <w:div w:id="232354942">
              <w:marLeft w:val="0"/>
              <w:marRight w:val="0"/>
              <w:marTop w:val="0"/>
              <w:marBottom w:val="0"/>
              <w:divBdr>
                <w:top w:val="none" w:sz="0" w:space="0" w:color="auto"/>
                <w:left w:val="none" w:sz="0" w:space="0" w:color="auto"/>
                <w:bottom w:val="none" w:sz="0" w:space="0" w:color="auto"/>
                <w:right w:val="none" w:sz="0" w:space="0" w:color="auto"/>
              </w:divBdr>
            </w:div>
            <w:div w:id="676611498">
              <w:marLeft w:val="0"/>
              <w:marRight w:val="0"/>
              <w:marTop w:val="0"/>
              <w:marBottom w:val="0"/>
              <w:divBdr>
                <w:top w:val="none" w:sz="0" w:space="0" w:color="auto"/>
                <w:left w:val="none" w:sz="0" w:space="0" w:color="auto"/>
                <w:bottom w:val="none" w:sz="0" w:space="0" w:color="auto"/>
                <w:right w:val="none" w:sz="0" w:space="0" w:color="auto"/>
              </w:divBdr>
            </w:div>
            <w:div w:id="590503066">
              <w:marLeft w:val="0"/>
              <w:marRight w:val="0"/>
              <w:marTop w:val="0"/>
              <w:marBottom w:val="0"/>
              <w:divBdr>
                <w:top w:val="none" w:sz="0" w:space="0" w:color="auto"/>
                <w:left w:val="none" w:sz="0" w:space="0" w:color="auto"/>
                <w:bottom w:val="none" w:sz="0" w:space="0" w:color="auto"/>
                <w:right w:val="none" w:sz="0" w:space="0" w:color="auto"/>
              </w:divBdr>
            </w:div>
            <w:div w:id="691953980">
              <w:marLeft w:val="0"/>
              <w:marRight w:val="0"/>
              <w:marTop w:val="0"/>
              <w:marBottom w:val="0"/>
              <w:divBdr>
                <w:top w:val="none" w:sz="0" w:space="0" w:color="auto"/>
                <w:left w:val="none" w:sz="0" w:space="0" w:color="auto"/>
                <w:bottom w:val="none" w:sz="0" w:space="0" w:color="auto"/>
                <w:right w:val="none" w:sz="0" w:space="0" w:color="auto"/>
              </w:divBdr>
            </w:div>
            <w:div w:id="1609774286">
              <w:marLeft w:val="0"/>
              <w:marRight w:val="0"/>
              <w:marTop w:val="0"/>
              <w:marBottom w:val="0"/>
              <w:divBdr>
                <w:top w:val="none" w:sz="0" w:space="0" w:color="auto"/>
                <w:left w:val="none" w:sz="0" w:space="0" w:color="auto"/>
                <w:bottom w:val="none" w:sz="0" w:space="0" w:color="auto"/>
                <w:right w:val="none" w:sz="0" w:space="0" w:color="auto"/>
              </w:divBdr>
            </w:div>
            <w:div w:id="1776513089">
              <w:marLeft w:val="0"/>
              <w:marRight w:val="0"/>
              <w:marTop w:val="0"/>
              <w:marBottom w:val="0"/>
              <w:divBdr>
                <w:top w:val="none" w:sz="0" w:space="0" w:color="auto"/>
                <w:left w:val="none" w:sz="0" w:space="0" w:color="auto"/>
                <w:bottom w:val="none" w:sz="0" w:space="0" w:color="auto"/>
                <w:right w:val="none" w:sz="0" w:space="0" w:color="auto"/>
              </w:divBdr>
            </w:div>
            <w:div w:id="314257994">
              <w:marLeft w:val="0"/>
              <w:marRight w:val="0"/>
              <w:marTop w:val="0"/>
              <w:marBottom w:val="0"/>
              <w:divBdr>
                <w:top w:val="none" w:sz="0" w:space="0" w:color="auto"/>
                <w:left w:val="none" w:sz="0" w:space="0" w:color="auto"/>
                <w:bottom w:val="none" w:sz="0" w:space="0" w:color="auto"/>
                <w:right w:val="none" w:sz="0" w:space="0" w:color="auto"/>
              </w:divBdr>
            </w:div>
            <w:div w:id="15551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6130">
      <w:bodyDiv w:val="1"/>
      <w:marLeft w:val="0"/>
      <w:marRight w:val="0"/>
      <w:marTop w:val="0"/>
      <w:marBottom w:val="0"/>
      <w:divBdr>
        <w:top w:val="none" w:sz="0" w:space="0" w:color="auto"/>
        <w:left w:val="none" w:sz="0" w:space="0" w:color="auto"/>
        <w:bottom w:val="none" w:sz="0" w:space="0" w:color="auto"/>
        <w:right w:val="none" w:sz="0" w:space="0" w:color="auto"/>
      </w:divBdr>
      <w:divsChild>
        <w:div w:id="1567764114">
          <w:marLeft w:val="0"/>
          <w:marRight w:val="0"/>
          <w:marTop w:val="0"/>
          <w:marBottom w:val="0"/>
          <w:divBdr>
            <w:top w:val="none" w:sz="0" w:space="0" w:color="auto"/>
            <w:left w:val="none" w:sz="0" w:space="0" w:color="auto"/>
            <w:bottom w:val="none" w:sz="0" w:space="0" w:color="auto"/>
            <w:right w:val="none" w:sz="0" w:space="0" w:color="auto"/>
          </w:divBdr>
          <w:divsChild>
            <w:div w:id="877277025">
              <w:marLeft w:val="0"/>
              <w:marRight w:val="0"/>
              <w:marTop w:val="0"/>
              <w:marBottom w:val="0"/>
              <w:divBdr>
                <w:top w:val="none" w:sz="0" w:space="0" w:color="auto"/>
                <w:left w:val="none" w:sz="0" w:space="0" w:color="auto"/>
                <w:bottom w:val="none" w:sz="0" w:space="0" w:color="auto"/>
                <w:right w:val="none" w:sz="0" w:space="0" w:color="auto"/>
              </w:divBdr>
            </w:div>
            <w:div w:id="56584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1635">
      <w:bodyDiv w:val="1"/>
      <w:marLeft w:val="0"/>
      <w:marRight w:val="0"/>
      <w:marTop w:val="0"/>
      <w:marBottom w:val="0"/>
      <w:divBdr>
        <w:top w:val="none" w:sz="0" w:space="0" w:color="auto"/>
        <w:left w:val="none" w:sz="0" w:space="0" w:color="auto"/>
        <w:bottom w:val="none" w:sz="0" w:space="0" w:color="auto"/>
        <w:right w:val="none" w:sz="0" w:space="0" w:color="auto"/>
      </w:divBdr>
      <w:divsChild>
        <w:div w:id="352608711">
          <w:marLeft w:val="0"/>
          <w:marRight w:val="0"/>
          <w:marTop w:val="0"/>
          <w:marBottom w:val="0"/>
          <w:divBdr>
            <w:top w:val="none" w:sz="0" w:space="0" w:color="auto"/>
            <w:left w:val="none" w:sz="0" w:space="0" w:color="auto"/>
            <w:bottom w:val="none" w:sz="0" w:space="0" w:color="auto"/>
            <w:right w:val="none" w:sz="0" w:space="0" w:color="auto"/>
          </w:divBdr>
          <w:divsChild>
            <w:div w:id="283661128">
              <w:marLeft w:val="0"/>
              <w:marRight w:val="0"/>
              <w:marTop w:val="0"/>
              <w:marBottom w:val="0"/>
              <w:divBdr>
                <w:top w:val="none" w:sz="0" w:space="0" w:color="auto"/>
                <w:left w:val="none" w:sz="0" w:space="0" w:color="auto"/>
                <w:bottom w:val="none" w:sz="0" w:space="0" w:color="auto"/>
                <w:right w:val="none" w:sz="0" w:space="0" w:color="auto"/>
              </w:divBdr>
            </w:div>
            <w:div w:id="92632413">
              <w:marLeft w:val="0"/>
              <w:marRight w:val="0"/>
              <w:marTop w:val="0"/>
              <w:marBottom w:val="0"/>
              <w:divBdr>
                <w:top w:val="none" w:sz="0" w:space="0" w:color="auto"/>
                <w:left w:val="none" w:sz="0" w:space="0" w:color="auto"/>
                <w:bottom w:val="none" w:sz="0" w:space="0" w:color="auto"/>
                <w:right w:val="none" w:sz="0" w:space="0" w:color="auto"/>
              </w:divBdr>
            </w:div>
            <w:div w:id="553934545">
              <w:marLeft w:val="0"/>
              <w:marRight w:val="0"/>
              <w:marTop w:val="0"/>
              <w:marBottom w:val="0"/>
              <w:divBdr>
                <w:top w:val="none" w:sz="0" w:space="0" w:color="auto"/>
                <w:left w:val="none" w:sz="0" w:space="0" w:color="auto"/>
                <w:bottom w:val="none" w:sz="0" w:space="0" w:color="auto"/>
                <w:right w:val="none" w:sz="0" w:space="0" w:color="auto"/>
              </w:divBdr>
            </w:div>
            <w:div w:id="464978833">
              <w:marLeft w:val="0"/>
              <w:marRight w:val="0"/>
              <w:marTop w:val="0"/>
              <w:marBottom w:val="0"/>
              <w:divBdr>
                <w:top w:val="none" w:sz="0" w:space="0" w:color="auto"/>
                <w:left w:val="none" w:sz="0" w:space="0" w:color="auto"/>
                <w:bottom w:val="none" w:sz="0" w:space="0" w:color="auto"/>
                <w:right w:val="none" w:sz="0" w:space="0" w:color="auto"/>
              </w:divBdr>
            </w:div>
            <w:div w:id="1605383574">
              <w:marLeft w:val="0"/>
              <w:marRight w:val="0"/>
              <w:marTop w:val="0"/>
              <w:marBottom w:val="0"/>
              <w:divBdr>
                <w:top w:val="none" w:sz="0" w:space="0" w:color="auto"/>
                <w:left w:val="none" w:sz="0" w:space="0" w:color="auto"/>
                <w:bottom w:val="none" w:sz="0" w:space="0" w:color="auto"/>
                <w:right w:val="none" w:sz="0" w:space="0" w:color="auto"/>
              </w:divBdr>
            </w:div>
            <w:div w:id="168285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64040">
      <w:bodyDiv w:val="1"/>
      <w:marLeft w:val="0"/>
      <w:marRight w:val="0"/>
      <w:marTop w:val="0"/>
      <w:marBottom w:val="0"/>
      <w:divBdr>
        <w:top w:val="none" w:sz="0" w:space="0" w:color="auto"/>
        <w:left w:val="none" w:sz="0" w:space="0" w:color="auto"/>
        <w:bottom w:val="none" w:sz="0" w:space="0" w:color="auto"/>
        <w:right w:val="none" w:sz="0" w:space="0" w:color="auto"/>
      </w:divBdr>
      <w:divsChild>
        <w:div w:id="1429306107">
          <w:marLeft w:val="0"/>
          <w:marRight w:val="0"/>
          <w:marTop w:val="0"/>
          <w:marBottom w:val="0"/>
          <w:divBdr>
            <w:top w:val="none" w:sz="0" w:space="0" w:color="auto"/>
            <w:left w:val="none" w:sz="0" w:space="0" w:color="auto"/>
            <w:bottom w:val="none" w:sz="0" w:space="0" w:color="auto"/>
            <w:right w:val="none" w:sz="0" w:space="0" w:color="auto"/>
          </w:divBdr>
          <w:divsChild>
            <w:div w:id="388577905">
              <w:marLeft w:val="0"/>
              <w:marRight w:val="0"/>
              <w:marTop w:val="0"/>
              <w:marBottom w:val="0"/>
              <w:divBdr>
                <w:top w:val="none" w:sz="0" w:space="0" w:color="auto"/>
                <w:left w:val="none" w:sz="0" w:space="0" w:color="auto"/>
                <w:bottom w:val="none" w:sz="0" w:space="0" w:color="auto"/>
                <w:right w:val="none" w:sz="0" w:space="0" w:color="auto"/>
              </w:divBdr>
            </w:div>
            <w:div w:id="400252612">
              <w:marLeft w:val="0"/>
              <w:marRight w:val="0"/>
              <w:marTop w:val="0"/>
              <w:marBottom w:val="0"/>
              <w:divBdr>
                <w:top w:val="none" w:sz="0" w:space="0" w:color="auto"/>
                <w:left w:val="none" w:sz="0" w:space="0" w:color="auto"/>
                <w:bottom w:val="none" w:sz="0" w:space="0" w:color="auto"/>
                <w:right w:val="none" w:sz="0" w:space="0" w:color="auto"/>
              </w:divBdr>
            </w:div>
            <w:div w:id="446505999">
              <w:marLeft w:val="0"/>
              <w:marRight w:val="0"/>
              <w:marTop w:val="0"/>
              <w:marBottom w:val="0"/>
              <w:divBdr>
                <w:top w:val="none" w:sz="0" w:space="0" w:color="auto"/>
                <w:left w:val="none" w:sz="0" w:space="0" w:color="auto"/>
                <w:bottom w:val="none" w:sz="0" w:space="0" w:color="auto"/>
                <w:right w:val="none" w:sz="0" w:space="0" w:color="auto"/>
              </w:divBdr>
            </w:div>
            <w:div w:id="1922332975">
              <w:marLeft w:val="0"/>
              <w:marRight w:val="0"/>
              <w:marTop w:val="0"/>
              <w:marBottom w:val="0"/>
              <w:divBdr>
                <w:top w:val="none" w:sz="0" w:space="0" w:color="auto"/>
                <w:left w:val="none" w:sz="0" w:space="0" w:color="auto"/>
                <w:bottom w:val="none" w:sz="0" w:space="0" w:color="auto"/>
                <w:right w:val="none" w:sz="0" w:space="0" w:color="auto"/>
              </w:divBdr>
            </w:div>
            <w:div w:id="540559318">
              <w:marLeft w:val="0"/>
              <w:marRight w:val="0"/>
              <w:marTop w:val="0"/>
              <w:marBottom w:val="0"/>
              <w:divBdr>
                <w:top w:val="none" w:sz="0" w:space="0" w:color="auto"/>
                <w:left w:val="none" w:sz="0" w:space="0" w:color="auto"/>
                <w:bottom w:val="none" w:sz="0" w:space="0" w:color="auto"/>
                <w:right w:val="none" w:sz="0" w:space="0" w:color="auto"/>
              </w:divBdr>
            </w:div>
            <w:div w:id="84810170">
              <w:marLeft w:val="0"/>
              <w:marRight w:val="0"/>
              <w:marTop w:val="0"/>
              <w:marBottom w:val="0"/>
              <w:divBdr>
                <w:top w:val="none" w:sz="0" w:space="0" w:color="auto"/>
                <w:left w:val="none" w:sz="0" w:space="0" w:color="auto"/>
                <w:bottom w:val="none" w:sz="0" w:space="0" w:color="auto"/>
                <w:right w:val="none" w:sz="0" w:space="0" w:color="auto"/>
              </w:divBdr>
            </w:div>
            <w:div w:id="1963805605">
              <w:marLeft w:val="0"/>
              <w:marRight w:val="0"/>
              <w:marTop w:val="0"/>
              <w:marBottom w:val="0"/>
              <w:divBdr>
                <w:top w:val="none" w:sz="0" w:space="0" w:color="auto"/>
                <w:left w:val="none" w:sz="0" w:space="0" w:color="auto"/>
                <w:bottom w:val="none" w:sz="0" w:space="0" w:color="auto"/>
                <w:right w:val="none" w:sz="0" w:space="0" w:color="auto"/>
              </w:divBdr>
            </w:div>
            <w:div w:id="47660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5042">
      <w:bodyDiv w:val="1"/>
      <w:marLeft w:val="0"/>
      <w:marRight w:val="0"/>
      <w:marTop w:val="0"/>
      <w:marBottom w:val="0"/>
      <w:divBdr>
        <w:top w:val="none" w:sz="0" w:space="0" w:color="auto"/>
        <w:left w:val="none" w:sz="0" w:space="0" w:color="auto"/>
        <w:bottom w:val="none" w:sz="0" w:space="0" w:color="auto"/>
        <w:right w:val="none" w:sz="0" w:space="0" w:color="auto"/>
      </w:divBdr>
      <w:divsChild>
        <w:div w:id="1758207950">
          <w:marLeft w:val="0"/>
          <w:marRight w:val="0"/>
          <w:marTop w:val="0"/>
          <w:marBottom w:val="0"/>
          <w:divBdr>
            <w:top w:val="none" w:sz="0" w:space="0" w:color="auto"/>
            <w:left w:val="none" w:sz="0" w:space="0" w:color="auto"/>
            <w:bottom w:val="none" w:sz="0" w:space="0" w:color="auto"/>
            <w:right w:val="none" w:sz="0" w:space="0" w:color="auto"/>
          </w:divBdr>
          <w:divsChild>
            <w:div w:id="180245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024562">
      <w:bodyDiv w:val="1"/>
      <w:marLeft w:val="0"/>
      <w:marRight w:val="0"/>
      <w:marTop w:val="0"/>
      <w:marBottom w:val="0"/>
      <w:divBdr>
        <w:top w:val="none" w:sz="0" w:space="0" w:color="auto"/>
        <w:left w:val="none" w:sz="0" w:space="0" w:color="auto"/>
        <w:bottom w:val="none" w:sz="0" w:space="0" w:color="auto"/>
        <w:right w:val="none" w:sz="0" w:space="0" w:color="auto"/>
      </w:divBdr>
      <w:divsChild>
        <w:div w:id="2125423437">
          <w:marLeft w:val="0"/>
          <w:marRight w:val="0"/>
          <w:marTop w:val="0"/>
          <w:marBottom w:val="0"/>
          <w:divBdr>
            <w:top w:val="none" w:sz="0" w:space="0" w:color="auto"/>
            <w:left w:val="none" w:sz="0" w:space="0" w:color="auto"/>
            <w:bottom w:val="none" w:sz="0" w:space="0" w:color="auto"/>
            <w:right w:val="none" w:sz="0" w:space="0" w:color="auto"/>
          </w:divBdr>
          <w:divsChild>
            <w:div w:id="280653881">
              <w:marLeft w:val="0"/>
              <w:marRight w:val="0"/>
              <w:marTop w:val="0"/>
              <w:marBottom w:val="0"/>
              <w:divBdr>
                <w:top w:val="none" w:sz="0" w:space="0" w:color="auto"/>
                <w:left w:val="none" w:sz="0" w:space="0" w:color="auto"/>
                <w:bottom w:val="none" w:sz="0" w:space="0" w:color="auto"/>
                <w:right w:val="none" w:sz="0" w:space="0" w:color="auto"/>
              </w:divBdr>
            </w:div>
            <w:div w:id="1869485619">
              <w:marLeft w:val="0"/>
              <w:marRight w:val="0"/>
              <w:marTop w:val="0"/>
              <w:marBottom w:val="0"/>
              <w:divBdr>
                <w:top w:val="none" w:sz="0" w:space="0" w:color="auto"/>
                <w:left w:val="none" w:sz="0" w:space="0" w:color="auto"/>
                <w:bottom w:val="none" w:sz="0" w:space="0" w:color="auto"/>
                <w:right w:val="none" w:sz="0" w:space="0" w:color="auto"/>
              </w:divBdr>
            </w:div>
            <w:div w:id="797526625">
              <w:marLeft w:val="0"/>
              <w:marRight w:val="0"/>
              <w:marTop w:val="0"/>
              <w:marBottom w:val="0"/>
              <w:divBdr>
                <w:top w:val="none" w:sz="0" w:space="0" w:color="auto"/>
                <w:left w:val="none" w:sz="0" w:space="0" w:color="auto"/>
                <w:bottom w:val="none" w:sz="0" w:space="0" w:color="auto"/>
                <w:right w:val="none" w:sz="0" w:space="0" w:color="auto"/>
              </w:divBdr>
            </w:div>
            <w:div w:id="35398777">
              <w:marLeft w:val="0"/>
              <w:marRight w:val="0"/>
              <w:marTop w:val="0"/>
              <w:marBottom w:val="0"/>
              <w:divBdr>
                <w:top w:val="none" w:sz="0" w:space="0" w:color="auto"/>
                <w:left w:val="none" w:sz="0" w:space="0" w:color="auto"/>
                <w:bottom w:val="none" w:sz="0" w:space="0" w:color="auto"/>
                <w:right w:val="none" w:sz="0" w:space="0" w:color="auto"/>
              </w:divBdr>
            </w:div>
            <w:div w:id="1431076361">
              <w:marLeft w:val="0"/>
              <w:marRight w:val="0"/>
              <w:marTop w:val="0"/>
              <w:marBottom w:val="0"/>
              <w:divBdr>
                <w:top w:val="none" w:sz="0" w:space="0" w:color="auto"/>
                <w:left w:val="none" w:sz="0" w:space="0" w:color="auto"/>
                <w:bottom w:val="none" w:sz="0" w:space="0" w:color="auto"/>
                <w:right w:val="none" w:sz="0" w:space="0" w:color="auto"/>
              </w:divBdr>
            </w:div>
            <w:div w:id="1585383504">
              <w:marLeft w:val="0"/>
              <w:marRight w:val="0"/>
              <w:marTop w:val="0"/>
              <w:marBottom w:val="0"/>
              <w:divBdr>
                <w:top w:val="none" w:sz="0" w:space="0" w:color="auto"/>
                <w:left w:val="none" w:sz="0" w:space="0" w:color="auto"/>
                <w:bottom w:val="none" w:sz="0" w:space="0" w:color="auto"/>
                <w:right w:val="none" w:sz="0" w:space="0" w:color="auto"/>
              </w:divBdr>
            </w:div>
            <w:div w:id="2120904177">
              <w:marLeft w:val="0"/>
              <w:marRight w:val="0"/>
              <w:marTop w:val="0"/>
              <w:marBottom w:val="0"/>
              <w:divBdr>
                <w:top w:val="none" w:sz="0" w:space="0" w:color="auto"/>
                <w:left w:val="none" w:sz="0" w:space="0" w:color="auto"/>
                <w:bottom w:val="none" w:sz="0" w:space="0" w:color="auto"/>
                <w:right w:val="none" w:sz="0" w:space="0" w:color="auto"/>
              </w:divBdr>
            </w:div>
            <w:div w:id="1780181634">
              <w:marLeft w:val="0"/>
              <w:marRight w:val="0"/>
              <w:marTop w:val="0"/>
              <w:marBottom w:val="0"/>
              <w:divBdr>
                <w:top w:val="none" w:sz="0" w:space="0" w:color="auto"/>
                <w:left w:val="none" w:sz="0" w:space="0" w:color="auto"/>
                <w:bottom w:val="none" w:sz="0" w:space="0" w:color="auto"/>
                <w:right w:val="none" w:sz="0" w:space="0" w:color="auto"/>
              </w:divBdr>
            </w:div>
            <w:div w:id="562369677">
              <w:marLeft w:val="0"/>
              <w:marRight w:val="0"/>
              <w:marTop w:val="0"/>
              <w:marBottom w:val="0"/>
              <w:divBdr>
                <w:top w:val="none" w:sz="0" w:space="0" w:color="auto"/>
                <w:left w:val="none" w:sz="0" w:space="0" w:color="auto"/>
                <w:bottom w:val="none" w:sz="0" w:space="0" w:color="auto"/>
                <w:right w:val="none" w:sz="0" w:space="0" w:color="auto"/>
              </w:divBdr>
            </w:div>
            <w:div w:id="97794963">
              <w:marLeft w:val="0"/>
              <w:marRight w:val="0"/>
              <w:marTop w:val="0"/>
              <w:marBottom w:val="0"/>
              <w:divBdr>
                <w:top w:val="none" w:sz="0" w:space="0" w:color="auto"/>
                <w:left w:val="none" w:sz="0" w:space="0" w:color="auto"/>
                <w:bottom w:val="none" w:sz="0" w:space="0" w:color="auto"/>
                <w:right w:val="none" w:sz="0" w:space="0" w:color="auto"/>
              </w:divBdr>
            </w:div>
            <w:div w:id="550074028">
              <w:marLeft w:val="0"/>
              <w:marRight w:val="0"/>
              <w:marTop w:val="0"/>
              <w:marBottom w:val="0"/>
              <w:divBdr>
                <w:top w:val="none" w:sz="0" w:space="0" w:color="auto"/>
                <w:left w:val="none" w:sz="0" w:space="0" w:color="auto"/>
                <w:bottom w:val="none" w:sz="0" w:space="0" w:color="auto"/>
                <w:right w:val="none" w:sz="0" w:space="0" w:color="auto"/>
              </w:divBdr>
            </w:div>
            <w:div w:id="1174955390">
              <w:marLeft w:val="0"/>
              <w:marRight w:val="0"/>
              <w:marTop w:val="0"/>
              <w:marBottom w:val="0"/>
              <w:divBdr>
                <w:top w:val="none" w:sz="0" w:space="0" w:color="auto"/>
                <w:left w:val="none" w:sz="0" w:space="0" w:color="auto"/>
                <w:bottom w:val="none" w:sz="0" w:space="0" w:color="auto"/>
                <w:right w:val="none" w:sz="0" w:space="0" w:color="auto"/>
              </w:divBdr>
            </w:div>
            <w:div w:id="1115949575">
              <w:marLeft w:val="0"/>
              <w:marRight w:val="0"/>
              <w:marTop w:val="0"/>
              <w:marBottom w:val="0"/>
              <w:divBdr>
                <w:top w:val="none" w:sz="0" w:space="0" w:color="auto"/>
                <w:left w:val="none" w:sz="0" w:space="0" w:color="auto"/>
                <w:bottom w:val="none" w:sz="0" w:space="0" w:color="auto"/>
                <w:right w:val="none" w:sz="0" w:space="0" w:color="auto"/>
              </w:divBdr>
            </w:div>
            <w:div w:id="986937839">
              <w:marLeft w:val="0"/>
              <w:marRight w:val="0"/>
              <w:marTop w:val="0"/>
              <w:marBottom w:val="0"/>
              <w:divBdr>
                <w:top w:val="none" w:sz="0" w:space="0" w:color="auto"/>
                <w:left w:val="none" w:sz="0" w:space="0" w:color="auto"/>
                <w:bottom w:val="none" w:sz="0" w:space="0" w:color="auto"/>
                <w:right w:val="none" w:sz="0" w:space="0" w:color="auto"/>
              </w:divBdr>
            </w:div>
            <w:div w:id="54548760">
              <w:marLeft w:val="0"/>
              <w:marRight w:val="0"/>
              <w:marTop w:val="0"/>
              <w:marBottom w:val="0"/>
              <w:divBdr>
                <w:top w:val="none" w:sz="0" w:space="0" w:color="auto"/>
                <w:left w:val="none" w:sz="0" w:space="0" w:color="auto"/>
                <w:bottom w:val="none" w:sz="0" w:space="0" w:color="auto"/>
                <w:right w:val="none" w:sz="0" w:space="0" w:color="auto"/>
              </w:divBdr>
            </w:div>
            <w:div w:id="320280788">
              <w:marLeft w:val="0"/>
              <w:marRight w:val="0"/>
              <w:marTop w:val="0"/>
              <w:marBottom w:val="0"/>
              <w:divBdr>
                <w:top w:val="none" w:sz="0" w:space="0" w:color="auto"/>
                <w:left w:val="none" w:sz="0" w:space="0" w:color="auto"/>
                <w:bottom w:val="none" w:sz="0" w:space="0" w:color="auto"/>
                <w:right w:val="none" w:sz="0" w:space="0" w:color="auto"/>
              </w:divBdr>
            </w:div>
            <w:div w:id="152452739">
              <w:marLeft w:val="0"/>
              <w:marRight w:val="0"/>
              <w:marTop w:val="0"/>
              <w:marBottom w:val="0"/>
              <w:divBdr>
                <w:top w:val="none" w:sz="0" w:space="0" w:color="auto"/>
                <w:left w:val="none" w:sz="0" w:space="0" w:color="auto"/>
                <w:bottom w:val="none" w:sz="0" w:space="0" w:color="auto"/>
                <w:right w:val="none" w:sz="0" w:space="0" w:color="auto"/>
              </w:divBdr>
            </w:div>
            <w:div w:id="1422993210">
              <w:marLeft w:val="0"/>
              <w:marRight w:val="0"/>
              <w:marTop w:val="0"/>
              <w:marBottom w:val="0"/>
              <w:divBdr>
                <w:top w:val="none" w:sz="0" w:space="0" w:color="auto"/>
                <w:left w:val="none" w:sz="0" w:space="0" w:color="auto"/>
                <w:bottom w:val="none" w:sz="0" w:space="0" w:color="auto"/>
                <w:right w:val="none" w:sz="0" w:space="0" w:color="auto"/>
              </w:divBdr>
            </w:div>
            <w:div w:id="1590458356">
              <w:marLeft w:val="0"/>
              <w:marRight w:val="0"/>
              <w:marTop w:val="0"/>
              <w:marBottom w:val="0"/>
              <w:divBdr>
                <w:top w:val="none" w:sz="0" w:space="0" w:color="auto"/>
                <w:left w:val="none" w:sz="0" w:space="0" w:color="auto"/>
                <w:bottom w:val="none" w:sz="0" w:space="0" w:color="auto"/>
                <w:right w:val="none" w:sz="0" w:space="0" w:color="auto"/>
              </w:divBdr>
            </w:div>
            <w:div w:id="45379120">
              <w:marLeft w:val="0"/>
              <w:marRight w:val="0"/>
              <w:marTop w:val="0"/>
              <w:marBottom w:val="0"/>
              <w:divBdr>
                <w:top w:val="none" w:sz="0" w:space="0" w:color="auto"/>
                <w:left w:val="none" w:sz="0" w:space="0" w:color="auto"/>
                <w:bottom w:val="none" w:sz="0" w:space="0" w:color="auto"/>
                <w:right w:val="none" w:sz="0" w:space="0" w:color="auto"/>
              </w:divBdr>
            </w:div>
            <w:div w:id="1644697868">
              <w:marLeft w:val="0"/>
              <w:marRight w:val="0"/>
              <w:marTop w:val="0"/>
              <w:marBottom w:val="0"/>
              <w:divBdr>
                <w:top w:val="none" w:sz="0" w:space="0" w:color="auto"/>
                <w:left w:val="none" w:sz="0" w:space="0" w:color="auto"/>
                <w:bottom w:val="none" w:sz="0" w:space="0" w:color="auto"/>
                <w:right w:val="none" w:sz="0" w:space="0" w:color="auto"/>
              </w:divBdr>
            </w:div>
            <w:div w:id="2059667909">
              <w:marLeft w:val="0"/>
              <w:marRight w:val="0"/>
              <w:marTop w:val="0"/>
              <w:marBottom w:val="0"/>
              <w:divBdr>
                <w:top w:val="none" w:sz="0" w:space="0" w:color="auto"/>
                <w:left w:val="none" w:sz="0" w:space="0" w:color="auto"/>
                <w:bottom w:val="none" w:sz="0" w:space="0" w:color="auto"/>
                <w:right w:val="none" w:sz="0" w:space="0" w:color="auto"/>
              </w:divBdr>
            </w:div>
            <w:div w:id="1456563869">
              <w:marLeft w:val="0"/>
              <w:marRight w:val="0"/>
              <w:marTop w:val="0"/>
              <w:marBottom w:val="0"/>
              <w:divBdr>
                <w:top w:val="none" w:sz="0" w:space="0" w:color="auto"/>
                <w:left w:val="none" w:sz="0" w:space="0" w:color="auto"/>
                <w:bottom w:val="none" w:sz="0" w:space="0" w:color="auto"/>
                <w:right w:val="none" w:sz="0" w:space="0" w:color="auto"/>
              </w:divBdr>
            </w:div>
            <w:div w:id="1113019445">
              <w:marLeft w:val="0"/>
              <w:marRight w:val="0"/>
              <w:marTop w:val="0"/>
              <w:marBottom w:val="0"/>
              <w:divBdr>
                <w:top w:val="none" w:sz="0" w:space="0" w:color="auto"/>
                <w:left w:val="none" w:sz="0" w:space="0" w:color="auto"/>
                <w:bottom w:val="none" w:sz="0" w:space="0" w:color="auto"/>
                <w:right w:val="none" w:sz="0" w:space="0" w:color="auto"/>
              </w:divBdr>
            </w:div>
            <w:div w:id="355546211">
              <w:marLeft w:val="0"/>
              <w:marRight w:val="0"/>
              <w:marTop w:val="0"/>
              <w:marBottom w:val="0"/>
              <w:divBdr>
                <w:top w:val="none" w:sz="0" w:space="0" w:color="auto"/>
                <w:left w:val="none" w:sz="0" w:space="0" w:color="auto"/>
                <w:bottom w:val="none" w:sz="0" w:space="0" w:color="auto"/>
                <w:right w:val="none" w:sz="0" w:space="0" w:color="auto"/>
              </w:divBdr>
            </w:div>
            <w:div w:id="1541435329">
              <w:marLeft w:val="0"/>
              <w:marRight w:val="0"/>
              <w:marTop w:val="0"/>
              <w:marBottom w:val="0"/>
              <w:divBdr>
                <w:top w:val="none" w:sz="0" w:space="0" w:color="auto"/>
                <w:left w:val="none" w:sz="0" w:space="0" w:color="auto"/>
                <w:bottom w:val="none" w:sz="0" w:space="0" w:color="auto"/>
                <w:right w:val="none" w:sz="0" w:space="0" w:color="auto"/>
              </w:divBdr>
            </w:div>
            <w:div w:id="1777017205">
              <w:marLeft w:val="0"/>
              <w:marRight w:val="0"/>
              <w:marTop w:val="0"/>
              <w:marBottom w:val="0"/>
              <w:divBdr>
                <w:top w:val="none" w:sz="0" w:space="0" w:color="auto"/>
                <w:left w:val="none" w:sz="0" w:space="0" w:color="auto"/>
                <w:bottom w:val="none" w:sz="0" w:space="0" w:color="auto"/>
                <w:right w:val="none" w:sz="0" w:space="0" w:color="auto"/>
              </w:divBdr>
            </w:div>
            <w:div w:id="245573432">
              <w:marLeft w:val="0"/>
              <w:marRight w:val="0"/>
              <w:marTop w:val="0"/>
              <w:marBottom w:val="0"/>
              <w:divBdr>
                <w:top w:val="none" w:sz="0" w:space="0" w:color="auto"/>
                <w:left w:val="none" w:sz="0" w:space="0" w:color="auto"/>
                <w:bottom w:val="none" w:sz="0" w:space="0" w:color="auto"/>
                <w:right w:val="none" w:sz="0" w:space="0" w:color="auto"/>
              </w:divBdr>
            </w:div>
            <w:div w:id="856389556">
              <w:marLeft w:val="0"/>
              <w:marRight w:val="0"/>
              <w:marTop w:val="0"/>
              <w:marBottom w:val="0"/>
              <w:divBdr>
                <w:top w:val="none" w:sz="0" w:space="0" w:color="auto"/>
                <w:left w:val="none" w:sz="0" w:space="0" w:color="auto"/>
                <w:bottom w:val="none" w:sz="0" w:space="0" w:color="auto"/>
                <w:right w:val="none" w:sz="0" w:space="0" w:color="auto"/>
              </w:divBdr>
            </w:div>
            <w:div w:id="180908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033707">
      <w:bodyDiv w:val="1"/>
      <w:marLeft w:val="0"/>
      <w:marRight w:val="0"/>
      <w:marTop w:val="0"/>
      <w:marBottom w:val="0"/>
      <w:divBdr>
        <w:top w:val="none" w:sz="0" w:space="0" w:color="auto"/>
        <w:left w:val="none" w:sz="0" w:space="0" w:color="auto"/>
        <w:bottom w:val="none" w:sz="0" w:space="0" w:color="auto"/>
        <w:right w:val="none" w:sz="0" w:space="0" w:color="auto"/>
      </w:divBdr>
      <w:divsChild>
        <w:div w:id="347755710">
          <w:marLeft w:val="0"/>
          <w:marRight w:val="0"/>
          <w:marTop w:val="0"/>
          <w:marBottom w:val="0"/>
          <w:divBdr>
            <w:top w:val="none" w:sz="0" w:space="0" w:color="auto"/>
            <w:left w:val="none" w:sz="0" w:space="0" w:color="auto"/>
            <w:bottom w:val="none" w:sz="0" w:space="0" w:color="auto"/>
            <w:right w:val="none" w:sz="0" w:space="0" w:color="auto"/>
          </w:divBdr>
          <w:divsChild>
            <w:div w:id="70533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92386">
      <w:bodyDiv w:val="1"/>
      <w:marLeft w:val="0"/>
      <w:marRight w:val="0"/>
      <w:marTop w:val="0"/>
      <w:marBottom w:val="0"/>
      <w:divBdr>
        <w:top w:val="none" w:sz="0" w:space="0" w:color="auto"/>
        <w:left w:val="none" w:sz="0" w:space="0" w:color="auto"/>
        <w:bottom w:val="none" w:sz="0" w:space="0" w:color="auto"/>
        <w:right w:val="none" w:sz="0" w:space="0" w:color="auto"/>
      </w:divBdr>
      <w:divsChild>
        <w:div w:id="920025271">
          <w:marLeft w:val="0"/>
          <w:marRight w:val="0"/>
          <w:marTop w:val="0"/>
          <w:marBottom w:val="0"/>
          <w:divBdr>
            <w:top w:val="none" w:sz="0" w:space="0" w:color="auto"/>
            <w:left w:val="none" w:sz="0" w:space="0" w:color="auto"/>
            <w:bottom w:val="none" w:sz="0" w:space="0" w:color="auto"/>
            <w:right w:val="none" w:sz="0" w:space="0" w:color="auto"/>
          </w:divBdr>
          <w:divsChild>
            <w:div w:id="3789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0173">
      <w:bodyDiv w:val="1"/>
      <w:marLeft w:val="0"/>
      <w:marRight w:val="0"/>
      <w:marTop w:val="0"/>
      <w:marBottom w:val="0"/>
      <w:divBdr>
        <w:top w:val="none" w:sz="0" w:space="0" w:color="auto"/>
        <w:left w:val="none" w:sz="0" w:space="0" w:color="auto"/>
        <w:bottom w:val="none" w:sz="0" w:space="0" w:color="auto"/>
        <w:right w:val="none" w:sz="0" w:space="0" w:color="auto"/>
      </w:divBdr>
      <w:divsChild>
        <w:div w:id="1683893569">
          <w:marLeft w:val="0"/>
          <w:marRight w:val="0"/>
          <w:marTop w:val="0"/>
          <w:marBottom w:val="0"/>
          <w:divBdr>
            <w:top w:val="none" w:sz="0" w:space="0" w:color="auto"/>
            <w:left w:val="none" w:sz="0" w:space="0" w:color="auto"/>
            <w:bottom w:val="none" w:sz="0" w:space="0" w:color="auto"/>
            <w:right w:val="none" w:sz="0" w:space="0" w:color="auto"/>
          </w:divBdr>
          <w:divsChild>
            <w:div w:id="675111457">
              <w:marLeft w:val="0"/>
              <w:marRight w:val="0"/>
              <w:marTop w:val="0"/>
              <w:marBottom w:val="0"/>
              <w:divBdr>
                <w:top w:val="none" w:sz="0" w:space="0" w:color="auto"/>
                <w:left w:val="none" w:sz="0" w:space="0" w:color="auto"/>
                <w:bottom w:val="none" w:sz="0" w:space="0" w:color="auto"/>
                <w:right w:val="none" w:sz="0" w:space="0" w:color="auto"/>
              </w:divBdr>
            </w:div>
            <w:div w:id="1080056638">
              <w:marLeft w:val="0"/>
              <w:marRight w:val="0"/>
              <w:marTop w:val="0"/>
              <w:marBottom w:val="0"/>
              <w:divBdr>
                <w:top w:val="none" w:sz="0" w:space="0" w:color="auto"/>
                <w:left w:val="none" w:sz="0" w:space="0" w:color="auto"/>
                <w:bottom w:val="none" w:sz="0" w:space="0" w:color="auto"/>
                <w:right w:val="none" w:sz="0" w:space="0" w:color="auto"/>
              </w:divBdr>
            </w:div>
            <w:div w:id="178731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21088">
      <w:bodyDiv w:val="1"/>
      <w:marLeft w:val="0"/>
      <w:marRight w:val="0"/>
      <w:marTop w:val="0"/>
      <w:marBottom w:val="0"/>
      <w:divBdr>
        <w:top w:val="none" w:sz="0" w:space="0" w:color="auto"/>
        <w:left w:val="none" w:sz="0" w:space="0" w:color="auto"/>
        <w:bottom w:val="none" w:sz="0" w:space="0" w:color="auto"/>
        <w:right w:val="none" w:sz="0" w:space="0" w:color="auto"/>
      </w:divBdr>
      <w:divsChild>
        <w:div w:id="717125268">
          <w:marLeft w:val="0"/>
          <w:marRight w:val="0"/>
          <w:marTop w:val="0"/>
          <w:marBottom w:val="0"/>
          <w:divBdr>
            <w:top w:val="none" w:sz="0" w:space="0" w:color="auto"/>
            <w:left w:val="none" w:sz="0" w:space="0" w:color="auto"/>
            <w:bottom w:val="none" w:sz="0" w:space="0" w:color="auto"/>
            <w:right w:val="none" w:sz="0" w:space="0" w:color="auto"/>
          </w:divBdr>
          <w:divsChild>
            <w:div w:id="2015374243">
              <w:marLeft w:val="0"/>
              <w:marRight w:val="0"/>
              <w:marTop w:val="0"/>
              <w:marBottom w:val="0"/>
              <w:divBdr>
                <w:top w:val="none" w:sz="0" w:space="0" w:color="auto"/>
                <w:left w:val="none" w:sz="0" w:space="0" w:color="auto"/>
                <w:bottom w:val="none" w:sz="0" w:space="0" w:color="auto"/>
                <w:right w:val="none" w:sz="0" w:space="0" w:color="auto"/>
              </w:divBdr>
            </w:div>
            <w:div w:id="337661171">
              <w:marLeft w:val="0"/>
              <w:marRight w:val="0"/>
              <w:marTop w:val="0"/>
              <w:marBottom w:val="0"/>
              <w:divBdr>
                <w:top w:val="none" w:sz="0" w:space="0" w:color="auto"/>
                <w:left w:val="none" w:sz="0" w:space="0" w:color="auto"/>
                <w:bottom w:val="none" w:sz="0" w:space="0" w:color="auto"/>
                <w:right w:val="none" w:sz="0" w:space="0" w:color="auto"/>
              </w:divBdr>
            </w:div>
            <w:div w:id="525605072">
              <w:marLeft w:val="0"/>
              <w:marRight w:val="0"/>
              <w:marTop w:val="0"/>
              <w:marBottom w:val="0"/>
              <w:divBdr>
                <w:top w:val="none" w:sz="0" w:space="0" w:color="auto"/>
                <w:left w:val="none" w:sz="0" w:space="0" w:color="auto"/>
                <w:bottom w:val="none" w:sz="0" w:space="0" w:color="auto"/>
                <w:right w:val="none" w:sz="0" w:space="0" w:color="auto"/>
              </w:divBdr>
            </w:div>
            <w:div w:id="2086679367">
              <w:marLeft w:val="0"/>
              <w:marRight w:val="0"/>
              <w:marTop w:val="0"/>
              <w:marBottom w:val="0"/>
              <w:divBdr>
                <w:top w:val="none" w:sz="0" w:space="0" w:color="auto"/>
                <w:left w:val="none" w:sz="0" w:space="0" w:color="auto"/>
                <w:bottom w:val="none" w:sz="0" w:space="0" w:color="auto"/>
                <w:right w:val="none" w:sz="0" w:space="0" w:color="auto"/>
              </w:divBdr>
            </w:div>
            <w:div w:id="1009410994">
              <w:marLeft w:val="0"/>
              <w:marRight w:val="0"/>
              <w:marTop w:val="0"/>
              <w:marBottom w:val="0"/>
              <w:divBdr>
                <w:top w:val="none" w:sz="0" w:space="0" w:color="auto"/>
                <w:left w:val="none" w:sz="0" w:space="0" w:color="auto"/>
                <w:bottom w:val="none" w:sz="0" w:space="0" w:color="auto"/>
                <w:right w:val="none" w:sz="0" w:space="0" w:color="auto"/>
              </w:divBdr>
            </w:div>
            <w:div w:id="992490567">
              <w:marLeft w:val="0"/>
              <w:marRight w:val="0"/>
              <w:marTop w:val="0"/>
              <w:marBottom w:val="0"/>
              <w:divBdr>
                <w:top w:val="none" w:sz="0" w:space="0" w:color="auto"/>
                <w:left w:val="none" w:sz="0" w:space="0" w:color="auto"/>
                <w:bottom w:val="none" w:sz="0" w:space="0" w:color="auto"/>
                <w:right w:val="none" w:sz="0" w:space="0" w:color="auto"/>
              </w:divBdr>
            </w:div>
            <w:div w:id="763919542">
              <w:marLeft w:val="0"/>
              <w:marRight w:val="0"/>
              <w:marTop w:val="0"/>
              <w:marBottom w:val="0"/>
              <w:divBdr>
                <w:top w:val="none" w:sz="0" w:space="0" w:color="auto"/>
                <w:left w:val="none" w:sz="0" w:space="0" w:color="auto"/>
                <w:bottom w:val="none" w:sz="0" w:space="0" w:color="auto"/>
                <w:right w:val="none" w:sz="0" w:space="0" w:color="auto"/>
              </w:divBdr>
            </w:div>
            <w:div w:id="20983366">
              <w:marLeft w:val="0"/>
              <w:marRight w:val="0"/>
              <w:marTop w:val="0"/>
              <w:marBottom w:val="0"/>
              <w:divBdr>
                <w:top w:val="none" w:sz="0" w:space="0" w:color="auto"/>
                <w:left w:val="none" w:sz="0" w:space="0" w:color="auto"/>
                <w:bottom w:val="none" w:sz="0" w:space="0" w:color="auto"/>
                <w:right w:val="none" w:sz="0" w:space="0" w:color="auto"/>
              </w:divBdr>
            </w:div>
            <w:div w:id="1077094741">
              <w:marLeft w:val="0"/>
              <w:marRight w:val="0"/>
              <w:marTop w:val="0"/>
              <w:marBottom w:val="0"/>
              <w:divBdr>
                <w:top w:val="none" w:sz="0" w:space="0" w:color="auto"/>
                <w:left w:val="none" w:sz="0" w:space="0" w:color="auto"/>
                <w:bottom w:val="none" w:sz="0" w:space="0" w:color="auto"/>
                <w:right w:val="none" w:sz="0" w:space="0" w:color="auto"/>
              </w:divBdr>
            </w:div>
            <w:div w:id="953441371">
              <w:marLeft w:val="0"/>
              <w:marRight w:val="0"/>
              <w:marTop w:val="0"/>
              <w:marBottom w:val="0"/>
              <w:divBdr>
                <w:top w:val="none" w:sz="0" w:space="0" w:color="auto"/>
                <w:left w:val="none" w:sz="0" w:space="0" w:color="auto"/>
                <w:bottom w:val="none" w:sz="0" w:space="0" w:color="auto"/>
                <w:right w:val="none" w:sz="0" w:space="0" w:color="auto"/>
              </w:divBdr>
            </w:div>
            <w:div w:id="964040918">
              <w:marLeft w:val="0"/>
              <w:marRight w:val="0"/>
              <w:marTop w:val="0"/>
              <w:marBottom w:val="0"/>
              <w:divBdr>
                <w:top w:val="none" w:sz="0" w:space="0" w:color="auto"/>
                <w:left w:val="none" w:sz="0" w:space="0" w:color="auto"/>
                <w:bottom w:val="none" w:sz="0" w:space="0" w:color="auto"/>
                <w:right w:val="none" w:sz="0" w:space="0" w:color="auto"/>
              </w:divBdr>
            </w:div>
            <w:div w:id="1794056692">
              <w:marLeft w:val="0"/>
              <w:marRight w:val="0"/>
              <w:marTop w:val="0"/>
              <w:marBottom w:val="0"/>
              <w:divBdr>
                <w:top w:val="none" w:sz="0" w:space="0" w:color="auto"/>
                <w:left w:val="none" w:sz="0" w:space="0" w:color="auto"/>
                <w:bottom w:val="none" w:sz="0" w:space="0" w:color="auto"/>
                <w:right w:val="none" w:sz="0" w:space="0" w:color="auto"/>
              </w:divBdr>
            </w:div>
            <w:div w:id="444664191">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991713135">
              <w:marLeft w:val="0"/>
              <w:marRight w:val="0"/>
              <w:marTop w:val="0"/>
              <w:marBottom w:val="0"/>
              <w:divBdr>
                <w:top w:val="none" w:sz="0" w:space="0" w:color="auto"/>
                <w:left w:val="none" w:sz="0" w:space="0" w:color="auto"/>
                <w:bottom w:val="none" w:sz="0" w:space="0" w:color="auto"/>
                <w:right w:val="none" w:sz="0" w:space="0" w:color="auto"/>
              </w:divBdr>
            </w:div>
            <w:div w:id="1400054106">
              <w:marLeft w:val="0"/>
              <w:marRight w:val="0"/>
              <w:marTop w:val="0"/>
              <w:marBottom w:val="0"/>
              <w:divBdr>
                <w:top w:val="none" w:sz="0" w:space="0" w:color="auto"/>
                <w:left w:val="none" w:sz="0" w:space="0" w:color="auto"/>
                <w:bottom w:val="none" w:sz="0" w:space="0" w:color="auto"/>
                <w:right w:val="none" w:sz="0" w:space="0" w:color="auto"/>
              </w:divBdr>
            </w:div>
            <w:div w:id="344672378">
              <w:marLeft w:val="0"/>
              <w:marRight w:val="0"/>
              <w:marTop w:val="0"/>
              <w:marBottom w:val="0"/>
              <w:divBdr>
                <w:top w:val="none" w:sz="0" w:space="0" w:color="auto"/>
                <w:left w:val="none" w:sz="0" w:space="0" w:color="auto"/>
                <w:bottom w:val="none" w:sz="0" w:space="0" w:color="auto"/>
                <w:right w:val="none" w:sz="0" w:space="0" w:color="auto"/>
              </w:divBdr>
            </w:div>
            <w:div w:id="2127768720">
              <w:marLeft w:val="0"/>
              <w:marRight w:val="0"/>
              <w:marTop w:val="0"/>
              <w:marBottom w:val="0"/>
              <w:divBdr>
                <w:top w:val="none" w:sz="0" w:space="0" w:color="auto"/>
                <w:left w:val="none" w:sz="0" w:space="0" w:color="auto"/>
                <w:bottom w:val="none" w:sz="0" w:space="0" w:color="auto"/>
                <w:right w:val="none" w:sz="0" w:space="0" w:color="auto"/>
              </w:divBdr>
            </w:div>
            <w:div w:id="400296989">
              <w:marLeft w:val="0"/>
              <w:marRight w:val="0"/>
              <w:marTop w:val="0"/>
              <w:marBottom w:val="0"/>
              <w:divBdr>
                <w:top w:val="none" w:sz="0" w:space="0" w:color="auto"/>
                <w:left w:val="none" w:sz="0" w:space="0" w:color="auto"/>
                <w:bottom w:val="none" w:sz="0" w:space="0" w:color="auto"/>
                <w:right w:val="none" w:sz="0" w:space="0" w:color="auto"/>
              </w:divBdr>
            </w:div>
            <w:div w:id="1110927487">
              <w:marLeft w:val="0"/>
              <w:marRight w:val="0"/>
              <w:marTop w:val="0"/>
              <w:marBottom w:val="0"/>
              <w:divBdr>
                <w:top w:val="none" w:sz="0" w:space="0" w:color="auto"/>
                <w:left w:val="none" w:sz="0" w:space="0" w:color="auto"/>
                <w:bottom w:val="none" w:sz="0" w:space="0" w:color="auto"/>
                <w:right w:val="none" w:sz="0" w:space="0" w:color="auto"/>
              </w:divBdr>
            </w:div>
            <w:div w:id="1784838632">
              <w:marLeft w:val="0"/>
              <w:marRight w:val="0"/>
              <w:marTop w:val="0"/>
              <w:marBottom w:val="0"/>
              <w:divBdr>
                <w:top w:val="none" w:sz="0" w:space="0" w:color="auto"/>
                <w:left w:val="none" w:sz="0" w:space="0" w:color="auto"/>
                <w:bottom w:val="none" w:sz="0" w:space="0" w:color="auto"/>
                <w:right w:val="none" w:sz="0" w:space="0" w:color="auto"/>
              </w:divBdr>
            </w:div>
            <w:div w:id="1499691514">
              <w:marLeft w:val="0"/>
              <w:marRight w:val="0"/>
              <w:marTop w:val="0"/>
              <w:marBottom w:val="0"/>
              <w:divBdr>
                <w:top w:val="none" w:sz="0" w:space="0" w:color="auto"/>
                <w:left w:val="none" w:sz="0" w:space="0" w:color="auto"/>
                <w:bottom w:val="none" w:sz="0" w:space="0" w:color="auto"/>
                <w:right w:val="none" w:sz="0" w:space="0" w:color="auto"/>
              </w:divBdr>
            </w:div>
            <w:div w:id="493300932">
              <w:marLeft w:val="0"/>
              <w:marRight w:val="0"/>
              <w:marTop w:val="0"/>
              <w:marBottom w:val="0"/>
              <w:divBdr>
                <w:top w:val="none" w:sz="0" w:space="0" w:color="auto"/>
                <w:left w:val="none" w:sz="0" w:space="0" w:color="auto"/>
                <w:bottom w:val="none" w:sz="0" w:space="0" w:color="auto"/>
                <w:right w:val="none" w:sz="0" w:space="0" w:color="auto"/>
              </w:divBdr>
            </w:div>
            <w:div w:id="1860851625">
              <w:marLeft w:val="0"/>
              <w:marRight w:val="0"/>
              <w:marTop w:val="0"/>
              <w:marBottom w:val="0"/>
              <w:divBdr>
                <w:top w:val="none" w:sz="0" w:space="0" w:color="auto"/>
                <w:left w:val="none" w:sz="0" w:space="0" w:color="auto"/>
                <w:bottom w:val="none" w:sz="0" w:space="0" w:color="auto"/>
                <w:right w:val="none" w:sz="0" w:space="0" w:color="auto"/>
              </w:divBdr>
            </w:div>
            <w:div w:id="140118895">
              <w:marLeft w:val="0"/>
              <w:marRight w:val="0"/>
              <w:marTop w:val="0"/>
              <w:marBottom w:val="0"/>
              <w:divBdr>
                <w:top w:val="none" w:sz="0" w:space="0" w:color="auto"/>
                <w:left w:val="none" w:sz="0" w:space="0" w:color="auto"/>
                <w:bottom w:val="none" w:sz="0" w:space="0" w:color="auto"/>
                <w:right w:val="none" w:sz="0" w:space="0" w:color="auto"/>
              </w:divBdr>
            </w:div>
            <w:div w:id="765616187">
              <w:marLeft w:val="0"/>
              <w:marRight w:val="0"/>
              <w:marTop w:val="0"/>
              <w:marBottom w:val="0"/>
              <w:divBdr>
                <w:top w:val="none" w:sz="0" w:space="0" w:color="auto"/>
                <w:left w:val="none" w:sz="0" w:space="0" w:color="auto"/>
                <w:bottom w:val="none" w:sz="0" w:space="0" w:color="auto"/>
                <w:right w:val="none" w:sz="0" w:space="0" w:color="auto"/>
              </w:divBdr>
            </w:div>
            <w:div w:id="1280720113">
              <w:marLeft w:val="0"/>
              <w:marRight w:val="0"/>
              <w:marTop w:val="0"/>
              <w:marBottom w:val="0"/>
              <w:divBdr>
                <w:top w:val="none" w:sz="0" w:space="0" w:color="auto"/>
                <w:left w:val="none" w:sz="0" w:space="0" w:color="auto"/>
                <w:bottom w:val="none" w:sz="0" w:space="0" w:color="auto"/>
                <w:right w:val="none" w:sz="0" w:space="0" w:color="auto"/>
              </w:divBdr>
            </w:div>
            <w:div w:id="1916161052">
              <w:marLeft w:val="0"/>
              <w:marRight w:val="0"/>
              <w:marTop w:val="0"/>
              <w:marBottom w:val="0"/>
              <w:divBdr>
                <w:top w:val="none" w:sz="0" w:space="0" w:color="auto"/>
                <w:left w:val="none" w:sz="0" w:space="0" w:color="auto"/>
                <w:bottom w:val="none" w:sz="0" w:space="0" w:color="auto"/>
                <w:right w:val="none" w:sz="0" w:space="0" w:color="auto"/>
              </w:divBdr>
            </w:div>
            <w:div w:id="17423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4097">
      <w:bodyDiv w:val="1"/>
      <w:marLeft w:val="0"/>
      <w:marRight w:val="0"/>
      <w:marTop w:val="0"/>
      <w:marBottom w:val="0"/>
      <w:divBdr>
        <w:top w:val="none" w:sz="0" w:space="0" w:color="auto"/>
        <w:left w:val="none" w:sz="0" w:space="0" w:color="auto"/>
        <w:bottom w:val="none" w:sz="0" w:space="0" w:color="auto"/>
        <w:right w:val="none" w:sz="0" w:space="0" w:color="auto"/>
      </w:divBdr>
      <w:divsChild>
        <w:div w:id="604117128">
          <w:marLeft w:val="0"/>
          <w:marRight w:val="0"/>
          <w:marTop w:val="0"/>
          <w:marBottom w:val="0"/>
          <w:divBdr>
            <w:top w:val="none" w:sz="0" w:space="0" w:color="auto"/>
            <w:left w:val="none" w:sz="0" w:space="0" w:color="auto"/>
            <w:bottom w:val="none" w:sz="0" w:space="0" w:color="auto"/>
            <w:right w:val="none" w:sz="0" w:space="0" w:color="auto"/>
          </w:divBdr>
          <w:divsChild>
            <w:div w:id="313725822">
              <w:marLeft w:val="0"/>
              <w:marRight w:val="0"/>
              <w:marTop w:val="0"/>
              <w:marBottom w:val="0"/>
              <w:divBdr>
                <w:top w:val="none" w:sz="0" w:space="0" w:color="auto"/>
                <w:left w:val="none" w:sz="0" w:space="0" w:color="auto"/>
                <w:bottom w:val="none" w:sz="0" w:space="0" w:color="auto"/>
                <w:right w:val="none" w:sz="0" w:space="0" w:color="auto"/>
              </w:divBdr>
            </w:div>
            <w:div w:id="1231889968">
              <w:marLeft w:val="0"/>
              <w:marRight w:val="0"/>
              <w:marTop w:val="0"/>
              <w:marBottom w:val="0"/>
              <w:divBdr>
                <w:top w:val="none" w:sz="0" w:space="0" w:color="auto"/>
                <w:left w:val="none" w:sz="0" w:space="0" w:color="auto"/>
                <w:bottom w:val="none" w:sz="0" w:space="0" w:color="auto"/>
                <w:right w:val="none" w:sz="0" w:space="0" w:color="auto"/>
              </w:divBdr>
            </w:div>
            <w:div w:id="335233845">
              <w:marLeft w:val="0"/>
              <w:marRight w:val="0"/>
              <w:marTop w:val="0"/>
              <w:marBottom w:val="0"/>
              <w:divBdr>
                <w:top w:val="none" w:sz="0" w:space="0" w:color="auto"/>
                <w:left w:val="none" w:sz="0" w:space="0" w:color="auto"/>
                <w:bottom w:val="none" w:sz="0" w:space="0" w:color="auto"/>
                <w:right w:val="none" w:sz="0" w:space="0" w:color="auto"/>
              </w:divBdr>
            </w:div>
            <w:div w:id="1909028813">
              <w:marLeft w:val="0"/>
              <w:marRight w:val="0"/>
              <w:marTop w:val="0"/>
              <w:marBottom w:val="0"/>
              <w:divBdr>
                <w:top w:val="none" w:sz="0" w:space="0" w:color="auto"/>
                <w:left w:val="none" w:sz="0" w:space="0" w:color="auto"/>
                <w:bottom w:val="none" w:sz="0" w:space="0" w:color="auto"/>
                <w:right w:val="none" w:sz="0" w:space="0" w:color="auto"/>
              </w:divBdr>
            </w:div>
            <w:div w:id="746078619">
              <w:marLeft w:val="0"/>
              <w:marRight w:val="0"/>
              <w:marTop w:val="0"/>
              <w:marBottom w:val="0"/>
              <w:divBdr>
                <w:top w:val="none" w:sz="0" w:space="0" w:color="auto"/>
                <w:left w:val="none" w:sz="0" w:space="0" w:color="auto"/>
                <w:bottom w:val="none" w:sz="0" w:space="0" w:color="auto"/>
                <w:right w:val="none" w:sz="0" w:space="0" w:color="auto"/>
              </w:divBdr>
            </w:div>
            <w:div w:id="2092500451">
              <w:marLeft w:val="0"/>
              <w:marRight w:val="0"/>
              <w:marTop w:val="0"/>
              <w:marBottom w:val="0"/>
              <w:divBdr>
                <w:top w:val="none" w:sz="0" w:space="0" w:color="auto"/>
                <w:left w:val="none" w:sz="0" w:space="0" w:color="auto"/>
                <w:bottom w:val="none" w:sz="0" w:space="0" w:color="auto"/>
                <w:right w:val="none" w:sz="0" w:space="0" w:color="auto"/>
              </w:divBdr>
            </w:div>
            <w:div w:id="1391728993">
              <w:marLeft w:val="0"/>
              <w:marRight w:val="0"/>
              <w:marTop w:val="0"/>
              <w:marBottom w:val="0"/>
              <w:divBdr>
                <w:top w:val="none" w:sz="0" w:space="0" w:color="auto"/>
                <w:left w:val="none" w:sz="0" w:space="0" w:color="auto"/>
                <w:bottom w:val="none" w:sz="0" w:space="0" w:color="auto"/>
                <w:right w:val="none" w:sz="0" w:space="0" w:color="auto"/>
              </w:divBdr>
            </w:div>
            <w:div w:id="536312836">
              <w:marLeft w:val="0"/>
              <w:marRight w:val="0"/>
              <w:marTop w:val="0"/>
              <w:marBottom w:val="0"/>
              <w:divBdr>
                <w:top w:val="none" w:sz="0" w:space="0" w:color="auto"/>
                <w:left w:val="none" w:sz="0" w:space="0" w:color="auto"/>
                <w:bottom w:val="none" w:sz="0" w:space="0" w:color="auto"/>
                <w:right w:val="none" w:sz="0" w:space="0" w:color="auto"/>
              </w:divBdr>
            </w:div>
            <w:div w:id="1603562164">
              <w:marLeft w:val="0"/>
              <w:marRight w:val="0"/>
              <w:marTop w:val="0"/>
              <w:marBottom w:val="0"/>
              <w:divBdr>
                <w:top w:val="none" w:sz="0" w:space="0" w:color="auto"/>
                <w:left w:val="none" w:sz="0" w:space="0" w:color="auto"/>
                <w:bottom w:val="none" w:sz="0" w:space="0" w:color="auto"/>
                <w:right w:val="none" w:sz="0" w:space="0" w:color="auto"/>
              </w:divBdr>
            </w:div>
            <w:div w:id="653753616">
              <w:marLeft w:val="0"/>
              <w:marRight w:val="0"/>
              <w:marTop w:val="0"/>
              <w:marBottom w:val="0"/>
              <w:divBdr>
                <w:top w:val="none" w:sz="0" w:space="0" w:color="auto"/>
                <w:left w:val="none" w:sz="0" w:space="0" w:color="auto"/>
                <w:bottom w:val="none" w:sz="0" w:space="0" w:color="auto"/>
                <w:right w:val="none" w:sz="0" w:space="0" w:color="auto"/>
              </w:divBdr>
            </w:div>
            <w:div w:id="2126847782">
              <w:marLeft w:val="0"/>
              <w:marRight w:val="0"/>
              <w:marTop w:val="0"/>
              <w:marBottom w:val="0"/>
              <w:divBdr>
                <w:top w:val="none" w:sz="0" w:space="0" w:color="auto"/>
                <w:left w:val="none" w:sz="0" w:space="0" w:color="auto"/>
                <w:bottom w:val="none" w:sz="0" w:space="0" w:color="auto"/>
                <w:right w:val="none" w:sz="0" w:space="0" w:color="auto"/>
              </w:divBdr>
            </w:div>
            <w:div w:id="212932182">
              <w:marLeft w:val="0"/>
              <w:marRight w:val="0"/>
              <w:marTop w:val="0"/>
              <w:marBottom w:val="0"/>
              <w:divBdr>
                <w:top w:val="none" w:sz="0" w:space="0" w:color="auto"/>
                <w:left w:val="none" w:sz="0" w:space="0" w:color="auto"/>
                <w:bottom w:val="none" w:sz="0" w:space="0" w:color="auto"/>
                <w:right w:val="none" w:sz="0" w:space="0" w:color="auto"/>
              </w:divBdr>
            </w:div>
            <w:div w:id="1792436870">
              <w:marLeft w:val="0"/>
              <w:marRight w:val="0"/>
              <w:marTop w:val="0"/>
              <w:marBottom w:val="0"/>
              <w:divBdr>
                <w:top w:val="none" w:sz="0" w:space="0" w:color="auto"/>
                <w:left w:val="none" w:sz="0" w:space="0" w:color="auto"/>
                <w:bottom w:val="none" w:sz="0" w:space="0" w:color="auto"/>
                <w:right w:val="none" w:sz="0" w:space="0" w:color="auto"/>
              </w:divBdr>
            </w:div>
            <w:div w:id="929965725">
              <w:marLeft w:val="0"/>
              <w:marRight w:val="0"/>
              <w:marTop w:val="0"/>
              <w:marBottom w:val="0"/>
              <w:divBdr>
                <w:top w:val="none" w:sz="0" w:space="0" w:color="auto"/>
                <w:left w:val="none" w:sz="0" w:space="0" w:color="auto"/>
                <w:bottom w:val="none" w:sz="0" w:space="0" w:color="auto"/>
                <w:right w:val="none" w:sz="0" w:space="0" w:color="auto"/>
              </w:divBdr>
            </w:div>
            <w:div w:id="1853950160">
              <w:marLeft w:val="0"/>
              <w:marRight w:val="0"/>
              <w:marTop w:val="0"/>
              <w:marBottom w:val="0"/>
              <w:divBdr>
                <w:top w:val="none" w:sz="0" w:space="0" w:color="auto"/>
                <w:left w:val="none" w:sz="0" w:space="0" w:color="auto"/>
                <w:bottom w:val="none" w:sz="0" w:space="0" w:color="auto"/>
                <w:right w:val="none" w:sz="0" w:space="0" w:color="auto"/>
              </w:divBdr>
            </w:div>
            <w:div w:id="344984336">
              <w:marLeft w:val="0"/>
              <w:marRight w:val="0"/>
              <w:marTop w:val="0"/>
              <w:marBottom w:val="0"/>
              <w:divBdr>
                <w:top w:val="none" w:sz="0" w:space="0" w:color="auto"/>
                <w:left w:val="none" w:sz="0" w:space="0" w:color="auto"/>
                <w:bottom w:val="none" w:sz="0" w:space="0" w:color="auto"/>
                <w:right w:val="none" w:sz="0" w:space="0" w:color="auto"/>
              </w:divBdr>
            </w:div>
            <w:div w:id="1636369856">
              <w:marLeft w:val="0"/>
              <w:marRight w:val="0"/>
              <w:marTop w:val="0"/>
              <w:marBottom w:val="0"/>
              <w:divBdr>
                <w:top w:val="none" w:sz="0" w:space="0" w:color="auto"/>
                <w:left w:val="none" w:sz="0" w:space="0" w:color="auto"/>
                <w:bottom w:val="none" w:sz="0" w:space="0" w:color="auto"/>
                <w:right w:val="none" w:sz="0" w:space="0" w:color="auto"/>
              </w:divBdr>
            </w:div>
            <w:div w:id="374741843">
              <w:marLeft w:val="0"/>
              <w:marRight w:val="0"/>
              <w:marTop w:val="0"/>
              <w:marBottom w:val="0"/>
              <w:divBdr>
                <w:top w:val="none" w:sz="0" w:space="0" w:color="auto"/>
                <w:left w:val="none" w:sz="0" w:space="0" w:color="auto"/>
                <w:bottom w:val="none" w:sz="0" w:space="0" w:color="auto"/>
                <w:right w:val="none" w:sz="0" w:space="0" w:color="auto"/>
              </w:divBdr>
            </w:div>
            <w:div w:id="1635479825">
              <w:marLeft w:val="0"/>
              <w:marRight w:val="0"/>
              <w:marTop w:val="0"/>
              <w:marBottom w:val="0"/>
              <w:divBdr>
                <w:top w:val="none" w:sz="0" w:space="0" w:color="auto"/>
                <w:left w:val="none" w:sz="0" w:space="0" w:color="auto"/>
                <w:bottom w:val="none" w:sz="0" w:space="0" w:color="auto"/>
                <w:right w:val="none" w:sz="0" w:space="0" w:color="auto"/>
              </w:divBdr>
            </w:div>
            <w:div w:id="1152257498">
              <w:marLeft w:val="0"/>
              <w:marRight w:val="0"/>
              <w:marTop w:val="0"/>
              <w:marBottom w:val="0"/>
              <w:divBdr>
                <w:top w:val="none" w:sz="0" w:space="0" w:color="auto"/>
                <w:left w:val="none" w:sz="0" w:space="0" w:color="auto"/>
                <w:bottom w:val="none" w:sz="0" w:space="0" w:color="auto"/>
                <w:right w:val="none" w:sz="0" w:space="0" w:color="auto"/>
              </w:divBdr>
            </w:div>
            <w:div w:id="1980182924">
              <w:marLeft w:val="0"/>
              <w:marRight w:val="0"/>
              <w:marTop w:val="0"/>
              <w:marBottom w:val="0"/>
              <w:divBdr>
                <w:top w:val="none" w:sz="0" w:space="0" w:color="auto"/>
                <w:left w:val="none" w:sz="0" w:space="0" w:color="auto"/>
                <w:bottom w:val="none" w:sz="0" w:space="0" w:color="auto"/>
                <w:right w:val="none" w:sz="0" w:space="0" w:color="auto"/>
              </w:divBdr>
            </w:div>
            <w:div w:id="1729694012">
              <w:marLeft w:val="0"/>
              <w:marRight w:val="0"/>
              <w:marTop w:val="0"/>
              <w:marBottom w:val="0"/>
              <w:divBdr>
                <w:top w:val="none" w:sz="0" w:space="0" w:color="auto"/>
                <w:left w:val="none" w:sz="0" w:space="0" w:color="auto"/>
                <w:bottom w:val="none" w:sz="0" w:space="0" w:color="auto"/>
                <w:right w:val="none" w:sz="0" w:space="0" w:color="auto"/>
              </w:divBdr>
            </w:div>
            <w:div w:id="1595044936">
              <w:marLeft w:val="0"/>
              <w:marRight w:val="0"/>
              <w:marTop w:val="0"/>
              <w:marBottom w:val="0"/>
              <w:divBdr>
                <w:top w:val="none" w:sz="0" w:space="0" w:color="auto"/>
                <w:left w:val="none" w:sz="0" w:space="0" w:color="auto"/>
                <w:bottom w:val="none" w:sz="0" w:space="0" w:color="auto"/>
                <w:right w:val="none" w:sz="0" w:space="0" w:color="auto"/>
              </w:divBdr>
            </w:div>
            <w:div w:id="328562395">
              <w:marLeft w:val="0"/>
              <w:marRight w:val="0"/>
              <w:marTop w:val="0"/>
              <w:marBottom w:val="0"/>
              <w:divBdr>
                <w:top w:val="none" w:sz="0" w:space="0" w:color="auto"/>
                <w:left w:val="none" w:sz="0" w:space="0" w:color="auto"/>
                <w:bottom w:val="none" w:sz="0" w:space="0" w:color="auto"/>
                <w:right w:val="none" w:sz="0" w:space="0" w:color="auto"/>
              </w:divBdr>
            </w:div>
            <w:div w:id="13479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9305">
      <w:bodyDiv w:val="1"/>
      <w:marLeft w:val="0"/>
      <w:marRight w:val="0"/>
      <w:marTop w:val="0"/>
      <w:marBottom w:val="0"/>
      <w:divBdr>
        <w:top w:val="none" w:sz="0" w:space="0" w:color="auto"/>
        <w:left w:val="none" w:sz="0" w:space="0" w:color="auto"/>
        <w:bottom w:val="none" w:sz="0" w:space="0" w:color="auto"/>
        <w:right w:val="none" w:sz="0" w:space="0" w:color="auto"/>
      </w:divBdr>
      <w:divsChild>
        <w:div w:id="1960063895">
          <w:marLeft w:val="0"/>
          <w:marRight w:val="0"/>
          <w:marTop w:val="0"/>
          <w:marBottom w:val="0"/>
          <w:divBdr>
            <w:top w:val="none" w:sz="0" w:space="0" w:color="auto"/>
            <w:left w:val="none" w:sz="0" w:space="0" w:color="auto"/>
            <w:bottom w:val="none" w:sz="0" w:space="0" w:color="auto"/>
            <w:right w:val="none" w:sz="0" w:space="0" w:color="auto"/>
          </w:divBdr>
          <w:divsChild>
            <w:div w:id="770973053">
              <w:marLeft w:val="0"/>
              <w:marRight w:val="0"/>
              <w:marTop w:val="0"/>
              <w:marBottom w:val="0"/>
              <w:divBdr>
                <w:top w:val="none" w:sz="0" w:space="0" w:color="auto"/>
                <w:left w:val="none" w:sz="0" w:space="0" w:color="auto"/>
                <w:bottom w:val="none" w:sz="0" w:space="0" w:color="auto"/>
                <w:right w:val="none" w:sz="0" w:space="0" w:color="auto"/>
              </w:divBdr>
            </w:div>
            <w:div w:id="1374618417">
              <w:marLeft w:val="0"/>
              <w:marRight w:val="0"/>
              <w:marTop w:val="0"/>
              <w:marBottom w:val="0"/>
              <w:divBdr>
                <w:top w:val="none" w:sz="0" w:space="0" w:color="auto"/>
                <w:left w:val="none" w:sz="0" w:space="0" w:color="auto"/>
                <w:bottom w:val="none" w:sz="0" w:space="0" w:color="auto"/>
                <w:right w:val="none" w:sz="0" w:space="0" w:color="auto"/>
              </w:divBdr>
            </w:div>
            <w:div w:id="136841851">
              <w:marLeft w:val="0"/>
              <w:marRight w:val="0"/>
              <w:marTop w:val="0"/>
              <w:marBottom w:val="0"/>
              <w:divBdr>
                <w:top w:val="none" w:sz="0" w:space="0" w:color="auto"/>
                <w:left w:val="none" w:sz="0" w:space="0" w:color="auto"/>
                <w:bottom w:val="none" w:sz="0" w:space="0" w:color="auto"/>
                <w:right w:val="none" w:sz="0" w:space="0" w:color="auto"/>
              </w:divBdr>
            </w:div>
            <w:div w:id="199319042">
              <w:marLeft w:val="0"/>
              <w:marRight w:val="0"/>
              <w:marTop w:val="0"/>
              <w:marBottom w:val="0"/>
              <w:divBdr>
                <w:top w:val="none" w:sz="0" w:space="0" w:color="auto"/>
                <w:left w:val="none" w:sz="0" w:space="0" w:color="auto"/>
                <w:bottom w:val="none" w:sz="0" w:space="0" w:color="auto"/>
                <w:right w:val="none" w:sz="0" w:space="0" w:color="auto"/>
              </w:divBdr>
            </w:div>
            <w:div w:id="517887083">
              <w:marLeft w:val="0"/>
              <w:marRight w:val="0"/>
              <w:marTop w:val="0"/>
              <w:marBottom w:val="0"/>
              <w:divBdr>
                <w:top w:val="none" w:sz="0" w:space="0" w:color="auto"/>
                <w:left w:val="none" w:sz="0" w:space="0" w:color="auto"/>
                <w:bottom w:val="none" w:sz="0" w:space="0" w:color="auto"/>
                <w:right w:val="none" w:sz="0" w:space="0" w:color="auto"/>
              </w:divBdr>
            </w:div>
            <w:div w:id="982928603">
              <w:marLeft w:val="0"/>
              <w:marRight w:val="0"/>
              <w:marTop w:val="0"/>
              <w:marBottom w:val="0"/>
              <w:divBdr>
                <w:top w:val="none" w:sz="0" w:space="0" w:color="auto"/>
                <w:left w:val="none" w:sz="0" w:space="0" w:color="auto"/>
                <w:bottom w:val="none" w:sz="0" w:space="0" w:color="auto"/>
                <w:right w:val="none" w:sz="0" w:space="0" w:color="auto"/>
              </w:divBdr>
            </w:div>
            <w:div w:id="468474975">
              <w:marLeft w:val="0"/>
              <w:marRight w:val="0"/>
              <w:marTop w:val="0"/>
              <w:marBottom w:val="0"/>
              <w:divBdr>
                <w:top w:val="none" w:sz="0" w:space="0" w:color="auto"/>
                <w:left w:val="none" w:sz="0" w:space="0" w:color="auto"/>
                <w:bottom w:val="none" w:sz="0" w:space="0" w:color="auto"/>
                <w:right w:val="none" w:sz="0" w:space="0" w:color="auto"/>
              </w:divBdr>
            </w:div>
            <w:div w:id="1449350698">
              <w:marLeft w:val="0"/>
              <w:marRight w:val="0"/>
              <w:marTop w:val="0"/>
              <w:marBottom w:val="0"/>
              <w:divBdr>
                <w:top w:val="none" w:sz="0" w:space="0" w:color="auto"/>
                <w:left w:val="none" w:sz="0" w:space="0" w:color="auto"/>
                <w:bottom w:val="none" w:sz="0" w:space="0" w:color="auto"/>
                <w:right w:val="none" w:sz="0" w:space="0" w:color="auto"/>
              </w:divBdr>
            </w:div>
            <w:div w:id="708989221">
              <w:marLeft w:val="0"/>
              <w:marRight w:val="0"/>
              <w:marTop w:val="0"/>
              <w:marBottom w:val="0"/>
              <w:divBdr>
                <w:top w:val="none" w:sz="0" w:space="0" w:color="auto"/>
                <w:left w:val="none" w:sz="0" w:space="0" w:color="auto"/>
                <w:bottom w:val="none" w:sz="0" w:space="0" w:color="auto"/>
                <w:right w:val="none" w:sz="0" w:space="0" w:color="auto"/>
              </w:divBdr>
            </w:div>
            <w:div w:id="212423331">
              <w:marLeft w:val="0"/>
              <w:marRight w:val="0"/>
              <w:marTop w:val="0"/>
              <w:marBottom w:val="0"/>
              <w:divBdr>
                <w:top w:val="none" w:sz="0" w:space="0" w:color="auto"/>
                <w:left w:val="none" w:sz="0" w:space="0" w:color="auto"/>
                <w:bottom w:val="none" w:sz="0" w:space="0" w:color="auto"/>
                <w:right w:val="none" w:sz="0" w:space="0" w:color="auto"/>
              </w:divBdr>
            </w:div>
            <w:div w:id="1628002577">
              <w:marLeft w:val="0"/>
              <w:marRight w:val="0"/>
              <w:marTop w:val="0"/>
              <w:marBottom w:val="0"/>
              <w:divBdr>
                <w:top w:val="none" w:sz="0" w:space="0" w:color="auto"/>
                <w:left w:val="none" w:sz="0" w:space="0" w:color="auto"/>
                <w:bottom w:val="none" w:sz="0" w:space="0" w:color="auto"/>
                <w:right w:val="none" w:sz="0" w:space="0" w:color="auto"/>
              </w:divBdr>
            </w:div>
            <w:div w:id="2059209125">
              <w:marLeft w:val="0"/>
              <w:marRight w:val="0"/>
              <w:marTop w:val="0"/>
              <w:marBottom w:val="0"/>
              <w:divBdr>
                <w:top w:val="none" w:sz="0" w:space="0" w:color="auto"/>
                <w:left w:val="none" w:sz="0" w:space="0" w:color="auto"/>
                <w:bottom w:val="none" w:sz="0" w:space="0" w:color="auto"/>
                <w:right w:val="none" w:sz="0" w:space="0" w:color="auto"/>
              </w:divBdr>
            </w:div>
            <w:div w:id="285284549">
              <w:marLeft w:val="0"/>
              <w:marRight w:val="0"/>
              <w:marTop w:val="0"/>
              <w:marBottom w:val="0"/>
              <w:divBdr>
                <w:top w:val="none" w:sz="0" w:space="0" w:color="auto"/>
                <w:left w:val="none" w:sz="0" w:space="0" w:color="auto"/>
                <w:bottom w:val="none" w:sz="0" w:space="0" w:color="auto"/>
                <w:right w:val="none" w:sz="0" w:space="0" w:color="auto"/>
              </w:divBdr>
            </w:div>
            <w:div w:id="1308126740">
              <w:marLeft w:val="0"/>
              <w:marRight w:val="0"/>
              <w:marTop w:val="0"/>
              <w:marBottom w:val="0"/>
              <w:divBdr>
                <w:top w:val="none" w:sz="0" w:space="0" w:color="auto"/>
                <w:left w:val="none" w:sz="0" w:space="0" w:color="auto"/>
                <w:bottom w:val="none" w:sz="0" w:space="0" w:color="auto"/>
                <w:right w:val="none" w:sz="0" w:space="0" w:color="auto"/>
              </w:divBdr>
            </w:div>
            <w:div w:id="768962947">
              <w:marLeft w:val="0"/>
              <w:marRight w:val="0"/>
              <w:marTop w:val="0"/>
              <w:marBottom w:val="0"/>
              <w:divBdr>
                <w:top w:val="none" w:sz="0" w:space="0" w:color="auto"/>
                <w:left w:val="none" w:sz="0" w:space="0" w:color="auto"/>
                <w:bottom w:val="none" w:sz="0" w:space="0" w:color="auto"/>
                <w:right w:val="none" w:sz="0" w:space="0" w:color="auto"/>
              </w:divBdr>
            </w:div>
            <w:div w:id="1350642908">
              <w:marLeft w:val="0"/>
              <w:marRight w:val="0"/>
              <w:marTop w:val="0"/>
              <w:marBottom w:val="0"/>
              <w:divBdr>
                <w:top w:val="none" w:sz="0" w:space="0" w:color="auto"/>
                <w:left w:val="none" w:sz="0" w:space="0" w:color="auto"/>
                <w:bottom w:val="none" w:sz="0" w:space="0" w:color="auto"/>
                <w:right w:val="none" w:sz="0" w:space="0" w:color="auto"/>
              </w:divBdr>
            </w:div>
            <w:div w:id="342904982">
              <w:marLeft w:val="0"/>
              <w:marRight w:val="0"/>
              <w:marTop w:val="0"/>
              <w:marBottom w:val="0"/>
              <w:divBdr>
                <w:top w:val="none" w:sz="0" w:space="0" w:color="auto"/>
                <w:left w:val="none" w:sz="0" w:space="0" w:color="auto"/>
                <w:bottom w:val="none" w:sz="0" w:space="0" w:color="auto"/>
                <w:right w:val="none" w:sz="0" w:space="0" w:color="auto"/>
              </w:divBdr>
            </w:div>
            <w:div w:id="457770095">
              <w:marLeft w:val="0"/>
              <w:marRight w:val="0"/>
              <w:marTop w:val="0"/>
              <w:marBottom w:val="0"/>
              <w:divBdr>
                <w:top w:val="none" w:sz="0" w:space="0" w:color="auto"/>
                <w:left w:val="none" w:sz="0" w:space="0" w:color="auto"/>
                <w:bottom w:val="none" w:sz="0" w:space="0" w:color="auto"/>
                <w:right w:val="none" w:sz="0" w:space="0" w:color="auto"/>
              </w:divBdr>
            </w:div>
            <w:div w:id="550456910">
              <w:marLeft w:val="0"/>
              <w:marRight w:val="0"/>
              <w:marTop w:val="0"/>
              <w:marBottom w:val="0"/>
              <w:divBdr>
                <w:top w:val="none" w:sz="0" w:space="0" w:color="auto"/>
                <w:left w:val="none" w:sz="0" w:space="0" w:color="auto"/>
                <w:bottom w:val="none" w:sz="0" w:space="0" w:color="auto"/>
                <w:right w:val="none" w:sz="0" w:space="0" w:color="auto"/>
              </w:divBdr>
            </w:div>
            <w:div w:id="593363162">
              <w:marLeft w:val="0"/>
              <w:marRight w:val="0"/>
              <w:marTop w:val="0"/>
              <w:marBottom w:val="0"/>
              <w:divBdr>
                <w:top w:val="none" w:sz="0" w:space="0" w:color="auto"/>
                <w:left w:val="none" w:sz="0" w:space="0" w:color="auto"/>
                <w:bottom w:val="none" w:sz="0" w:space="0" w:color="auto"/>
                <w:right w:val="none" w:sz="0" w:space="0" w:color="auto"/>
              </w:divBdr>
            </w:div>
            <w:div w:id="727460958">
              <w:marLeft w:val="0"/>
              <w:marRight w:val="0"/>
              <w:marTop w:val="0"/>
              <w:marBottom w:val="0"/>
              <w:divBdr>
                <w:top w:val="none" w:sz="0" w:space="0" w:color="auto"/>
                <w:left w:val="none" w:sz="0" w:space="0" w:color="auto"/>
                <w:bottom w:val="none" w:sz="0" w:space="0" w:color="auto"/>
                <w:right w:val="none" w:sz="0" w:space="0" w:color="auto"/>
              </w:divBdr>
            </w:div>
            <w:div w:id="387462014">
              <w:marLeft w:val="0"/>
              <w:marRight w:val="0"/>
              <w:marTop w:val="0"/>
              <w:marBottom w:val="0"/>
              <w:divBdr>
                <w:top w:val="none" w:sz="0" w:space="0" w:color="auto"/>
                <w:left w:val="none" w:sz="0" w:space="0" w:color="auto"/>
                <w:bottom w:val="none" w:sz="0" w:space="0" w:color="auto"/>
                <w:right w:val="none" w:sz="0" w:space="0" w:color="auto"/>
              </w:divBdr>
            </w:div>
            <w:div w:id="99961168">
              <w:marLeft w:val="0"/>
              <w:marRight w:val="0"/>
              <w:marTop w:val="0"/>
              <w:marBottom w:val="0"/>
              <w:divBdr>
                <w:top w:val="none" w:sz="0" w:space="0" w:color="auto"/>
                <w:left w:val="none" w:sz="0" w:space="0" w:color="auto"/>
                <w:bottom w:val="none" w:sz="0" w:space="0" w:color="auto"/>
                <w:right w:val="none" w:sz="0" w:space="0" w:color="auto"/>
              </w:divBdr>
            </w:div>
            <w:div w:id="768744773">
              <w:marLeft w:val="0"/>
              <w:marRight w:val="0"/>
              <w:marTop w:val="0"/>
              <w:marBottom w:val="0"/>
              <w:divBdr>
                <w:top w:val="none" w:sz="0" w:space="0" w:color="auto"/>
                <w:left w:val="none" w:sz="0" w:space="0" w:color="auto"/>
                <w:bottom w:val="none" w:sz="0" w:space="0" w:color="auto"/>
                <w:right w:val="none" w:sz="0" w:space="0" w:color="auto"/>
              </w:divBdr>
            </w:div>
            <w:div w:id="1754621772">
              <w:marLeft w:val="0"/>
              <w:marRight w:val="0"/>
              <w:marTop w:val="0"/>
              <w:marBottom w:val="0"/>
              <w:divBdr>
                <w:top w:val="none" w:sz="0" w:space="0" w:color="auto"/>
                <w:left w:val="none" w:sz="0" w:space="0" w:color="auto"/>
                <w:bottom w:val="none" w:sz="0" w:space="0" w:color="auto"/>
                <w:right w:val="none" w:sz="0" w:space="0" w:color="auto"/>
              </w:divBdr>
            </w:div>
            <w:div w:id="1802110644">
              <w:marLeft w:val="0"/>
              <w:marRight w:val="0"/>
              <w:marTop w:val="0"/>
              <w:marBottom w:val="0"/>
              <w:divBdr>
                <w:top w:val="none" w:sz="0" w:space="0" w:color="auto"/>
                <w:left w:val="none" w:sz="0" w:space="0" w:color="auto"/>
                <w:bottom w:val="none" w:sz="0" w:space="0" w:color="auto"/>
                <w:right w:val="none" w:sz="0" w:space="0" w:color="auto"/>
              </w:divBdr>
            </w:div>
            <w:div w:id="628711178">
              <w:marLeft w:val="0"/>
              <w:marRight w:val="0"/>
              <w:marTop w:val="0"/>
              <w:marBottom w:val="0"/>
              <w:divBdr>
                <w:top w:val="none" w:sz="0" w:space="0" w:color="auto"/>
                <w:left w:val="none" w:sz="0" w:space="0" w:color="auto"/>
                <w:bottom w:val="none" w:sz="0" w:space="0" w:color="auto"/>
                <w:right w:val="none" w:sz="0" w:space="0" w:color="auto"/>
              </w:divBdr>
            </w:div>
            <w:div w:id="747772326">
              <w:marLeft w:val="0"/>
              <w:marRight w:val="0"/>
              <w:marTop w:val="0"/>
              <w:marBottom w:val="0"/>
              <w:divBdr>
                <w:top w:val="none" w:sz="0" w:space="0" w:color="auto"/>
                <w:left w:val="none" w:sz="0" w:space="0" w:color="auto"/>
                <w:bottom w:val="none" w:sz="0" w:space="0" w:color="auto"/>
                <w:right w:val="none" w:sz="0" w:space="0" w:color="auto"/>
              </w:divBdr>
            </w:div>
            <w:div w:id="328991235">
              <w:marLeft w:val="0"/>
              <w:marRight w:val="0"/>
              <w:marTop w:val="0"/>
              <w:marBottom w:val="0"/>
              <w:divBdr>
                <w:top w:val="none" w:sz="0" w:space="0" w:color="auto"/>
                <w:left w:val="none" w:sz="0" w:space="0" w:color="auto"/>
                <w:bottom w:val="none" w:sz="0" w:space="0" w:color="auto"/>
                <w:right w:val="none" w:sz="0" w:space="0" w:color="auto"/>
              </w:divBdr>
            </w:div>
            <w:div w:id="1178806887">
              <w:marLeft w:val="0"/>
              <w:marRight w:val="0"/>
              <w:marTop w:val="0"/>
              <w:marBottom w:val="0"/>
              <w:divBdr>
                <w:top w:val="none" w:sz="0" w:space="0" w:color="auto"/>
                <w:left w:val="none" w:sz="0" w:space="0" w:color="auto"/>
                <w:bottom w:val="none" w:sz="0" w:space="0" w:color="auto"/>
                <w:right w:val="none" w:sz="0" w:space="0" w:color="auto"/>
              </w:divBdr>
            </w:div>
            <w:div w:id="1303072374">
              <w:marLeft w:val="0"/>
              <w:marRight w:val="0"/>
              <w:marTop w:val="0"/>
              <w:marBottom w:val="0"/>
              <w:divBdr>
                <w:top w:val="none" w:sz="0" w:space="0" w:color="auto"/>
                <w:left w:val="none" w:sz="0" w:space="0" w:color="auto"/>
                <w:bottom w:val="none" w:sz="0" w:space="0" w:color="auto"/>
                <w:right w:val="none" w:sz="0" w:space="0" w:color="auto"/>
              </w:divBdr>
            </w:div>
            <w:div w:id="647787629">
              <w:marLeft w:val="0"/>
              <w:marRight w:val="0"/>
              <w:marTop w:val="0"/>
              <w:marBottom w:val="0"/>
              <w:divBdr>
                <w:top w:val="none" w:sz="0" w:space="0" w:color="auto"/>
                <w:left w:val="none" w:sz="0" w:space="0" w:color="auto"/>
                <w:bottom w:val="none" w:sz="0" w:space="0" w:color="auto"/>
                <w:right w:val="none" w:sz="0" w:space="0" w:color="auto"/>
              </w:divBdr>
            </w:div>
            <w:div w:id="627395740">
              <w:marLeft w:val="0"/>
              <w:marRight w:val="0"/>
              <w:marTop w:val="0"/>
              <w:marBottom w:val="0"/>
              <w:divBdr>
                <w:top w:val="none" w:sz="0" w:space="0" w:color="auto"/>
                <w:left w:val="none" w:sz="0" w:space="0" w:color="auto"/>
                <w:bottom w:val="none" w:sz="0" w:space="0" w:color="auto"/>
                <w:right w:val="none" w:sz="0" w:space="0" w:color="auto"/>
              </w:divBdr>
            </w:div>
            <w:div w:id="431973627">
              <w:marLeft w:val="0"/>
              <w:marRight w:val="0"/>
              <w:marTop w:val="0"/>
              <w:marBottom w:val="0"/>
              <w:divBdr>
                <w:top w:val="none" w:sz="0" w:space="0" w:color="auto"/>
                <w:left w:val="none" w:sz="0" w:space="0" w:color="auto"/>
                <w:bottom w:val="none" w:sz="0" w:space="0" w:color="auto"/>
                <w:right w:val="none" w:sz="0" w:space="0" w:color="auto"/>
              </w:divBdr>
            </w:div>
            <w:div w:id="335891179">
              <w:marLeft w:val="0"/>
              <w:marRight w:val="0"/>
              <w:marTop w:val="0"/>
              <w:marBottom w:val="0"/>
              <w:divBdr>
                <w:top w:val="none" w:sz="0" w:space="0" w:color="auto"/>
                <w:left w:val="none" w:sz="0" w:space="0" w:color="auto"/>
                <w:bottom w:val="none" w:sz="0" w:space="0" w:color="auto"/>
                <w:right w:val="none" w:sz="0" w:space="0" w:color="auto"/>
              </w:divBdr>
            </w:div>
            <w:div w:id="942108053">
              <w:marLeft w:val="0"/>
              <w:marRight w:val="0"/>
              <w:marTop w:val="0"/>
              <w:marBottom w:val="0"/>
              <w:divBdr>
                <w:top w:val="none" w:sz="0" w:space="0" w:color="auto"/>
                <w:left w:val="none" w:sz="0" w:space="0" w:color="auto"/>
                <w:bottom w:val="none" w:sz="0" w:space="0" w:color="auto"/>
                <w:right w:val="none" w:sz="0" w:space="0" w:color="auto"/>
              </w:divBdr>
            </w:div>
            <w:div w:id="51198066">
              <w:marLeft w:val="0"/>
              <w:marRight w:val="0"/>
              <w:marTop w:val="0"/>
              <w:marBottom w:val="0"/>
              <w:divBdr>
                <w:top w:val="none" w:sz="0" w:space="0" w:color="auto"/>
                <w:left w:val="none" w:sz="0" w:space="0" w:color="auto"/>
                <w:bottom w:val="none" w:sz="0" w:space="0" w:color="auto"/>
                <w:right w:val="none" w:sz="0" w:space="0" w:color="auto"/>
              </w:divBdr>
            </w:div>
            <w:div w:id="35592309">
              <w:marLeft w:val="0"/>
              <w:marRight w:val="0"/>
              <w:marTop w:val="0"/>
              <w:marBottom w:val="0"/>
              <w:divBdr>
                <w:top w:val="none" w:sz="0" w:space="0" w:color="auto"/>
                <w:left w:val="none" w:sz="0" w:space="0" w:color="auto"/>
                <w:bottom w:val="none" w:sz="0" w:space="0" w:color="auto"/>
                <w:right w:val="none" w:sz="0" w:space="0" w:color="auto"/>
              </w:divBdr>
            </w:div>
            <w:div w:id="1528180659">
              <w:marLeft w:val="0"/>
              <w:marRight w:val="0"/>
              <w:marTop w:val="0"/>
              <w:marBottom w:val="0"/>
              <w:divBdr>
                <w:top w:val="none" w:sz="0" w:space="0" w:color="auto"/>
                <w:left w:val="none" w:sz="0" w:space="0" w:color="auto"/>
                <w:bottom w:val="none" w:sz="0" w:space="0" w:color="auto"/>
                <w:right w:val="none" w:sz="0" w:space="0" w:color="auto"/>
              </w:divBdr>
            </w:div>
            <w:div w:id="1990591778">
              <w:marLeft w:val="0"/>
              <w:marRight w:val="0"/>
              <w:marTop w:val="0"/>
              <w:marBottom w:val="0"/>
              <w:divBdr>
                <w:top w:val="none" w:sz="0" w:space="0" w:color="auto"/>
                <w:left w:val="none" w:sz="0" w:space="0" w:color="auto"/>
                <w:bottom w:val="none" w:sz="0" w:space="0" w:color="auto"/>
                <w:right w:val="none" w:sz="0" w:space="0" w:color="auto"/>
              </w:divBdr>
            </w:div>
            <w:div w:id="1851790714">
              <w:marLeft w:val="0"/>
              <w:marRight w:val="0"/>
              <w:marTop w:val="0"/>
              <w:marBottom w:val="0"/>
              <w:divBdr>
                <w:top w:val="none" w:sz="0" w:space="0" w:color="auto"/>
                <w:left w:val="none" w:sz="0" w:space="0" w:color="auto"/>
                <w:bottom w:val="none" w:sz="0" w:space="0" w:color="auto"/>
                <w:right w:val="none" w:sz="0" w:space="0" w:color="auto"/>
              </w:divBdr>
            </w:div>
            <w:div w:id="67506004">
              <w:marLeft w:val="0"/>
              <w:marRight w:val="0"/>
              <w:marTop w:val="0"/>
              <w:marBottom w:val="0"/>
              <w:divBdr>
                <w:top w:val="none" w:sz="0" w:space="0" w:color="auto"/>
                <w:left w:val="none" w:sz="0" w:space="0" w:color="auto"/>
                <w:bottom w:val="none" w:sz="0" w:space="0" w:color="auto"/>
                <w:right w:val="none" w:sz="0" w:space="0" w:color="auto"/>
              </w:divBdr>
            </w:div>
            <w:div w:id="325331443">
              <w:marLeft w:val="0"/>
              <w:marRight w:val="0"/>
              <w:marTop w:val="0"/>
              <w:marBottom w:val="0"/>
              <w:divBdr>
                <w:top w:val="none" w:sz="0" w:space="0" w:color="auto"/>
                <w:left w:val="none" w:sz="0" w:space="0" w:color="auto"/>
                <w:bottom w:val="none" w:sz="0" w:space="0" w:color="auto"/>
                <w:right w:val="none" w:sz="0" w:space="0" w:color="auto"/>
              </w:divBdr>
            </w:div>
            <w:div w:id="185075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98871">
      <w:bodyDiv w:val="1"/>
      <w:marLeft w:val="0"/>
      <w:marRight w:val="0"/>
      <w:marTop w:val="0"/>
      <w:marBottom w:val="0"/>
      <w:divBdr>
        <w:top w:val="none" w:sz="0" w:space="0" w:color="auto"/>
        <w:left w:val="none" w:sz="0" w:space="0" w:color="auto"/>
        <w:bottom w:val="none" w:sz="0" w:space="0" w:color="auto"/>
        <w:right w:val="none" w:sz="0" w:space="0" w:color="auto"/>
      </w:divBdr>
      <w:divsChild>
        <w:div w:id="1771268688">
          <w:marLeft w:val="0"/>
          <w:marRight w:val="0"/>
          <w:marTop w:val="0"/>
          <w:marBottom w:val="0"/>
          <w:divBdr>
            <w:top w:val="none" w:sz="0" w:space="0" w:color="auto"/>
            <w:left w:val="none" w:sz="0" w:space="0" w:color="auto"/>
            <w:bottom w:val="none" w:sz="0" w:space="0" w:color="auto"/>
            <w:right w:val="none" w:sz="0" w:space="0" w:color="auto"/>
          </w:divBdr>
          <w:divsChild>
            <w:div w:id="945310945">
              <w:marLeft w:val="0"/>
              <w:marRight w:val="0"/>
              <w:marTop w:val="0"/>
              <w:marBottom w:val="0"/>
              <w:divBdr>
                <w:top w:val="none" w:sz="0" w:space="0" w:color="auto"/>
                <w:left w:val="none" w:sz="0" w:space="0" w:color="auto"/>
                <w:bottom w:val="none" w:sz="0" w:space="0" w:color="auto"/>
                <w:right w:val="none" w:sz="0" w:space="0" w:color="auto"/>
              </w:divBdr>
            </w:div>
            <w:div w:id="1655643959">
              <w:marLeft w:val="0"/>
              <w:marRight w:val="0"/>
              <w:marTop w:val="0"/>
              <w:marBottom w:val="0"/>
              <w:divBdr>
                <w:top w:val="none" w:sz="0" w:space="0" w:color="auto"/>
                <w:left w:val="none" w:sz="0" w:space="0" w:color="auto"/>
                <w:bottom w:val="none" w:sz="0" w:space="0" w:color="auto"/>
                <w:right w:val="none" w:sz="0" w:space="0" w:color="auto"/>
              </w:divBdr>
            </w:div>
            <w:div w:id="10961136">
              <w:marLeft w:val="0"/>
              <w:marRight w:val="0"/>
              <w:marTop w:val="0"/>
              <w:marBottom w:val="0"/>
              <w:divBdr>
                <w:top w:val="none" w:sz="0" w:space="0" w:color="auto"/>
                <w:left w:val="none" w:sz="0" w:space="0" w:color="auto"/>
                <w:bottom w:val="none" w:sz="0" w:space="0" w:color="auto"/>
                <w:right w:val="none" w:sz="0" w:space="0" w:color="auto"/>
              </w:divBdr>
            </w:div>
            <w:div w:id="1675375075">
              <w:marLeft w:val="0"/>
              <w:marRight w:val="0"/>
              <w:marTop w:val="0"/>
              <w:marBottom w:val="0"/>
              <w:divBdr>
                <w:top w:val="none" w:sz="0" w:space="0" w:color="auto"/>
                <w:left w:val="none" w:sz="0" w:space="0" w:color="auto"/>
                <w:bottom w:val="none" w:sz="0" w:space="0" w:color="auto"/>
                <w:right w:val="none" w:sz="0" w:space="0" w:color="auto"/>
              </w:divBdr>
            </w:div>
            <w:div w:id="1432511139">
              <w:marLeft w:val="0"/>
              <w:marRight w:val="0"/>
              <w:marTop w:val="0"/>
              <w:marBottom w:val="0"/>
              <w:divBdr>
                <w:top w:val="none" w:sz="0" w:space="0" w:color="auto"/>
                <w:left w:val="none" w:sz="0" w:space="0" w:color="auto"/>
                <w:bottom w:val="none" w:sz="0" w:space="0" w:color="auto"/>
                <w:right w:val="none" w:sz="0" w:space="0" w:color="auto"/>
              </w:divBdr>
            </w:div>
            <w:div w:id="644553424">
              <w:marLeft w:val="0"/>
              <w:marRight w:val="0"/>
              <w:marTop w:val="0"/>
              <w:marBottom w:val="0"/>
              <w:divBdr>
                <w:top w:val="none" w:sz="0" w:space="0" w:color="auto"/>
                <w:left w:val="none" w:sz="0" w:space="0" w:color="auto"/>
                <w:bottom w:val="none" w:sz="0" w:space="0" w:color="auto"/>
                <w:right w:val="none" w:sz="0" w:space="0" w:color="auto"/>
              </w:divBdr>
            </w:div>
            <w:div w:id="573466938">
              <w:marLeft w:val="0"/>
              <w:marRight w:val="0"/>
              <w:marTop w:val="0"/>
              <w:marBottom w:val="0"/>
              <w:divBdr>
                <w:top w:val="none" w:sz="0" w:space="0" w:color="auto"/>
                <w:left w:val="none" w:sz="0" w:space="0" w:color="auto"/>
                <w:bottom w:val="none" w:sz="0" w:space="0" w:color="auto"/>
                <w:right w:val="none" w:sz="0" w:space="0" w:color="auto"/>
              </w:divBdr>
            </w:div>
            <w:div w:id="29116126">
              <w:marLeft w:val="0"/>
              <w:marRight w:val="0"/>
              <w:marTop w:val="0"/>
              <w:marBottom w:val="0"/>
              <w:divBdr>
                <w:top w:val="none" w:sz="0" w:space="0" w:color="auto"/>
                <w:left w:val="none" w:sz="0" w:space="0" w:color="auto"/>
                <w:bottom w:val="none" w:sz="0" w:space="0" w:color="auto"/>
                <w:right w:val="none" w:sz="0" w:space="0" w:color="auto"/>
              </w:divBdr>
            </w:div>
            <w:div w:id="1481581532">
              <w:marLeft w:val="0"/>
              <w:marRight w:val="0"/>
              <w:marTop w:val="0"/>
              <w:marBottom w:val="0"/>
              <w:divBdr>
                <w:top w:val="none" w:sz="0" w:space="0" w:color="auto"/>
                <w:left w:val="none" w:sz="0" w:space="0" w:color="auto"/>
                <w:bottom w:val="none" w:sz="0" w:space="0" w:color="auto"/>
                <w:right w:val="none" w:sz="0" w:space="0" w:color="auto"/>
              </w:divBdr>
            </w:div>
            <w:div w:id="1183131344">
              <w:marLeft w:val="0"/>
              <w:marRight w:val="0"/>
              <w:marTop w:val="0"/>
              <w:marBottom w:val="0"/>
              <w:divBdr>
                <w:top w:val="none" w:sz="0" w:space="0" w:color="auto"/>
                <w:left w:val="none" w:sz="0" w:space="0" w:color="auto"/>
                <w:bottom w:val="none" w:sz="0" w:space="0" w:color="auto"/>
                <w:right w:val="none" w:sz="0" w:space="0" w:color="auto"/>
              </w:divBdr>
            </w:div>
            <w:div w:id="190186902">
              <w:marLeft w:val="0"/>
              <w:marRight w:val="0"/>
              <w:marTop w:val="0"/>
              <w:marBottom w:val="0"/>
              <w:divBdr>
                <w:top w:val="none" w:sz="0" w:space="0" w:color="auto"/>
                <w:left w:val="none" w:sz="0" w:space="0" w:color="auto"/>
                <w:bottom w:val="none" w:sz="0" w:space="0" w:color="auto"/>
                <w:right w:val="none" w:sz="0" w:space="0" w:color="auto"/>
              </w:divBdr>
            </w:div>
            <w:div w:id="1545681160">
              <w:marLeft w:val="0"/>
              <w:marRight w:val="0"/>
              <w:marTop w:val="0"/>
              <w:marBottom w:val="0"/>
              <w:divBdr>
                <w:top w:val="none" w:sz="0" w:space="0" w:color="auto"/>
                <w:left w:val="none" w:sz="0" w:space="0" w:color="auto"/>
                <w:bottom w:val="none" w:sz="0" w:space="0" w:color="auto"/>
                <w:right w:val="none" w:sz="0" w:space="0" w:color="auto"/>
              </w:divBdr>
            </w:div>
            <w:div w:id="202329212">
              <w:marLeft w:val="0"/>
              <w:marRight w:val="0"/>
              <w:marTop w:val="0"/>
              <w:marBottom w:val="0"/>
              <w:divBdr>
                <w:top w:val="none" w:sz="0" w:space="0" w:color="auto"/>
                <w:left w:val="none" w:sz="0" w:space="0" w:color="auto"/>
                <w:bottom w:val="none" w:sz="0" w:space="0" w:color="auto"/>
                <w:right w:val="none" w:sz="0" w:space="0" w:color="auto"/>
              </w:divBdr>
            </w:div>
            <w:div w:id="1150949785">
              <w:marLeft w:val="0"/>
              <w:marRight w:val="0"/>
              <w:marTop w:val="0"/>
              <w:marBottom w:val="0"/>
              <w:divBdr>
                <w:top w:val="none" w:sz="0" w:space="0" w:color="auto"/>
                <w:left w:val="none" w:sz="0" w:space="0" w:color="auto"/>
                <w:bottom w:val="none" w:sz="0" w:space="0" w:color="auto"/>
                <w:right w:val="none" w:sz="0" w:space="0" w:color="auto"/>
              </w:divBdr>
            </w:div>
            <w:div w:id="395014859">
              <w:marLeft w:val="0"/>
              <w:marRight w:val="0"/>
              <w:marTop w:val="0"/>
              <w:marBottom w:val="0"/>
              <w:divBdr>
                <w:top w:val="none" w:sz="0" w:space="0" w:color="auto"/>
                <w:left w:val="none" w:sz="0" w:space="0" w:color="auto"/>
                <w:bottom w:val="none" w:sz="0" w:space="0" w:color="auto"/>
                <w:right w:val="none" w:sz="0" w:space="0" w:color="auto"/>
              </w:divBdr>
            </w:div>
            <w:div w:id="310452702">
              <w:marLeft w:val="0"/>
              <w:marRight w:val="0"/>
              <w:marTop w:val="0"/>
              <w:marBottom w:val="0"/>
              <w:divBdr>
                <w:top w:val="none" w:sz="0" w:space="0" w:color="auto"/>
                <w:left w:val="none" w:sz="0" w:space="0" w:color="auto"/>
                <w:bottom w:val="none" w:sz="0" w:space="0" w:color="auto"/>
                <w:right w:val="none" w:sz="0" w:space="0" w:color="auto"/>
              </w:divBdr>
            </w:div>
            <w:div w:id="1685206458">
              <w:marLeft w:val="0"/>
              <w:marRight w:val="0"/>
              <w:marTop w:val="0"/>
              <w:marBottom w:val="0"/>
              <w:divBdr>
                <w:top w:val="none" w:sz="0" w:space="0" w:color="auto"/>
                <w:left w:val="none" w:sz="0" w:space="0" w:color="auto"/>
                <w:bottom w:val="none" w:sz="0" w:space="0" w:color="auto"/>
                <w:right w:val="none" w:sz="0" w:space="0" w:color="auto"/>
              </w:divBdr>
            </w:div>
            <w:div w:id="918439777">
              <w:marLeft w:val="0"/>
              <w:marRight w:val="0"/>
              <w:marTop w:val="0"/>
              <w:marBottom w:val="0"/>
              <w:divBdr>
                <w:top w:val="none" w:sz="0" w:space="0" w:color="auto"/>
                <w:left w:val="none" w:sz="0" w:space="0" w:color="auto"/>
                <w:bottom w:val="none" w:sz="0" w:space="0" w:color="auto"/>
                <w:right w:val="none" w:sz="0" w:space="0" w:color="auto"/>
              </w:divBdr>
            </w:div>
            <w:div w:id="2058507281">
              <w:marLeft w:val="0"/>
              <w:marRight w:val="0"/>
              <w:marTop w:val="0"/>
              <w:marBottom w:val="0"/>
              <w:divBdr>
                <w:top w:val="none" w:sz="0" w:space="0" w:color="auto"/>
                <w:left w:val="none" w:sz="0" w:space="0" w:color="auto"/>
                <w:bottom w:val="none" w:sz="0" w:space="0" w:color="auto"/>
                <w:right w:val="none" w:sz="0" w:space="0" w:color="auto"/>
              </w:divBdr>
            </w:div>
            <w:div w:id="536164756">
              <w:marLeft w:val="0"/>
              <w:marRight w:val="0"/>
              <w:marTop w:val="0"/>
              <w:marBottom w:val="0"/>
              <w:divBdr>
                <w:top w:val="none" w:sz="0" w:space="0" w:color="auto"/>
                <w:left w:val="none" w:sz="0" w:space="0" w:color="auto"/>
                <w:bottom w:val="none" w:sz="0" w:space="0" w:color="auto"/>
                <w:right w:val="none" w:sz="0" w:space="0" w:color="auto"/>
              </w:divBdr>
            </w:div>
            <w:div w:id="1928146048">
              <w:marLeft w:val="0"/>
              <w:marRight w:val="0"/>
              <w:marTop w:val="0"/>
              <w:marBottom w:val="0"/>
              <w:divBdr>
                <w:top w:val="none" w:sz="0" w:space="0" w:color="auto"/>
                <w:left w:val="none" w:sz="0" w:space="0" w:color="auto"/>
                <w:bottom w:val="none" w:sz="0" w:space="0" w:color="auto"/>
                <w:right w:val="none" w:sz="0" w:space="0" w:color="auto"/>
              </w:divBdr>
            </w:div>
            <w:div w:id="1229457765">
              <w:marLeft w:val="0"/>
              <w:marRight w:val="0"/>
              <w:marTop w:val="0"/>
              <w:marBottom w:val="0"/>
              <w:divBdr>
                <w:top w:val="none" w:sz="0" w:space="0" w:color="auto"/>
                <w:left w:val="none" w:sz="0" w:space="0" w:color="auto"/>
                <w:bottom w:val="none" w:sz="0" w:space="0" w:color="auto"/>
                <w:right w:val="none" w:sz="0" w:space="0" w:color="auto"/>
              </w:divBdr>
            </w:div>
            <w:div w:id="1797140666">
              <w:marLeft w:val="0"/>
              <w:marRight w:val="0"/>
              <w:marTop w:val="0"/>
              <w:marBottom w:val="0"/>
              <w:divBdr>
                <w:top w:val="none" w:sz="0" w:space="0" w:color="auto"/>
                <w:left w:val="none" w:sz="0" w:space="0" w:color="auto"/>
                <w:bottom w:val="none" w:sz="0" w:space="0" w:color="auto"/>
                <w:right w:val="none" w:sz="0" w:space="0" w:color="auto"/>
              </w:divBdr>
            </w:div>
            <w:div w:id="1900095222">
              <w:marLeft w:val="0"/>
              <w:marRight w:val="0"/>
              <w:marTop w:val="0"/>
              <w:marBottom w:val="0"/>
              <w:divBdr>
                <w:top w:val="none" w:sz="0" w:space="0" w:color="auto"/>
                <w:left w:val="none" w:sz="0" w:space="0" w:color="auto"/>
                <w:bottom w:val="none" w:sz="0" w:space="0" w:color="auto"/>
                <w:right w:val="none" w:sz="0" w:space="0" w:color="auto"/>
              </w:divBdr>
            </w:div>
            <w:div w:id="1139609001">
              <w:marLeft w:val="0"/>
              <w:marRight w:val="0"/>
              <w:marTop w:val="0"/>
              <w:marBottom w:val="0"/>
              <w:divBdr>
                <w:top w:val="none" w:sz="0" w:space="0" w:color="auto"/>
                <w:left w:val="none" w:sz="0" w:space="0" w:color="auto"/>
                <w:bottom w:val="none" w:sz="0" w:space="0" w:color="auto"/>
                <w:right w:val="none" w:sz="0" w:space="0" w:color="auto"/>
              </w:divBdr>
            </w:div>
            <w:div w:id="172764041">
              <w:marLeft w:val="0"/>
              <w:marRight w:val="0"/>
              <w:marTop w:val="0"/>
              <w:marBottom w:val="0"/>
              <w:divBdr>
                <w:top w:val="none" w:sz="0" w:space="0" w:color="auto"/>
                <w:left w:val="none" w:sz="0" w:space="0" w:color="auto"/>
                <w:bottom w:val="none" w:sz="0" w:space="0" w:color="auto"/>
                <w:right w:val="none" w:sz="0" w:space="0" w:color="auto"/>
              </w:divBdr>
            </w:div>
            <w:div w:id="943803732">
              <w:marLeft w:val="0"/>
              <w:marRight w:val="0"/>
              <w:marTop w:val="0"/>
              <w:marBottom w:val="0"/>
              <w:divBdr>
                <w:top w:val="none" w:sz="0" w:space="0" w:color="auto"/>
                <w:left w:val="none" w:sz="0" w:space="0" w:color="auto"/>
                <w:bottom w:val="none" w:sz="0" w:space="0" w:color="auto"/>
                <w:right w:val="none" w:sz="0" w:space="0" w:color="auto"/>
              </w:divBdr>
            </w:div>
            <w:div w:id="897984025">
              <w:marLeft w:val="0"/>
              <w:marRight w:val="0"/>
              <w:marTop w:val="0"/>
              <w:marBottom w:val="0"/>
              <w:divBdr>
                <w:top w:val="none" w:sz="0" w:space="0" w:color="auto"/>
                <w:left w:val="none" w:sz="0" w:space="0" w:color="auto"/>
                <w:bottom w:val="none" w:sz="0" w:space="0" w:color="auto"/>
                <w:right w:val="none" w:sz="0" w:space="0" w:color="auto"/>
              </w:divBdr>
            </w:div>
            <w:div w:id="380515558">
              <w:marLeft w:val="0"/>
              <w:marRight w:val="0"/>
              <w:marTop w:val="0"/>
              <w:marBottom w:val="0"/>
              <w:divBdr>
                <w:top w:val="none" w:sz="0" w:space="0" w:color="auto"/>
                <w:left w:val="none" w:sz="0" w:space="0" w:color="auto"/>
                <w:bottom w:val="none" w:sz="0" w:space="0" w:color="auto"/>
                <w:right w:val="none" w:sz="0" w:space="0" w:color="auto"/>
              </w:divBdr>
            </w:div>
            <w:div w:id="1649630660">
              <w:marLeft w:val="0"/>
              <w:marRight w:val="0"/>
              <w:marTop w:val="0"/>
              <w:marBottom w:val="0"/>
              <w:divBdr>
                <w:top w:val="none" w:sz="0" w:space="0" w:color="auto"/>
                <w:left w:val="none" w:sz="0" w:space="0" w:color="auto"/>
                <w:bottom w:val="none" w:sz="0" w:space="0" w:color="auto"/>
                <w:right w:val="none" w:sz="0" w:space="0" w:color="auto"/>
              </w:divBdr>
            </w:div>
            <w:div w:id="1569607134">
              <w:marLeft w:val="0"/>
              <w:marRight w:val="0"/>
              <w:marTop w:val="0"/>
              <w:marBottom w:val="0"/>
              <w:divBdr>
                <w:top w:val="none" w:sz="0" w:space="0" w:color="auto"/>
                <w:left w:val="none" w:sz="0" w:space="0" w:color="auto"/>
                <w:bottom w:val="none" w:sz="0" w:space="0" w:color="auto"/>
                <w:right w:val="none" w:sz="0" w:space="0" w:color="auto"/>
              </w:divBdr>
            </w:div>
            <w:div w:id="1453555010">
              <w:marLeft w:val="0"/>
              <w:marRight w:val="0"/>
              <w:marTop w:val="0"/>
              <w:marBottom w:val="0"/>
              <w:divBdr>
                <w:top w:val="none" w:sz="0" w:space="0" w:color="auto"/>
                <w:left w:val="none" w:sz="0" w:space="0" w:color="auto"/>
                <w:bottom w:val="none" w:sz="0" w:space="0" w:color="auto"/>
                <w:right w:val="none" w:sz="0" w:space="0" w:color="auto"/>
              </w:divBdr>
            </w:div>
            <w:div w:id="1883127319">
              <w:marLeft w:val="0"/>
              <w:marRight w:val="0"/>
              <w:marTop w:val="0"/>
              <w:marBottom w:val="0"/>
              <w:divBdr>
                <w:top w:val="none" w:sz="0" w:space="0" w:color="auto"/>
                <w:left w:val="none" w:sz="0" w:space="0" w:color="auto"/>
                <w:bottom w:val="none" w:sz="0" w:space="0" w:color="auto"/>
                <w:right w:val="none" w:sz="0" w:space="0" w:color="auto"/>
              </w:divBdr>
            </w:div>
            <w:div w:id="18089782">
              <w:marLeft w:val="0"/>
              <w:marRight w:val="0"/>
              <w:marTop w:val="0"/>
              <w:marBottom w:val="0"/>
              <w:divBdr>
                <w:top w:val="none" w:sz="0" w:space="0" w:color="auto"/>
                <w:left w:val="none" w:sz="0" w:space="0" w:color="auto"/>
                <w:bottom w:val="none" w:sz="0" w:space="0" w:color="auto"/>
                <w:right w:val="none" w:sz="0" w:space="0" w:color="auto"/>
              </w:divBdr>
            </w:div>
            <w:div w:id="885144149">
              <w:marLeft w:val="0"/>
              <w:marRight w:val="0"/>
              <w:marTop w:val="0"/>
              <w:marBottom w:val="0"/>
              <w:divBdr>
                <w:top w:val="none" w:sz="0" w:space="0" w:color="auto"/>
                <w:left w:val="none" w:sz="0" w:space="0" w:color="auto"/>
                <w:bottom w:val="none" w:sz="0" w:space="0" w:color="auto"/>
                <w:right w:val="none" w:sz="0" w:space="0" w:color="auto"/>
              </w:divBdr>
            </w:div>
            <w:div w:id="1820489274">
              <w:marLeft w:val="0"/>
              <w:marRight w:val="0"/>
              <w:marTop w:val="0"/>
              <w:marBottom w:val="0"/>
              <w:divBdr>
                <w:top w:val="none" w:sz="0" w:space="0" w:color="auto"/>
                <w:left w:val="none" w:sz="0" w:space="0" w:color="auto"/>
                <w:bottom w:val="none" w:sz="0" w:space="0" w:color="auto"/>
                <w:right w:val="none" w:sz="0" w:space="0" w:color="auto"/>
              </w:divBdr>
            </w:div>
            <w:div w:id="1286548971">
              <w:marLeft w:val="0"/>
              <w:marRight w:val="0"/>
              <w:marTop w:val="0"/>
              <w:marBottom w:val="0"/>
              <w:divBdr>
                <w:top w:val="none" w:sz="0" w:space="0" w:color="auto"/>
                <w:left w:val="none" w:sz="0" w:space="0" w:color="auto"/>
                <w:bottom w:val="none" w:sz="0" w:space="0" w:color="auto"/>
                <w:right w:val="none" w:sz="0" w:space="0" w:color="auto"/>
              </w:divBdr>
            </w:div>
            <w:div w:id="888689404">
              <w:marLeft w:val="0"/>
              <w:marRight w:val="0"/>
              <w:marTop w:val="0"/>
              <w:marBottom w:val="0"/>
              <w:divBdr>
                <w:top w:val="none" w:sz="0" w:space="0" w:color="auto"/>
                <w:left w:val="none" w:sz="0" w:space="0" w:color="auto"/>
                <w:bottom w:val="none" w:sz="0" w:space="0" w:color="auto"/>
                <w:right w:val="none" w:sz="0" w:space="0" w:color="auto"/>
              </w:divBdr>
            </w:div>
            <w:div w:id="1017580891">
              <w:marLeft w:val="0"/>
              <w:marRight w:val="0"/>
              <w:marTop w:val="0"/>
              <w:marBottom w:val="0"/>
              <w:divBdr>
                <w:top w:val="none" w:sz="0" w:space="0" w:color="auto"/>
                <w:left w:val="none" w:sz="0" w:space="0" w:color="auto"/>
                <w:bottom w:val="none" w:sz="0" w:space="0" w:color="auto"/>
                <w:right w:val="none" w:sz="0" w:space="0" w:color="auto"/>
              </w:divBdr>
            </w:div>
            <w:div w:id="1872525686">
              <w:marLeft w:val="0"/>
              <w:marRight w:val="0"/>
              <w:marTop w:val="0"/>
              <w:marBottom w:val="0"/>
              <w:divBdr>
                <w:top w:val="none" w:sz="0" w:space="0" w:color="auto"/>
                <w:left w:val="none" w:sz="0" w:space="0" w:color="auto"/>
                <w:bottom w:val="none" w:sz="0" w:space="0" w:color="auto"/>
                <w:right w:val="none" w:sz="0" w:space="0" w:color="auto"/>
              </w:divBdr>
            </w:div>
            <w:div w:id="1201013113">
              <w:marLeft w:val="0"/>
              <w:marRight w:val="0"/>
              <w:marTop w:val="0"/>
              <w:marBottom w:val="0"/>
              <w:divBdr>
                <w:top w:val="none" w:sz="0" w:space="0" w:color="auto"/>
                <w:left w:val="none" w:sz="0" w:space="0" w:color="auto"/>
                <w:bottom w:val="none" w:sz="0" w:space="0" w:color="auto"/>
                <w:right w:val="none" w:sz="0" w:space="0" w:color="auto"/>
              </w:divBdr>
            </w:div>
            <w:div w:id="48961137">
              <w:marLeft w:val="0"/>
              <w:marRight w:val="0"/>
              <w:marTop w:val="0"/>
              <w:marBottom w:val="0"/>
              <w:divBdr>
                <w:top w:val="none" w:sz="0" w:space="0" w:color="auto"/>
                <w:left w:val="none" w:sz="0" w:space="0" w:color="auto"/>
                <w:bottom w:val="none" w:sz="0" w:space="0" w:color="auto"/>
                <w:right w:val="none" w:sz="0" w:space="0" w:color="auto"/>
              </w:divBdr>
            </w:div>
            <w:div w:id="68618127">
              <w:marLeft w:val="0"/>
              <w:marRight w:val="0"/>
              <w:marTop w:val="0"/>
              <w:marBottom w:val="0"/>
              <w:divBdr>
                <w:top w:val="none" w:sz="0" w:space="0" w:color="auto"/>
                <w:left w:val="none" w:sz="0" w:space="0" w:color="auto"/>
                <w:bottom w:val="none" w:sz="0" w:space="0" w:color="auto"/>
                <w:right w:val="none" w:sz="0" w:space="0" w:color="auto"/>
              </w:divBdr>
            </w:div>
            <w:div w:id="2020229045">
              <w:marLeft w:val="0"/>
              <w:marRight w:val="0"/>
              <w:marTop w:val="0"/>
              <w:marBottom w:val="0"/>
              <w:divBdr>
                <w:top w:val="none" w:sz="0" w:space="0" w:color="auto"/>
                <w:left w:val="none" w:sz="0" w:space="0" w:color="auto"/>
                <w:bottom w:val="none" w:sz="0" w:space="0" w:color="auto"/>
                <w:right w:val="none" w:sz="0" w:space="0" w:color="auto"/>
              </w:divBdr>
            </w:div>
            <w:div w:id="666054836">
              <w:marLeft w:val="0"/>
              <w:marRight w:val="0"/>
              <w:marTop w:val="0"/>
              <w:marBottom w:val="0"/>
              <w:divBdr>
                <w:top w:val="none" w:sz="0" w:space="0" w:color="auto"/>
                <w:left w:val="none" w:sz="0" w:space="0" w:color="auto"/>
                <w:bottom w:val="none" w:sz="0" w:space="0" w:color="auto"/>
                <w:right w:val="none" w:sz="0" w:space="0" w:color="auto"/>
              </w:divBdr>
            </w:div>
            <w:div w:id="2127851453">
              <w:marLeft w:val="0"/>
              <w:marRight w:val="0"/>
              <w:marTop w:val="0"/>
              <w:marBottom w:val="0"/>
              <w:divBdr>
                <w:top w:val="none" w:sz="0" w:space="0" w:color="auto"/>
                <w:left w:val="none" w:sz="0" w:space="0" w:color="auto"/>
                <w:bottom w:val="none" w:sz="0" w:space="0" w:color="auto"/>
                <w:right w:val="none" w:sz="0" w:space="0" w:color="auto"/>
              </w:divBdr>
            </w:div>
            <w:div w:id="1441874024">
              <w:marLeft w:val="0"/>
              <w:marRight w:val="0"/>
              <w:marTop w:val="0"/>
              <w:marBottom w:val="0"/>
              <w:divBdr>
                <w:top w:val="none" w:sz="0" w:space="0" w:color="auto"/>
                <w:left w:val="none" w:sz="0" w:space="0" w:color="auto"/>
                <w:bottom w:val="none" w:sz="0" w:space="0" w:color="auto"/>
                <w:right w:val="none" w:sz="0" w:space="0" w:color="auto"/>
              </w:divBdr>
            </w:div>
            <w:div w:id="1624460134">
              <w:marLeft w:val="0"/>
              <w:marRight w:val="0"/>
              <w:marTop w:val="0"/>
              <w:marBottom w:val="0"/>
              <w:divBdr>
                <w:top w:val="none" w:sz="0" w:space="0" w:color="auto"/>
                <w:left w:val="none" w:sz="0" w:space="0" w:color="auto"/>
                <w:bottom w:val="none" w:sz="0" w:space="0" w:color="auto"/>
                <w:right w:val="none" w:sz="0" w:space="0" w:color="auto"/>
              </w:divBdr>
            </w:div>
            <w:div w:id="673148831">
              <w:marLeft w:val="0"/>
              <w:marRight w:val="0"/>
              <w:marTop w:val="0"/>
              <w:marBottom w:val="0"/>
              <w:divBdr>
                <w:top w:val="none" w:sz="0" w:space="0" w:color="auto"/>
                <w:left w:val="none" w:sz="0" w:space="0" w:color="auto"/>
                <w:bottom w:val="none" w:sz="0" w:space="0" w:color="auto"/>
                <w:right w:val="none" w:sz="0" w:space="0" w:color="auto"/>
              </w:divBdr>
            </w:div>
            <w:div w:id="1130711182">
              <w:marLeft w:val="0"/>
              <w:marRight w:val="0"/>
              <w:marTop w:val="0"/>
              <w:marBottom w:val="0"/>
              <w:divBdr>
                <w:top w:val="none" w:sz="0" w:space="0" w:color="auto"/>
                <w:left w:val="none" w:sz="0" w:space="0" w:color="auto"/>
                <w:bottom w:val="none" w:sz="0" w:space="0" w:color="auto"/>
                <w:right w:val="none" w:sz="0" w:space="0" w:color="auto"/>
              </w:divBdr>
            </w:div>
            <w:div w:id="422529229">
              <w:marLeft w:val="0"/>
              <w:marRight w:val="0"/>
              <w:marTop w:val="0"/>
              <w:marBottom w:val="0"/>
              <w:divBdr>
                <w:top w:val="none" w:sz="0" w:space="0" w:color="auto"/>
                <w:left w:val="none" w:sz="0" w:space="0" w:color="auto"/>
                <w:bottom w:val="none" w:sz="0" w:space="0" w:color="auto"/>
                <w:right w:val="none" w:sz="0" w:space="0" w:color="auto"/>
              </w:divBdr>
            </w:div>
            <w:div w:id="2082635203">
              <w:marLeft w:val="0"/>
              <w:marRight w:val="0"/>
              <w:marTop w:val="0"/>
              <w:marBottom w:val="0"/>
              <w:divBdr>
                <w:top w:val="none" w:sz="0" w:space="0" w:color="auto"/>
                <w:left w:val="none" w:sz="0" w:space="0" w:color="auto"/>
                <w:bottom w:val="none" w:sz="0" w:space="0" w:color="auto"/>
                <w:right w:val="none" w:sz="0" w:space="0" w:color="auto"/>
              </w:divBdr>
            </w:div>
            <w:div w:id="1618029632">
              <w:marLeft w:val="0"/>
              <w:marRight w:val="0"/>
              <w:marTop w:val="0"/>
              <w:marBottom w:val="0"/>
              <w:divBdr>
                <w:top w:val="none" w:sz="0" w:space="0" w:color="auto"/>
                <w:left w:val="none" w:sz="0" w:space="0" w:color="auto"/>
                <w:bottom w:val="none" w:sz="0" w:space="0" w:color="auto"/>
                <w:right w:val="none" w:sz="0" w:space="0" w:color="auto"/>
              </w:divBdr>
            </w:div>
            <w:div w:id="360932918">
              <w:marLeft w:val="0"/>
              <w:marRight w:val="0"/>
              <w:marTop w:val="0"/>
              <w:marBottom w:val="0"/>
              <w:divBdr>
                <w:top w:val="none" w:sz="0" w:space="0" w:color="auto"/>
                <w:left w:val="none" w:sz="0" w:space="0" w:color="auto"/>
                <w:bottom w:val="none" w:sz="0" w:space="0" w:color="auto"/>
                <w:right w:val="none" w:sz="0" w:space="0" w:color="auto"/>
              </w:divBdr>
            </w:div>
            <w:div w:id="141859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79299">
      <w:bodyDiv w:val="1"/>
      <w:marLeft w:val="0"/>
      <w:marRight w:val="0"/>
      <w:marTop w:val="0"/>
      <w:marBottom w:val="0"/>
      <w:divBdr>
        <w:top w:val="none" w:sz="0" w:space="0" w:color="auto"/>
        <w:left w:val="none" w:sz="0" w:space="0" w:color="auto"/>
        <w:bottom w:val="none" w:sz="0" w:space="0" w:color="auto"/>
        <w:right w:val="none" w:sz="0" w:space="0" w:color="auto"/>
      </w:divBdr>
      <w:divsChild>
        <w:div w:id="402801450">
          <w:marLeft w:val="0"/>
          <w:marRight w:val="0"/>
          <w:marTop w:val="0"/>
          <w:marBottom w:val="0"/>
          <w:divBdr>
            <w:top w:val="none" w:sz="0" w:space="0" w:color="auto"/>
            <w:left w:val="none" w:sz="0" w:space="0" w:color="auto"/>
            <w:bottom w:val="none" w:sz="0" w:space="0" w:color="auto"/>
            <w:right w:val="none" w:sz="0" w:space="0" w:color="auto"/>
          </w:divBdr>
          <w:divsChild>
            <w:div w:id="269701332">
              <w:marLeft w:val="0"/>
              <w:marRight w:val="0"/>
              <w:marTop w:val="0"/>
              <w:marBottom w:val="0"/>
              <w:divBdr>
                <w:top w:val="none" w:sz="0" w:space="0" w:color="auto"/>
                <w:left w:val="none" w:sz="0" w:space="0" w:color="auto"/>
                <w:bottom w:val="none" w:sz="0" w:space="0" w:color="auto"/>
                <w:right w:val="none" w:sz="0" w:space="0" w:color="auto"/>
              </w:divBdr>
            </w:div>
            <w:div w:id="1708866800">
              <w:marLeft w:val="0"/>
              <w:marRight w:val="0"/>
              <w:marTop w:val="0"/>
              <w:marBottom w:val="0"/>
              <w:divBdr>
                <w:top w:val="none" w:sz="0" w:space="0" w:color="auto"/>
                <w:left w:val="none" w:sz="0" w:space="0" w:color="auto"/>
                <w:bottom w:val="none" w:sz="0" w:space="0" w:color="auto"/>
                <w:right w:val="none" w:sz="0" w:space="0" w:color="auto"/>
              </w:divBdr>
            </w:div>
            <w:div w:id="1391267855">
              <w:marLeft w:val="0"/>
              <w:marRight w:val="0"/>
              <w:marTop w:val="0"/>
              <w:marBottom w:val="0"/>
              <w:divBdr>
                <w:top w:val="none" w:sz="0" w:space="0" w:color="auto"/>
                <w:left w:val="none" w:sz="0" w:space="0" w:color="auto"/>
                <w:bottom w:val="none" w:sz="0" w:space="0" w:color="auto"/>
                <w:right w:val="none" w:sz="0" w:space="0" w:color="auto"/>
              </w:divBdr>
            </w:div>
            <w:div w:id="613093788">
              <w:marLeft w:val="0"/>
              <w:marRight w:val="0"/>
              <w:marTop w:val="0"/>
              <w:marBottom w:val="0"/>
              <w:divBdr>
                <w:top w:val="none" w:sz="0" w:space="0" w:color="auto"/>
                <w:left w:val="none" w:sz="0" w:space="0" w:color="auto"/>
                <w:bottom w:val="none" w:sz="0" w:space="0" w:color="auto"/>
                <w:right w:val="none" w:sz="0" w:space="0" w:color="auto"/>
              </w:divBdr>
            </w:div>
            <w:div w:id="279730019">
              <w:marLeft w:val="0"/>
              <w:marRight w:val="0"/>
              <w:marTop w:val="0"/>
              <w:marBottom w:val="0"/>
              <w:divBdr>
                <w:top w:val="none" w:sz="0" w:space="0" w:color="auto"/>
                <w:left w:val="none" w:sz="0" w:space="0" w:color="auto"/>
                <w:bottom w:val="none" w:sz="0" w:space="0" w:color="auto"/>
                <w:right w:val="none" w:sz="0" w:space="0" w:color="auto"/>
              </w:divBdr>
            </w:div>
            <w:div w:id="11344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01010">
      <w:bodyDiv w:val="1"/>
      <w:marLeft w:val="0"/>
      <w:marRight w:val="0"/>
      <w:marTop w:val="0"/>
      <w:marBottom w:val="0"/>
      <w:divBdr>
        <w:top w:val="none" w:sz="0" w:space="0" w:color="auto"/>
        <w:left w:val="none" w:sz="0" w:space="0" w:color="auto"/>
        <w:bottom w:val="none" w:sz="0" w:space="0" w:color="auto"/>
        <w:right w:val="none" w:sz="0" w:space="0" w:color="auto"/>
      </w:divBdr>
      <w:divsChild>
        <w:div w:id="1904753523">
          <w:marLeft w:val="0"/>
          <w:marRight w:val="0"/>
          <w:marTop w:val="0"/>
          <w:marBottom w:val="0"/>
          <w:divBdr>
            <w:top w:val="none" w:sz="0" w:space="0" w:color="auto"/>
            <w:left w:val="none" w:sz="0" w:space="0" w:color="auto"/>
            <w:bottom w:val="none" w:sz="0" w:space="0" w:color="auto"/>
            <w:right w:val="none" w:sz="0" w:space="0" w:color="auto"/>
          </w:divBdr>
          <w:divsChild>
            <w:div w:id="102439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99143">
      <w:bodyDiv w:val="1"/>
      <w:marLeft w:val="0"/>
      <w:marRight w:val="0"/>
      <w:marTop w:val="0"/>
      <w:marBottom w:val="0"/>
      <w:divBdr>
        <w:top w:val="none" w:sz="0" w:space="0" w:color="auto"/>
        <w:left w:val="none" w:sz="0" w:space="0" w:color="auto"/>
        <w:bottom w:val="none" w:sz="0" w:space="0" w:color="auto"/>
        <w:right w:val="none" w:sz="0" w:space="0" w:color="auto"/>
      </w:divBdr>
      <w:divsChild>
        <w:div w:id="1072040478">
          <w:marLeft w:val="0"/>
          <w:marRight w:val="0"/>
          <w:marTop w:val="0"/>
          <w:marBottom w:val="0"/>
          <w:divBdr>
            <w:top w:val="none" w:sz="0" w:space="0" w:color="auto"/>
            <w:left w:val="none" w:sz="0" w:space="0" w:color="auto"/>
            <w:bottom w:val="none" w:sz="0" w:space="0" w:color="auto"/>
            <w:right w:val="none" w:sz="0" w:space="0" w:color="auto"/>
          </w:divBdr>
          <w:divsChild>
            <w:div w:id="1956134400">
              <w:marLeft w:val="0"/>
              <w:marRight w:val="0"/>
              <w:marTop w:val="0"/>
              <w:marBottom w:val="0"/>
              <w:divBdr>
                <w:top w:val="none" w:sz="0" w:space="0" w:color="auto"/>
                <w:left w:val="none" w:sz="0" w:space="0" w:color="auto"/>
                <w:bottom w:val="none" w:sz="0" w:space="0" w:color="auto"/>
                <w:right w:val="none" w:sz="0" w:space="0" w:color="auto"/>
              </w:divBdr>
            </w:div>
            <w:div w:id="534007529">
              <w:marLeft w:val="0"/>
              <w:marRight w:val="0"/>
              <w:marTop w:val="0"/>
              <w:marBottom w:val="0"/>
              <w:divBdr>
                <w:top w:val="none" w:sz="0" w:space="0" w:color="auto"/>
                <w:left w:val="none" w:sz="0" w:space="0" w:color="auto"/>
                <w:bottom w:val="none" w:sz="0" w:space="0" w:color="auto"/>
                <w:right w:val="none" w:sz="0" w:space="0" w:color="auto"/>
              </w:divBdr>
            </w:div>
            <w:div w:id="1298220536">
              <w:marLeft w:val="0"/>
              <w:marRight w:val="0"/>
              <w:marTop w:val="0"/>
              <w:marBottom w:val="0"/>
              <w:divBdr>
                <w:top w:val="none" w:sz="0" w:space="0" w:color="auto"/>
                <w:left w:val="none" w:sz="0" w:space="0" w:color="auto"/>
                <w:bottom w:val="none" w:sz="0" w:space="0" w:color="auto"/>
                <w:right w:val="none" w:sz="0" w:space="0" w:color="auto"/>
              </w:divBdr>
            </w:div>
            <w:div w:id="1480922457">
              <w:marLeft w:val="0"/>
              <w:marRight w:val="0"/>
              <w:marTop w:val="0"/>
              <w:marBottom w:val="0"/>
              <w:divBdr>
                <w:top w:val="none" w:sz="0" w:space="0" w:color="auto"/>
                <w:left w:val="none" w:sz="0" w:space="0" w:color="auto"/>
                <w:bottom w:val="none" w:sz="0" w:space="0" w:color="auto"/>
                <w:right w:val="none" w:sz="0" w:space="0" w:color="auto"/>
              </w:divBdr>
            </w:div>
            <w:div w:id="293221471">
              <w:marLeft w:val="0"/>
              <w:marRight w:val="0"/>
              <w:marTop w:val="0"/>
              <w:marBottom w:val="0"/>
              <w:divBdr>
                <w:top w:val="none" w:sz="0" w:space="0" w:color="auto"/>
                <w:left w:val="none" w:sz="0" w:space="0" w:color="auto"/>
                <w:bottom w:val="none" w:sz="0" w:space="0" w:color="auto"/>
                <w:right w:val="none" w:sz="0" w:space="0" w:color="auto"/>
              </w:divBdr>
            </w:div>
            <w:div w:id="628703132">
              <w:marLeft w:val="0"/>
              <w:marRight w:val="0"/>
              <w:marTop w:val="0"/>
              <w:marBottom w:val="0"/>
              <w:divBdr>
                <w:top w:val="none" w:sz="0" w:space="0" w:color="auto"/>
                <w:left w:val="none" w:sz="0" w:space="0" w:color="auto"/>
                <w:bottom w:val="none" w:sz="0" w:space="0" w:color="auto"/>
                <w:right w:val="none" w:sz="0" w:space="0" w:color="auto"/>
              </w:divBdr>
            </w:div>
            <w:div w:id="1637030384">
              <w:marLeft w:val="0"/>
              <w:marRight w:val="0"/>
              <w:marTop w:val="0"/>
              <w:marBottom w:val="0"/>
              <w:divBdr>
                <w:top w:val="none" w:sz="0" w:space="0" w:color="auto"/>
                <w:left w:val="none" w:sz="0" w:space="0" w:color="auto"/>
                <w:bottom w:val="none" w:sz="0" w:space="0" w:color="auto"/>
                <w:right w:val="none" w:sz="0" w:space="0" w:color="auto"/>
              </w:divBdr>
            </w:div>
            <w:div w:id="33974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03588">
      <w:bodyDiv w:val="1"/>
      <w:marLeft w:val="0"/>
      <w:marRight w:val="0"/>
      <w:marTop w:val="0"/>
      <w:marBottom w:val="0"/>
      <w:divBdr>
        <w:top w:val="none" w:sz="0" w:space="0" w:color="auto"/>
        <w:left w:val="none" w:sz="0" w:space="0" w:color="auto"/>
        <w:bottom w:val="none" w:sz="0" w:space="0" w:color="auto"/>
        <w:right w:val="none" w:sz="0" w:space="0" w:color="auto"/>
      </w:divBdr>
      <w:divsChild>
        <w:div w:id="79760883">
          <w:marLeft w:val="0"/>
          <w:marRight w:val="0"/>
          <w:marTop w:val="0"/>
          <w:marBottom w:val="0"/>
          <w:divBdr>
            <w:top w:val="none" w:sz="0" w:space="0" w:color="auto"/>
            <w:left w:val="none" w:sz="0" w:space="0" w:color="auto"/>
            <w:bottom w:val="none" w:sz="0" w:space="0" w:color="auto"/>
            <w:right w:val="none" w:sz="0" w:space="0" w:color="auto"/>
          </w:divBdr>
          <w:divsChild>
            <w:div w:id="1330674600">
              <w:marLeft w:val="0"/>
              <w:marRight w:val="0"/>
              <w:marTop w:val="0"/>
              <w:marBottom w:val="0"/>
              <w:divBdr>
                <w:top w:val="none" w:sz="0" w:space="0" w:color="auto"/>
                <w:left w:val="none" w:sz="0" w:space="0" w:color="auto"/>
                <w:bottom w:val="none" w:sz="0" w:space="0" w:color="auto"/>
                <w:right w:val="none" w:sz="0" w:space="0" w:color="auto"/>
              </w:divBdr>
            </w:div>
            <w:div w:id="387074402">
              <w:marLeft w:val="0"/>
              <w:marRight w:val="0"/>
              <w:marTop w:val="0"/>
              <w:marBottom w:val="0"/>
              <w:divBdr>
                <w:top w:val="none" w:sz="0" w:space="0" w:color="auto"/>
                <w:left w:val="none" w:sz="0" w:space="0" w:color="auto"/>
                <w:bottom w:val="none" w:sz="0" w:space="0" w:color="auto"/>
                <w:right w:val="none" w:sz="0" w:space="0" w:color="auto"/>
              </w:divBdr>
            </w:div>
            <w:div w:id="1151092698">
              <w:marLeft w:val="0"/>
              <w:marRight w:val="0"/>
              <w:marTop w:val="0"/>
              <w:marBottom w:val="0"/>
              <w:divBdr>
                <w:top w:val="none" w:sz="0" w:space="0" w:color="auto"/>
                <w:left w:val="none" w:sz="0" w:space="0" w:color="auto"/>
                <w:bottom w:val="none" w:sz="0" w:space="0" w:color="auto"/>
                <w:right w:val="none" w:sz="0" w:space="0" w:color="auto"/>
              </w:divBdr>
            </w:div>
            <w:div w:id="154880686">
              <w:marLeft w:val="0"/>
              <w:marRight w:val="0"/>
              <w:marTop w:val="0"/>
              <w:marBottom w:val="0"/>
              <w:divBdr>
                <w:top w:val="none" w:sz="0" w:space="0" w:color="auto"/>
                <w:left w:val="none" w:sz="0" w:space="0" w:color="auto"/>
                <w:bottom w:val="none" w:sz="0" w:space="0" w:color="auto"/>
                <w:right w:val="none" w:sz="0" w:space="0" w:color="auto"/>
              </w:divBdr>
            </w:div>
            <w:div w:id="347874088">
              <w:marLeft w:val="0"/>
              <w:marRight w:val="0"/>
              <w:marTop w:val="0"/>
              <w:marBottom w:val="0"/>
              <w:divBdr>
                <w:top w:val="none" w:sz="0" w:space="0" w:color="auto"/>
                <w:left w:val="none" w:sz="0" w:space="0" w:color="auto"/>
                <w:bottom w:val="none" w:sz="0" w:space="0" w:color="auto"/>
                <w:right w:val="none" w:sz="0" w:space="0" w:color="auto"/>
              </w:divBdr>
            </w:div>
            <w:div w:id="1128009078">
              <w:marLeft w:val="0"/>
              <w:marRight w:val="0"/>
              <w:marTop w:val="0"/>
              <w:marBottom w:val="0"/>
              <w:divBdr>
                <w:top w:val="none" w:sz="0" w:space="0" w:color="auto"/>
                <w:left w:val="none" w:sz="0" w:space="0" w:color="auto"/>
                <w:bottom w:val="none" w:sz="0" w:space="0" w:color="auto"/>
                <w:right w:val="none" w:sz="0" w:space="0" w:color="auto"/>
              </w:divBdr>
            </w:div>
            <w:div w:id="1637493001">
              <w:marLeft w:val="0"/>
              <w:marRight w:val="0"/>
              <w:marTop w:val="0"/>
              <w:marBottom w:val="0"/>
              <w:divBdr>
                <w:top w:val="none" w:sz="0" w:space="0" w:color="auto"/>
                <w:left w:val="none" w:sz="0" w:space="0" w:color="auto"/>
                <w:bottom w:val="none" w:sz="0" w:space="0" w:color="auto"/>
                <w:right w:val="none" w:sz="0" w:space="0" w:color="auto"/>
              </w:divBdr>
            </w:div>
            <w:div w:id="1341345935">
              <w:marLeft w:val="0"/>
              <w:marRight w:val="0"/>
              <w:marTop w:val="0"/>
              <w:marBottom w:val="0"/>
              <w:divBdr>
                <w:top w:val="none" w:sz="0" w:space="0" w:color="auto"/>
                <w:left w:val="none" w:sz="0" w:space="0" w:color="auto"/>
                <w:bottom w:val="none" w:sz="0" w:space="0" w:color="auto"/>
                <w:right w:val="none" w:sz="0" w:space="0" w:color="auto"/>
              </w:divBdr>
            </w:div>
            <w:div w:id="297491216">
              <w:marLeft w:val="0"/>
              <w:marRight w:val="0"/>
              <w:marTop w:val="0"/>
              <w:marBottom w:val="0"/>
              <w:divBdr>
                <w:top w:val="none" w:sz="0" w:space="0" w:color="auto"/>
                <w:left w:val="none" w:sz="0" w:space="0" w:color="auto"/>
                <w:bottom w:val="none" w:sz="0" w:space="0" w:color="auto"/>
                <w:right w:val="none" w:sz="0" w:space="0" w:color="auto"/>
              </w:divBdr>
            </w:div>
            <w:div w:id="572932119">
              <w:marLeft w:val="0"/>
              <w:marRight w:val="0"/>
              <w:marTop w:val="0"/>
              <w:marBottom w:val="0"/>
              <w:divBdr>
                <w:top w:val="none" w:sz="0" w:space="0" w:color="auto"/>
                <w:left w:val="none" w:sz="0" w:space="0" w:color="auto"/>
                <w:bottom w:val="none" w:sz="0" w:space="0" w:color="auto"/>
                <w:right w:val="none" w:sz="0" w:space="0" w:color="auto"/>
              </w:divBdr>
            </w:div>
            <w:div w:id="143918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93839">
      <w:bodyDiv w:val="1"/>
      <w:marLeft w:val="0"/>
      <w:marRight w:val="0"/>
      <w:marTop w:val="0"/>
      <w:marBottom w:val="0"/>
      <w:divBdr>
        <w:top w:val="none" w:sz="0" w:space="0" w:color="auto"/>
        <w:left w:val="none" w:sz="0" w:space="0" w:color="auto"/>
        <w:bottom w:val="none" w:sz="0" w:space="0" w:color="auto"/>
        <w:right w:val="none" w:sz="0" w:space="0" w:color="auto"/>
      </w:divBdr>
      <w:divsChild>
        <w:div w:id="1381632596">
          <w:marLeft w:val="0"/>
          <w:marRight w:val="0"/>
          <w:marTop w:val="0"/>
          <w:marBottom w:val="0"/>
          <w:divBdr>
            <w:top w:val="none" w:sz="0" w:space="0" w:color="auto"/>
            <w:left w:val="none" w:sz="0" w:space="0" w:color="auto"/>
            <w:bottom w:val="none" w:sz="0" w:space="0" w:color="auto"/>
            <w:right w:val="none" w:sz="0" w:space="0" w:color="auto"/>
          </w:divBdr>
          <w:divsChild>
            <w:div w:id="27879286">
              <w:marLeft w:val="0"/>
              <w:marRight w:val="0"/>
              <w:marTop w:val="0"/>
              <w:marBottom w:val="0"/>
              <w:divBdr>
                <w:top w:val="none" w:sz="0" w:space="0" w:color="auto"/>
                <w:left w:val="none" w:sz="0" w:space="0" w:color="auto"/>
                <w:bottom w:val="none" w:sz="0" w:space="0" w:color="auto"/>
                <w:right w:val="none" w:sz="0" w:space="0" w:color="auto"/>
              </w:divBdr>
            </w:div>
            <w:div w:id="1147934685">
              <w:marLeft w:val="0"/>
              <w:marRight w:val="0"/>
              <w:marTop w:val="0"/>
              <w:marBottom w:val="0"/>
              <w:divBdr>
                <w:top w:val="none" w:sz="0" w:space="0" w:color="auto"/>
                <w:left w:val="none" w:sz="0" w:space="0" w:color="auto"/>
                <w:bottom w:val="none" w:sz="0" w:space="0" w:color="auto"/>
                <w:right w:val="none" w:sz="0" w:space="0" w:color="auto"/>
              </w:divBdr>
            </w:div>
            <w:div w:id="27225563">
              <w:marLeft w:val="0"/>
              <w:marRight w:val="0"/>
              <w:marTop w:val="0"/>
              <w:marBottom w:val="0"/>
              <w:divBdr>
                <w:top w:val="none" w:sz="0" w:space="0" w:color="auto"/>
                <w:left w:val="none" w:sz="0" w:space="0" w:color="auto"/>
                <w:bottom w:val="none" w:sz="0" w:space="0" w:color="auto"/>
                <w:right w:val="none" w:sz="0" w:space="0" w:color="auto"/>
              </w:divBdr>
            </w:div>
            <w:div w:id="222714336">
              <w:marLeft w:val="0"/>
              <w:marRight w:val="0"/>
              <w:marTop w:val="0"/>
              <w:marBottom w:val="0"/>
              <w:divBdr>
                <w:top w:val="none" w:sz="0" w:space="0" w:color="auto"/>
                <w:left w:val="none" w:sz="0" w:space="0" w:color="auto"/>
                <w:bottom w:val="none" w:sz="0" w:space="0" w:color="auto"/>
                <w:right w:val="none" w:sz="0" w:space="0" w:color="auto"/>
              </w:divBdr>
            </w:div>
            <w:div w:id="347223352">
              <w:marLeft w:val="0"/>
              <w:marRight w:val="0"/>
              <w:marTop w:val="0"/>
              <w:marBottom w:val="0"/>
              <w:divBdr>
                <w:top w:val="none" w:sz="0" w:space="0" w:color="auto"/>
                <w:left w:val="none" w:sz="0" w:space="0" w:color="auto"/>
                <w:bottom w:val="none" w:sz="0" w:space="0" w:color="auto"/>
                <w:right w:val="none" w:sz="0" w:space="0" w:color="auto"/>
              </w:divBdr>
            </w:div>
            <w:div w:id="781535784">
              <w:marLeft w:val="0"/>
              <w:marRight w:val="0"/>
              <w:marTop w:val="0"/>
              <w:marBottom w:val="0"/>
              <w:divBdr>
                <w:top w:val="none" w:sz="0" w:space="0" w:color="auto"/>
                <w:left w:val="none" w:sz="0" w:space="0" w:color="auto"/>
                <w:bottom w:val="none" w:sz="0" w:space="0" w:color="auto"/>
                <w:right w:val="none" w:sz="0" w:space="0" w:color="auto"/>
              </w:divBdr>
            </w:div>
            <w:div w:id="159394298">
              <w:marLeft w:val="0"/>
              <w:marRight w:val="0"/>
              <w:marTop w:val="0"/>
              <w:marBottom w:val="0"/>
              <w:divBdr>
                <w:top w:val="none" w:sz="0" w:space="0" w:color="auto"/>
                <w:left w:val="none" w:sz="0" w:space="0" w:color="auto"/>
                <w:bottom w:val="none" w:sz="0" w:space="0" w:color="auto"/>
                <w:right w:val="none" w:sz="0" w:space="0" w:color="auto"/>
              </w:divBdr>
            </w:div>
            <w:div w:id="2872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6425">
      <w:bodyDiv w:val="1"/>
      <w:marLeft w:val="0"/>
      <w:marRight w:val="0"/>
      <w:marTop w:val="0"/>
      <w:marBottom w:val="0"/>
      <w:divBdr>
        <w:top w:val="none" w:sz="0" w:space="0" w:color="auto"/>
        <w:left w:val="none" w:sz="0" w:space="0" w:color="auto"/>
        <w:bottom w:val="none" w:sz="0" w:space="0" w:color="auto"/>
        <w:right w:val="none" w:sz="0" w:space="0" w:color="auto"/>
      </w:divBdr>
      <w:divsChild>
        <w:div w:id="855121029">
          <w:marLeft w:val="0"/>
          <w:marRight w:val="0"/>
          <w:marTop w:val="0"/>
          <w:marBottom w:val="0"/>
          <w:divBdr>
            <w:top w:val="none" w:sz="0" w:space="0" w:color="auto"/>
            <w:left w:val="none" w:sz="0" w:space="0" w:color="auto"/>
            <w:bottom w:val="none" w:sz="0" w:space="0" w:color="auto"/>
            <w:right w:val="none" w:sz="0" w:space="0" w:color="auto"/>
          </w:divBdr>
          <w:divsChild>
            <w:div w:id="204292414">
              <w:marLeft w:val="0"/>
              <w:marRight w:val="0"/>
              <w:marTop w:val="0"/>
              <w:marBottom w:val="0"/>
              <w:divBdr>
                <w:top w:val="none" w:sz="0" w:space="0" w:color="auto"/>
                <w:left w:val="none" w:sz="0" w:space="0" w:color="auto"/>
                <w:bottom w:val="none" w:sz="0" w:space="0" w:color="auto"/>
                <w:right w:val="none" w:sz="0" w:space="0" w:color="auto"/>
              </w:divBdr>
            </w:div>
            <w:div w:id="1877037161">
              <w:marLeft w:val="0"/>
              <w:marRight w:val="0"/>
              <w:marTop w:val="0"/>
              <w:marBottom w:val="0"/>
              <w:divBdr>
                <w:top w:val="none" w:sz="0" w:space="0" w:color="auto"/>
                <w:left w:val="none" w:sz="0" w:space="0" w:color="auto"/>
                <w:bottom w:val="none" w:sz="0" w:space="0" w:color="auto"/>
                <w:right w:val="none" w:sz="0" w:space="0" w:color="auto"/>
              </w:divBdr>
            </w:div>
            <w:div w:id="1930040899">
              <w:marLeft w:val="0"/>
              <w:marRight w:val="0"/>
              <w:marTop w:val="0"/>
              <w:marBottom w:val="0"/>
              <w:divBdr>
                <w:top w:val="none" w:sz="0" w:space="0" w:color="auto"/>
                <w:left w:val="none" w:sz="0" w:space="0" w:color="auto"/>
                <w:bottom w:val="none" w:sz="0" w:space="0" w:color="auto"/>
                <w:right w:val="none" w:sz="0" w:space="0" w:color="auto"/>
              </w:divBdr>
            </w:div>
            <w:div w:id="290984214">
              <w:marLeft w:val="0"/>
              <w:marRight w:val="0"/>
              <w:marTop w:val="0"/>
              <w:marBottom w:val="0"/>
              <w:divBdr>
                <w:top w:val="none" w:sz="0" w:space="0" w:color="auto"/>
                <w:left w:val="none" w:sz="0" w:space="0" w:color="auto"/>
                <w:bottom w:val="none" w:sz="0" w:space="0" w:color="auto"/>
                <w:right w:val="none" w:sz="0" w:space="0" w:color="auto"/>
              </w:divBdr>
            </w:div>
            <w:div w:id="68232349">
              <w:marLeft w:val="0"/>
              <w:marRight w:val="0"/>
              <w:marTop w:val="0"/>
              <w:marBottom w:val="0"/>
              <w:divBdr>
                <w:top w:val="none" w:sz="0" w:space="0" w:color="auto"/>
                <w:left w:val="none" w:sz="0" w:space="0" w:color="auto"/>
                <w:bottom w:val="none" w:sz="0" w:space="0" w:color="auto"/>
                <w:right w:val="none" w:sz="0" w:space="0" w:color="auto"/>
              </w:divBdr>
            </w:div>
            <w:div w:id="1075589744">
              <w:marLeft w:val="0"/>
              <w:marRight w:val="0"/>
              <w:marTop w:val="0"/>
              <w:marBottom w:val="0"/>
              <w:divBdr>
                <w:top w:val="none" w:sz="0" w:space="0" w:color="auto"/>
                <w:left w:val="none" w:sz="0" w:space="0" w:color="auto"/>
                <w:bottom w:val="none" w:sz="0" w:space="0" w:color="auto"/>
                <w:right w:val="none" w:sz="0" w:space="0" w:color="auto"/>
              </w:divBdr>
            </w:div>
            <w:div w:id="207842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2381">
      <w:bodyDiv w:val="1"/>
      <w:marLeft w:val="0"/>
      <w:marRight w:val="0"/>
      <w:marTop w:val="0"/>
      <w:marBottom w:val="0"/>
      <w:divBdr>
        <w:top w:val="none" w:sz="0" w:space="0" w:color="auto"/>
        <w:left w:val="none" w:sz="0" w:space="0" w:color="auto"/>
        <w:bottom w:val="none" w:sz="0" w:space="0" w:color="auto"/>
        <w:right w:val="none" w:sz="0" w:space="0" w:color="auto"/>
      </w:divBdr>
      <w:divsChild>
        <w:div w:id="913399135">
          <w:marLeft w:val="0"/>
          <w:marRight w:val="0"/>
          <w:marTop w:val="0"/>
          <w:marBottom w:val="0"/>
          <w:divBdr>
            <w:top w:val="none" w:sz="0" w:space="0" w:color="auto"/>
            <w:left w:val="none" w:sz="0" w:space="0" w:color="auto"/>
            <w:bottom w:val="none" w:sz="0" w:space="0" w:color="auto"/>
            <w:right w:val="none" w:sz="0" w:space="0" w:color="auto"/>
          </w:divBdr>
          <w:divsChild>
            <w:div w:id="147259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72537">
      <w:bodyDiv w:val="1"/>
      <w:marLeft w:val="0"/>
      <w:marRight w:val="0"/>
      <w:marTop w:val="0"/>
      <w:marBottom w:val="0"/>
      <w:divBdr>
        <w:top w:val="none" w:sz="0" w:space="0" w:color="auto"/>
        <w:left w:val="none" w:sz="0" w:space="0" w:color="auto"/>
        <w:bottom w:val="none" w:sz="0" w:space="0" w:color="auto"/>
        <w:right w:val="none" w:sz="0" w:space="0" w:color="auto"/>
      </w:divBdr>
      <w:divsChild>
        <w:div w:id="1946381638">
          <w:marLeft w:val="0"/>
          <w:marRight w:val="0"/>
          <w:marTop w:val="0"/>
          <w:marBottom w:val="0"/>
          <w:divBdr>
            <w:top w:val="none" w:sz="0" w:space="0" w:color="auto"/>
            <w:left w:val="none" w:sz="0" w:space="0" w:color="auto"/>
            <w:bottom w:val="none" w:sz="0" w:space="0" w:color="auto"/>
            <w:right w:val="none" w:sz="0" w:space="0" w:color="auto"/>
          </w:divBdr>
          <w:divsChild>
            <w:div w:id="664286219">
              <w:marLeft w:val="0"/>
              <w:marRight w:val="0"/>
              <w:marTop w:val="0"/>
              <w:marBottom w:val="0"/>
              <w:divBdr>
                <w:top w:val="none" w:sz="0" w:space="0" w:color="auto"/>
                <w:left w:val="none" w:sz="0" w:space="0" w:color="auto"/>
                <w:bottom w:val="none" w:sz="0" w:space="0" w:color="auto"/>
                <w:right w:val="none" w:sz="0" w:space="0" w:color="auto"/>
              </w:divBdr>
            </w:div>
            <w:div w:id="697002464">
              <w:marLeft w:val="0"/>
              <w:marRight w:val="0"/>
              <w:marTop w:val="0"/>
              <w:marBottom w:val="0"/>
              <w:divBdr>
                <w:top w:val="none" w:sz="0" w:space="0" w:color="auto"/>
                <w:left w:val="none" w:sz="0" w:space="0" w:color="auto"/>
                <w:bottom w:val="none" w:sz="0" w:space="0" w:color="auto"/>
                <w:right w:val="none" w:sz="0" w:space="0" w:color="auto"/>
              </w:divBdr>
            </w:div>
            <w:div w:id="1708867463">
              <w:marLeft w:val="0"/>
              <w:marRight w:val="0"/>
              <w:marTop w:val="0"/>
              <w:marBottom w:val="0"/>
              <w:divBdr>
                <w:top w:val="none" w:sz="0" w:space="0" w:color="auto"/>
                <w:left w:val="none" w:sz="0" w:space="0" w:color="auto"/>
                <w:bottom w:val="none" w:sz="0" w:space="0" w:color="auto"/>
                <w:right w:val="none" w:sz="0" w:space="0" w:color="auto"/>
              </w:divBdr>
            </w:div>
            <w:div w:id="1203249084">
              <w:marLeft w:val="0"/>
              <w:marRight w:val="0"/>
              <w:marTop w:val="0"/>
              <w:marBottom w:val="0"/>
              <w:divBdr>
                <w:top w:val="none" w:sz="0" w:space="0" w:color="auto"/>
                <w:left w:val="none" w:sz="0" w:space="0" w:color="auto"/>
                <w:bottom w:val="none" w:sz="0" w:space="0" w:color="auto"/>
                <w:right w:val="none" w:sz="0" w:space="0" w:color="auto"/>
              </w:divBdr>
            </w:div>
            <w:div w:id="5636807">
              <w:marLeft w:val="0"/>
              <w:marRight w:val="0"/>
              <w:marTop w:val="0"/>
              <w:marBottom w:val="0"/>
              <w:divBdr>
                <w:top w:val="none" w:sz="0" w:space="0" w:color="auto"/>
                <w:left w:val="none" w:sz="0" w:space="0" w:color="auto"/>
                <w:bottom w:val="none" w:sz="0" w:space="0" w:color="auto"/>
                <w:right w:val="none" w:sz="0" w:space="0" w:color="auto"/>
              </w:divBdr>
            </w:div>
            <w:div w:id="587424136">
              <w:marLeft w:val="0"/>
              <w:marRight w:val="0"/>
              <w:marTop w:val="0"/>
              <w:marBottom w:val="0"/>
              <w:divBdr>
                <w:top w:val="none" w:sz="0" w:space="0" w:color="auto"/>
                <w:left w:val="none" w:sz="0" w:space="0" w:color="auto"/>
                <w:bottom w:val="none" w:sz="0" w:space="0" w:color="auto"/>
                <w:right w:val="none" w:sz="0" w:space="0" w:color="auto"/>
              </w:divBdr>
            </w:div>
            <w:div w:id="97714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59798">
      <w:bodyDiv w:val="1"/>
      <w:marLeft w:val="0"/>
      <w:marRight w:val="0"/>
      <w:marTop w:val="0"/>
      <w:marBottom w:val="0"/>
      <w:divBdr>
        <w:top w:val="none" w:sz="0" w:space="0" w:color="auto"/>
        <w:left w:val="none" w:sz="0" w:space="0" w:color="auto"/>
        <w:bottom w:val="none" w:sz="0" w:space="0" w:color="auto"/>
        <w:right w:val="none" w:sz="0" w:space="0" w:color="auto"/>
      </w:divBdr>
      <w:divsChild>
        <w:div w:id="2045521224">
          <w:marLeft w:val="0"/>
          <w:marRight w:val="0"/>
          <w:marTop w:val="0"/>
          <w:marBottom w:val="0"/>
          <w:divBdr>
            <w:top w:val="none" w:sz="0" w:space="0" w:color="auto"/>
            <w:left w:val="none" w:sz="0" w:space="0" w:color="auto"/>
            <w:bottom w:val="none" w:sz="0" w:space="0" w:color="auto"/>
            <w:right w:val="none" w:sz="0" w:space="0" w:color="auto"/>
          </w:divBdr>
          <w:divsChild>
            <w:div w:id="988703627">
              <w:marLeft w:val="0"/>
              <w:marRight w:val="0"/>
              <w:marTop w:val="0"/>
              <w:marBottom w:val="0"/>
              <w:divBdr>
                <w:top w:val="none" w:sz="0" w:space="0" w:color="auto"/>
                <w:left w:val="none" w:sz="0" w:space="0" w:color="auto"/>
                <w:bottom w:val="none" w:sz="0" w:space="0" w:color="auto"/>
                <w:right w:val="none" w:sz="0" w:space="0" w:color="auto"/>
              </w:divBdr>
            </w:div>
            <w:div w:id="1538271454">
              <w:marLeft w:val="0"/>
              <w:marRight w:val="0"/>
              <w:marTop w:val="0"/>
              <w:marBottom w:val="0"/>
              <w:divBdr>
                <w:top w:val="none" w:sz="0" w:space="0" w:color="auto"/>
                <w:left w:val="none" w:sz="0" w:space="0" w:color="auto"/>
                <w:bottom w:val="none" w:sz="0" w:space="0" w:color="auto"/>
                <w:right w:val="none" w:sz="0" w:space="0" w:color="auto"/>
              </w:divBdr>
            </w:div>
            <w:div w:id="1804692528">
              <w:marLeft w:val="0"/>
              <w:marRight w:val="0"/>
              <w:marTop w:val="0"/>
              <w:marBottom w:val="0"/>
              <w:divBdr>
                <w:top w:val="none" w:sz="0" w:space="0" w:color="auto"/>
                <w:left w:val="none" w:sz="0" w:space="0" w:color="auto"/>
                <w:bottom w:val="none" w:sz="0" w:space="0" w:color="auto"/>
                <w:right w:val="none" w:sz="0" w:space="0" w:color="auto"/>
              </w:divBdr>
            </w:div>
            <w:div w:id="147094508">
              <w:marLeft w:val="0"/>
              <w:marRight w:val="0"/>
              <w:marTop w:val="0"/>
              <w:marBottom w:val="0"/>
              <w:divBdr>
                <w:top w:val="none" w:sz="0" w:space="0" w:color="auto"/>
                <w:left w:val="none" w:sz="0" w:space="0" w:color="auto"/>
                <w:bottom w:val="none" w:sz="0" w:space="0" w:color="auto"/>
                <w:right w:val="none" w:sz="0" w:space="0" w:color="auto"/>
              </w:divBdr>
            </w:div>
            <w:div w:id="772164858">
              <w:marLeft w:val="0"/>
              <w:marRight w:val="0"/>
              <w:marTop w:val="0"/>
              <w:marBottom w:val="0"/>
              <w:divBdr>
                <w:top w:val="none" w:sz="0" w:space="0" w:color="auto"/>
                <w:left w:val="none" w:sz="0" w:space="0" w:color="auto"/>
                <w:bottom w:val="none" w:sz="0" w:space="0" w:color="auto"/>
                <w:right w:val="none" w:sz="0" w:space="0" w:color="auto"/>
              </w:divBdr>
            </w:div>
            <w:div w:id="1152411491">
              <w:marLeft w:val="0"/>
              <w:marRight w:val="0"/>
              <w:marTop w:val="0"/>
              <w:marBottom w:val="0"/>
              <w:divBdr>
                <w:top w:val="none" w:sz="0" w:space="0" w:color="auto"/>
                <w:left w:val="none" w:sz="0" w:space="0" w:color="auto"/>
                <w:bottom w:val="none" w:sz="0" w:space="0" w:color="auto"/>
                <w:right w:val="none" w:sz="0" w:space="0" w:color="auto"/>
              </w:divBdr>
            </w:div>
            <w:div w:id="1969554384">
              <w:marLeft w:val="0"/>
              <w:marRight w:val="0"/>
              <w:marTop w:val="0"/>
              <w:marBottom w:val="0"/>
              <w:divBdr>
                <w:top w:val="none" w:sz="0" w:space="0" w:color="auto"/>
                <w:left w:val="none" w:sz="0" w:space="0" w:color="auto"/>
                <w:bottom w:val="none" w:sz="0" w:space="0" w:color="auto"/>
                <w:right w:val="none" w:sz="0" w:space="0" w:color="auto"/>
              </w:divBdr>
            </w:div>
            <w:div w:id="1305892519">
              <w:marLeft w:val="0"/>
              <w:marRight w:val="0"/>
              <w:marTop w:val="0"/>
              <w:marBottom w:val="0"/>
              <w:divBdr>
                <w:top w:val="none" w:sz="0" w:space="0" w:color="auto"/>
                <w:left w:val="none" w:sz="0" w:space="0" w:color="auto"/>
                <w:bottom w:val="none" w:sz="0" w:space="0" w:color="auto"/>
                <w:right w:val="none" w:sz="0" w:space="0" w:color="auto"/>
              </w:divBdr>
            </w:div>
            <w:div w:id="1740789485">
              <w:marLeft w:val="0"/>
              <w:marRight w:val="0"/>
              <w:marTop w:val="0"/>
              <w:marBottom w:val="0"/>
              <w:divBdr>
                <w:top w:val="none" w:sz="0" w:space="0" w:color="auto"/>
                <w:left w:val="none" w:sz="0" w:space="0" w:color="auto"/>
                <w:bottom w:val="none" w:sz="0" w:space="0" w:color="auto"/>
                <w:right w:val="none" w:sz="0" w:space="0" w:color="auto"/>
              </w:divBdr>
            </w:div>
            <w:div w:id="1535120021">
              <w:marLeft w:val="0"/>
              <w:marRight w:val="0"/>
              <w:marTop w:val="0"/>
              <w:marBottom w:val="0"/>
              <w:divBdr>
                <w:top w:val="none" w:sz="0" w:space="0" w:color="auto"/>
                <w:left w:val="none" w:sz="0" w:space="0" w:color="auto"/>
                <w:bottom w:val="none" w:sz="0" w:space="0" w:color="auto"/>
                <w:right w:val="none" w:sz="0" w:space="0" w:color="auto"/>
              </w:divBdr>
            </w:div>
            <w:div w:id="1628925512">
              <w:marLeft w:val="0"/>
              <w:marRight w:val="0"/>
              <w:marTop w:val="0"/>
              <w:marBottom w:val="0"/>
              <w:divBdr>
                <w:top w:val="none" w:sz="0" w:space="0" w:color="auto"/>
                <w:left w:val="none" w:sz="0" w:space="0" w:color="auto"/>
                <w:bottom w:val="none" w:sz="0" w:space="0" w:color="auto"/>
                <w:right w:val="none" w:sz="0" w:space="0" w:color="auto"/>
              </w:divBdr>
            </w:div>
            <w:div w:id="1505633050">
              <w:marLeft w:val="0"/>
              <w:marRight w:val="0"/>
              <w:marTop w:val="0"/>
              <w:marBottom w:val="0"/>
              <w:divBdr>
                <w:top w:val="none" w:sz="0" w:space="0" w:color="auto"/>
                <w:left w:val="none" w:sz="0" w:space="0" w:color="auto"/>
                <w:bottom w:val="none" w:sz="0" w:space="0" w:color="auto"/>
                <w:right w:val="none" w:sz="0" w:space="0" w:color="auto"/>
              </w:divBdr>
            </w:div>
            <w:div w:id="770659214">
              <w:marLeft w:val="0"/>
              <w:marRight w:val="0"/>
              <w:marTop w:val="0"/>
              <w:marBottom w:val="0"/>
              <w:divBdr>
                <w:top w:val="none" w:sz="0" w:space="0" w:color="auto"/>
                <w:left w:val="none" w:sz="0" w:space="0" w:color="auto"/>
                <w:bottom w:val="none" w:sz="0" w:space="0" w:color="auto"/>
                <w:right w:val="none" w:sz="0" w:space="0" w:color="auto"/>
              </w:divBdr>
            </w:div>
            <w:div w:id="4194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36704">
      <w:bodyDiv w:val="1"/>
      <w:marLeft w:val="0"/>
      <w:marRight w:val="0"/>
      <w:marTop w:val="0"/>
      <w:marBottom w:val="0"/>
      <w:divBdr>
        <w:top w:val="none" w:sz="0" w:space="0" w:color="auto"/>
        <w:left w:val="none" w:sz="0" w:space="0" w:color="auto"/>
        <w:bottom w:val="none" w:sz="0" w:space="0" w:color="auto"/>
        <w:right w:val="none" w:sz="0" w:space="0" w:color="auto"/>
      </w:divBdr>
      <w:divsChild>
        <w:div w:id="1152871033">
          <w:marLeft w:val="0"/>
          <w:marRight w:val="0"/>
          <w:marTop w:val="0"/>
          <w:marBottom w:val="0"/>
          <w:divBdr>
            <w:top w:val="none" w:sz="0" w:space="0" w:color="auto"/>
            <w:left w:val="none" w:sz="0" w:space="0" w:color="auto"/>
            <w:bottom w:val="none" w:sz="0" w:space="0" w:color="auto"/>
            <w:right w:val="none" w:sz="0" w:space="0" w:color="auto"/>
          </w:divBdr>
          <w:divsChild>
            <w:div w:id="1380058038">
              <w:marLeft w:val="0"/>
              <w:marRight w:val="0"/>
              <w:marTop w:val="0"/>
              <w:marBottom w:val="0"/>
              <w:divBdr>
                <w:top w:val="none" w:sz="0" w:space="0" w:color="auto"/>
                <w:left w:val="none" w:sz="0" w:space="0" w:color="auto"/>
                <w:bottom w:val="none" w:sz="0" w:space="0" w:color="auto"/>
                <w:right w:val="none" w:sz="0" w:space="0" w:color="auto"/>
              </w:divBdr>
            </w:div>
            <w:div w:id="1557206527">
              <w:marLeft w:val="0"/>
              <w:marRight w:val="0"/>
              <w:marTop w:val="0"/>
              <w:marBottom w:val="0"/>
              <w:divBdr>
                <w:top w:val="none" w:sz="0" w:space="0" w:color="auto"/>
                <w:left w:val="none" w:sz="0" w:space="0" w:color="auto"/>
                <w:bottom w:val="none" w:sz="0" w:space="0" w:color="auto"/>
                <w:right w:val="none" w:sz="0" w:space="0" w:color="auto"/>
              </w:divBdr>
            </w:div>
            <w:div w:id="1786848526">
              <w:marLeft w:val="0"/>
              <w:marRight w:val="0"/>
              <w:marTop w:val="0"/>
              <w:marBottom w:val="0"/>
              <w:divBdr>
                <w:top w:val="none" w:sz="0" w:space="0" w:color="auto"/>
                <w:left w:val="none" w:sz="0" w:space="0" w:color="auto"/>
                <w:bottom w:val="none" w:sz="0" w:space="0" w:color="auto"/>
                <w:right w:val="none" w:sz="0" w:space="0" w:color="auto"/>
              </w:divBdr>
            </w:div>
            <w:div w:id="315572369">
              <w:marLeft w:val="0"/>
              <w:marRight w:val="0"/>
              <w:marTop w:val="0"/>
              <w:marBottom w:val="0"/>
              <w:divBdr>
                <w:top w:val="none" w:sz="0" w:space="0" w:color="auto"/>
                <w:left w:val="none" w:sz="0" w:space="0" w:color="auto"/>
                <w:bottom w:val="none" w:sz="0" w:space="0" w:color="auto"/>
                <w:right w:val="none" w:sz="0" w:space="0" w:color="auto"/>
              </w:divBdr>
            </w:div>
            <w:div w:id="350882176">
              <w:marLeft w:val="0"/>
              <w:marRight w:val="0"/>
              <w:marTop w:val="0"/>
              <w:marBottom w:val="0"/>
              <w:divBdr>
                <w:top w:val="none" w:sz="0" w:space="0" w:color="auto"/>
                <w:left w:val="none" w:sz="0" w:space="0" w:color="auto"/>
                <w:bottom w:val="none" w:sz="0" w:space="0" w:color="auto"/>
                <w:right w:val="none" w:sz="0" w:space="0" w:color="auto"/>
              </w:divBdr>
            </w:div>
            <w:div w:id="1893030303">
              <w:marLeft w:val="0"/>
              <w:marRight w:val="0"/>
              <w:marTop w:val="0"/>
              <w:marBottom w:val="0"/>
              <w:divBdr>
                <w:top w:val="none" w:sz="0" w:space="0" w:color="auto"/>
                <w:left w:val="none" w:sz="0" w:space="0" w:color="auto"/>
                <w:bottom w:val="none" w:sz="0" w:space="0" w:color="auto"/>
                <w:right w:val="none" w:sz="0" w:space="0" w:color="auto"/>
              </w:divBdr>
            </w:div>
            <w:div w:id="107455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4875">
      <w:bodyDiv w:val="1"/>
      <w:marLeft w:val="0"/>
      <w:marRight w:val="0"/>
      <w:marTop w:val="0"/>
      <w:marBottom w:val="0"/>
      <w:divBdr>
        <w:top w:val="none" w:sz="0" w:space="0" w:color="auto"/>
        <w:left w:val="none" w:sz="0" w:space="0" w:color="auto"/>
        <w:bottom w:val="none" w:sz="0" w:space="0" w:color="auto"/>
        <w:right w:val="none" w:sz="0" w:space="0" w:color="auto"/>
      </w:divBdr>
      <w:divsChild>
        <w:div w:id="151680210">
          <w:marLeft w:val="0"/>
          <w:marRight w:val="0"/>
          <w:marTop w:val="0"/>
          <w:marBottom w:val="0"/>
          <w:divBdr>
            <w:top w:val="none" w:sz="0" w:space="0" w:color="auto"/>
            <w:left w:val="none" w:sz="0" w:space="0" w:color="auto"/>
            <w:bottom w:val="none" w:sz="0" w:space="0" w:color="auto"/>
            <w:right w:val="none" w:sz="0" w:space="0" w:color="auto"/>
          </w:divBdr>
          <w:divsChild>
            <w:div w:id="136344298">
              <w:marLeft w:val="0"/>
              <w:marRight w:val="0"/>
              <w:marTop w:val="0"/>
              <w:marBottom w:val="0"/>
              <w:divBdr>
                <w:top w:val="none" w:sz="0" w:space="0" w:color="auto"/>
                <w:left w:val="none" w:sz="0" w:space="0" w:color="auto"/>
                <w:bottom w:val="none" w:sz="0" w:space="0" w:color="auto"/>
                <w:right w:val="none" w:sz="0" w:space="0" w:color="auto"/>
              </w:divBdr>
            </w:div>
            <w:div w:id="353311764">
              <w:marLeft w:val="0"/>
              <w:marRight w:val="0"/>
              <w:marTop w:val="0"/>
              <w:marBottom w:val="0"/>
              <w:divBdr>
                <w:top w:val="none" w:sz="0" w:space="0" w:color="auto"/>
                <w:left w:val="none" w:sz="0" w:space="0" w:color="auto"/>
                <w:bottom w:val="none" w:sz="0" w:space="0" w:color="auto"/>
                <w:right w:val="none" w:sz="0" w:space="0" w:color="auto"/>
              </w:divBdr>
            </w:div>
            <w:div w:id="1100490384">
              <w:marLeft w:val="0"/>
              <w:marRight w:val="0"/>
              <w:marTop w:val="0"/>
              <w:marBottom w:val="0"/>
              <w:divBdr>
                <w:top w:val="none" w:sz="0" w:space="0" w:color="auto"/>
                <w:left w:val="none" w:sz="0" w:space="0" w:color="auto"/>
                <w:bottom w:val="none" w:sz="0" w:space="0" w:color="auto"/>
                <w:right w:val="none" w:sz="0" w:space="0" w:color="auto"/>
              </w:divBdr>
            </w:div>
            <w:div w:id="83454072">
              <w:marLeft w:val="0"/>
              <w:marRight w:val="0"/>
              <w:marTop w:val="0"/>
              <w:marBottom w:val="0"/>
              <w:divBdr>
                <w:top w:val="none" w:sz="0" w:space="0" w:color="auto"/>
                <w:left w:val="none" w:sz="0" w:space="0" w:color="auto"/>
                <w:bottom w:val="none" w:sz="0" w:space="0" w:color="auto"/>
                <w:right w:val="none" w:sz="0" w:space="0" w:color="auto"/>
              </w:divBdr>
            </w:div>
            <w:div w:id="1810393055">
              <w:marLeft w:val="0"/>
              <w:marRight w:val="0"/>
              <w:marTop w:val="0"/>
              <w:marBottom w:val="0"/>
              <w:divBdr>
                <w:top w:val="none" w:sz="0" w:space="0" w:color="auto"/>
                <w:left w:val="none" w:sz="0" w:space="0" w:color="auto"/>
                <w:bottom w:val="none" w:sz="0" w:space="0" w:color="auto"/>
                <w:right w:val="none" w:sz="0" w:space="0" w:color="auto"/>
              </w:divBdr>
            </w:div>
            <w:div w:id="197074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319">
      <w:bodyDiv w:val="1"/>
      <w:marLeft w:val="0"/>
      <w:marRight w:val="0"/>
      <w:marTop w:val="0"/>
      <w:marBottom w:val="0"/>
      <w:divBdr>
        <w:top w:val="none" w:sz="0" w:space="0" w:color="auto"/>
        <w:left w:val="none" w:sz="0" w:space="0" w:color="auto"/>
        <w:bottom w:val="none" w:sz="0" w:space="0" w:color="auto"/>
        <w:right w:val="none" w:sz="0" w:space="0" w:color="auto"/>
      </w:divBdr>
      <w:divsChild>
        <w:div w:id="1884244852">
          <w:marLeft w:val="0"/>
          <w:marRight w:val="0"/>
          <w:marTop w:val="0"/>
          <w:marBottom w:val="0"/>
          <w:divBdr>
            <w:top w:val="none" w:sz="0" w:space="0" w:color="auto"/>
            <w:left w:val="none" w:sz="0" w:space="0" w:color="auto"/>
            <w:bottom w:val="none" w:sz="0" w:space="0" w:color="auto"/>
            <w:right w:val="none" w:sz="0" w:space="0" w:color="auto"/>
          </w:divBdr>
          <w:divsChild>
            <w:div w:id="297223020">
              <w:marLeft w:val="0"/>
              <w:marRight w:val="0"/>
              <w:marTop w:val="0"/>
              <w:marBottom w:val="0"/>
              <w:divBdr>
                <w:top w:val="none" w:sz="0" w:space="0" w:color="auto"/>
                <w:left w:val="none" w:sz="0" w:space="0" w:color="auto"/>
                <w:bottom w:val="none" w:sz="0" w:space="0" w:color="auto"/>
                <w:right w:val="none" w:sz="0" w:space="0" w:color="auto"/>
              </w:divBdr>
            </w:div>
            <w:div w:id="532808015">
              <w:marLeft w:val="0"/>
              <w:marRight w:val="0"/>
              <w:marTop w:val="0"/>
              <w:marBottom w:val="0"/>
              <w:divBdr>
                <w:top w:val="none" w:sz="0" w:space="0" w:color="auto"/>
                <w:left w:val="none" w:sz="0" w:space="0" w:color="auto"/>
                <w:bottom w:val="none" w:sz="0" w:space="0" w:color="auto"/>
                <w:right w:val="none" w:sz="0" w:space="0" w:color="auto"/>
              </w:divBdr>
            </w:div>
            <w:div w:id="1061833698">
              <w:marLeft w:val="0"/>
              <w:marRight w:val="0"/>
              <w:marTop w:val="0"/>
              <w:marBottom w:val="0"/>
              <w:divBdr>
                <w:top w:val="none" w:sz="0" w:space="0" w:color="auto"/>
                <w:left w:val="none" w:sz="0" w:space="0" w:color="auto"/>
                <w:bottom w:val="none" w:sz="0" w:space="0" w:color="auto"/>
                <w:right w:val="none" w:sz="0" w:space="0" w:color="auto"/>
              </w:divBdr>
            </w:div>
            <w:div w:id="1106198080">
              <w:marLeft w:val="0"/>
              <w:marRight w:val="0"/>
              <w:marTop w:val="0"/>
              <w:marBottom w:val="0"/>
              <w:divBdr>
                <w:top w:val="none" w:sz="0" w:space="0" w:color="auto"/>
                <w:left w:val="none" w:sz="0" w:space="0" w:color="auto"/>
                <w:bottom w:val="none" w:sz="0" w:space="0" w:color="auto"/>
                <w:right w:val="none" w:sz="0" w:space="0" w:color="auto"/>
              </w:divBdr>
            </w:div>
            <w:div w:id="667296055">
              <w:marLeft w:val="0"/>
              <w:marRight w:val="0"/>
              <w:marTop w:val="0"/>
              <w:marBottom w:val="0"/>
              <w:divBdr>
                <w:top w:val="none" w:sz="0" w:space="0" w:color="auto"/>
                <w:left w:val="none" w:sz="0" w:space="0" w:color="auto"/>
                <w:bottom w:val="none" w:sz="0" w:space="0" w:color="auto"/>
                <w:right w:val="none" w:sz="0" w:space="0" w:color="auto"/>
              </w:divBdr>
            </w:div>
            <w:div w:id="1555236916">
              <w:marLeft w:val="0"/>
              <w:marRight w:val="0"/>
              <w:marTop w:val="0"/>
              <w:marBottom w:val="0"/>
              <w:divBdr>
                <w:top w:val="none" w:sz="0" w:space="0" w:color="auto"/>
                <w:left w:val="none" w:sz="0" w:space="0" w:color="auto"/>
                <w:bottom w:val="none" w:sz="0" w:space="0" w:color="auto"/>
                <w:right w:val="none" w:sz="0" w:space="0" w:color="auto"/>
              </w:divBdr>
            </w:div>
            <w:div w:id="1316378130">
              <w:marLeft w:val="0"/>
              <w:marRight w:val="0"/>
              <w:marTop w:val="0"/>
              <w:marBottom w:val="0"/>
              <w:divBdr>
                <w:top w:val="none" w:sz="0" w:space="0" w:color="auto"/>
                <w:left w:val="none" w:sz="0" w:space="0" w:color="auto"/>
                <w:bottom w:val="none" w:sz="0" w:space="0" w:color="auto"/>
                <w:right w:val="none" w:sz="0" w:space="0" w:color="auto"/>
              </w:divBdr>
            </w:div>
            <w:div w:id="27106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5869">
      <w:bodyDiv w:val="1"/>
      <w:marLeft w:val="0"/>
      <w:marRight w:val="0"/>
      <w:marTop w:val="0"/>
      <w:marBottom w:val="0"/>
      <w:divBdr>
        <w:top w:val="none" w:sz="0" w:space="0" w:color="auto"/>
        <w:left w:val="none" w:sz="0" w:space="0" w:color="auto"/>
        <w:bottom w:val="none" w:sz="0" w:space="0" w:color="auto"/>
        <w:right w:val="none" w:sz="0" w:space="0" w:color="auto"/>
      </w:divBdr>
      <w:divsChild>
        <w:div w:id="500123478">
          <w:marLeft w:val="0"/>
          <w:marRight w:val="0"/>
          <w:marTop w:val="0"/>
          <w:marBottom w:val="0"/>
          <w:divBdr>
            <w:top w:val="none" w:sz="0" w:space="0" w:color="auto"/>
            <w:left w:val="none" w:sz="0" w:space="0" w:color="auto"/>
            <w:bottom w:val="none" w:sz="0" w:space="0" w:color="auto"/>
            <w:right w:val="none" w:sz="0" w:space="0" w:color="auto"/>
          </w:divBdr>
          <w:divsChild>
            <w:div w:id="758645531">
              <w:marLeft w:val="0"/>
              <w:marRight w:val="0"/>
              <w:marTop w:val="0"/>
              <w:marBottom w:val="0"/>
              <w:divBdr>
                <w:top w:val="none" w:sz="0" w:space="0" w:color="auto"/>
                <w:left w:val="none" w:sz="0" w:space="0" w:color="auto"/>
                <w:bottom w:val="none" w:sz="0" w:space="0" w:color="auto"/>
                <w:right w:val="none" w:sz="0" w:space="0" w:color="auto"/>
              </w:divBdr>
            </w:div>
            <w:div w:id="909996602">
              <w:marLeft w:val="0"/>
              <w:marRight w:val="0"/>
              <w:marTop w:val="0"/>
              <w:marBottom w:val="0"/>
              <w:divBdr>
                <w:top w:val="none" w:sz="0" w:space="0" w:color="auto"/>
                <w:left w:val="none" w:sz="0" w:space="0" w:color="auto"/>
                <w:bottom w:val="none" w:sz="0" w:space="0" w:color="auto"/>
                <w:right w:val="none" w:sz="0" w:space="0" w:color="auto"/>
              </w:divBdr>
            </w:div>
            <w:div w:id="1444836863">
              <w:marLeft w:val="0"/>
              <w:marRight w:val="0"/>
              <w:marTop w:val="0"/>
              <w:marBottom w:val="0"/>
              <w:divBdr>
                <w:top w:val="none" w:sz="0" w:space="0" w:color="auto"/>
                <w:left w:val="none" w:sz="0" w:space="0" w:color="auto"/>
                <w:bottom w:val="none" w:sz="0" w:space="0" w:color="auto"/>
                <w:right w:val="none" w:sz="0" w:space="0" w:color="auto"/>
              </w:divBdr>
            </w:div>
            <w:div w:id="1875649663">
              <w:marLeft w:val="0"/>
              <w:marRight w:val="0"/>
              <w:marTop w:val="0"/>
              <w:marBottom w:val="0"/>
              <w:divBdr>
                <w:top w:val="none" w:sz="0" w:space="0" w:color="auto"/>
                <w:left w:val="none" w:sz="0" w:space="0" w:color="auto"/>
                <w:bottom w:val="none" w:sz="0" w:space="0" w:color="auto"/>
                <w:right w:val="none" w:sz="0" w:space="0" w:color="auto"/>
              </w:divBdr>
            </w:div>
            <w:div w:id="595481129">
              <w:marLeft w:val="0"/>
              <w:marRight w:val="0"/>
              <w:marTop w:val="0"/>
              <w:marBottom w:val="0"/>
              <w:divBdr>
                <w:top w:val="none" w:sz="0" w:space="0" w:color="auto"/>
                <w:left w:val="none" w:sz="0" w:space="0" w:color="auto"/>
                <w:bottom w:val="none" w:sz="0" w:space="0" w:color="auto"/>
                <w:right w:val="none" w:sz="0" w:space="0" w:color="auto"/>
              </w:divBdr>
            </w:div>
            <w:div w:id="2131780370">
              <w:marLeft w:val="0"/>
              <w:marRight w:val="0"/>
              <w:marTop w:val="0"/>
              <w:marBottom w:val="0"/>
              <w:divBdr>
                <w:top w:val="none" w:sz="0" w:space="0" w:color="auto"/>
                <w:left w:val="none" w:sz="0" w:space="0" w:color="auto"/>
                <w:bottom w:val="none" w:sz="0" w:space="0" w:color="auto"/>
                <w:right w:val="none" w:sz="0" w:space="0" w:color="auto"/>
              </w:divBdr>
            </w:div>
            <w:div w:id="1242107010">
              <w:marLeft w:val="0"/>
              <w:marRight w:val="0"/>
              <w:marTop w:val="0"/>
              <w:marBottom w:val="0"/>
              <w:divBdr>
                <w:top w:val="none" w:sz="0" w:space="0" w:color="auto"/>
                <w:left w:val="none" w:sz="0" w:space="0" w:color="auto"/>
                <w:bottom w:val="none" w:sz="0" w:space="0" w:color="auto"/>
                <w:right w:val="none" w:sz="0" w:space="0" w:color="auto"/>
              </w:divBdr>
            </w:div>
            <w:div w:id="1683896637">
              <w:marLeft w:val="0"/>
              <w:marRight w:val="0"/>
              <w:marTop w:val="0"/>
              <w:marBottom w:val="0"/>
              <w:divBdr>
                <w:top w:val="none" w:sz="0" w:space="0" w:color="auto"/>
                <w:left w:val="none" w:sz="0" w:space="0" w:color="auto"/>
                <w:bottom w:val="none" w:sz="0" w:space="0" w:color="auto"/>
                <w:right w:val="none" w:sz="0" w:space="0" w:color="auto"/>
              </w:divBdr>
            </w:div>
            <w:div w:id="1815098416">
              <w:marLeft w:val="0"/>
              <w:marRight w:val="0"/>
              <w:marTop w:val="0"/>
              <w:marBottom w:val="0"/>
              <w:divBdr>
                <w:top w:val="none" w:sz="0" w:space="0" w:color="auto"/>
                <w:left w:val="none" w:sz="0" w:space="0" w:color="auto"/>
                <w:bottom w:val="none" w:sz="0" w:space="0" w:color="auto"/>
                <w:right w:val="none" w:sz="0" w:space="0" w:color="auto"/>
              </w:divBdr>
            </w:div>
            <w:div w:id="711270028">
              <w:marLeft w:val="0"/>
              <w:marRight w:val="0"/>
              <w:marTop w:val="0"/>
              <w:marBottom w:val="0"/>
              <w:divBdr>
                <w:top w:val="none" w:sz="0" w:space="0" w:color="auto"/>
                <w:left w:val="none" w:sz="0" w:space="0" w:color="auto"/>
                <w:bottom w:val="none" w:sz="0" w:space="0" w:color="auto"/>
                <w:right w:val="none" w:sz="0" w:space="0" w:color="auto"/>
              </w:divBdr>
            </w:div>
            <w:div w:id="1615281367">
              <w:marLeft w:val="0"/>
              <w:marRight w:val="0"/>
              <w:marTop w:val="0"/>
              <w:marBottom w:val="0"/>
              <w:divBdr>
                <w:top w:val="none" w:sz="0" w:space="0" w:color="auto"/>
                <w:left w:val="none" w:sz="0" w:space="0" w:color="auto"/>
                <w:bottom w:val="none" w:sz="0" w:space="0" w:color="auto"/>
                <w:right w:val="none" w:sz="0" w:space="0" w:color="auto"/>
              </w:divBdr>
            </w:div>
            <w:div w:id="654072653">
              <w:marLeft w:val="0"/>
              <w:marRight w:val="0"/>
              <w:marTop w:val="0"/>
              <w:marBottom w:val="0"/>
              <w:divBdr>
                <w:top w:val="none" w:sz="0" w:space="0" w:color="auto"/>
                <w:left w:val="none" w:sz="0" w:space="0" w:color="auto"/>
                <w:bottom w:val="none" w:sz="0" w:space="0" w:color="auto"/>
                <w:right w:val="none" w:sz="0" w:space="0" w:color="auto"/>
              </w:divBdr>
            </w:div>
            <w:div w:id="1269851901">
              <w:marLeft w:val="0"/>
              <w:marRight w:val="0"/>
              <w:marTop w:val="0"/>
              <w:marBottom w:val="0"/>
              <w:divBdr>
                <w:top w:val="none" w:sz="0" w:space="0" w:color="auto"/>
                <w:left w:val="none" w:sz="0" w:space="0" w:color="auto"/>
                <w:bottom w:val="none" w:sz="0" w:space="0" w:color="auto"/>
                <w:right w:val="none" w:sz="0" w:space="0" w:color="auto"/>
              </w:divBdr>
            </w:div>
            <w:div w:id="484517900">
              <w:marLeft w:val="0"/>
              <w:marRight w:val="0"/>
              <w:marTop w:val="0"/>
              <w:marBottom w:val="0"/>
              <w:divBdr>
                <w:top w:val="none" w:sz="0" w:space="0" w:color="auto"/>
                <w:left w:val="none" w:sz="0" w:space="0" w:color="auto"/>
                <w:bottom w:val="none" w:sz="0" w:space="0" w:color="auto"/>
                <w:right w:val="none" w:sz="0" w:space="0" w:color="auto"/>
              </w:divBdr>
            </w:div>
            <w:div w:id="1839812240">
              <w:marLeft w:val="0"/>
              <w:marRight w:val="0"/>
              <w:marTop w:val="0"/>
              <w:marBottom w:val="0"/>
              <w:divBdr>
                <w:top w:val="none" w:sz="0" w:space="0" w:color="auto"/>
                <w:left w:val="none" w:sz="0" w:space="0" w:color="auto"/>
                <w:bottom w:val="none" w:sz="0" w:space="0" w:color="auto"/>
                <w:right w:val="none" w:sz="0" w:space="0" w:color="auto"/>
              </w:divBdr>
            </w:div>
            <w:div w:id="31536758">
              <w:marLeft w:val="0"/>
              <w:marRight w:val="0"/>
              <w:marTop w:val="0"/>
              <w:marBottom w:val="0"/>
              <w:divBdr>
                <w:top w:val="none" w:sz="0" w:space="0" w:color="auto"/>
                <w:left w:val="none" w:sz="0" w:space="0" w:color="auto"/>
                <w:bottom w:val="none" w:sz="0" w:space="0" w:color="auto"/>
                <w:right w:val="none" w:sz="0" w:space="0" w:color="auto"/>
              </w:divBdr>
            </w:div>
            <w:div w:id="1679385653">
              <w:marLeft w:val="0"/>
              <w:marRight w:val="0"/>
              <w:marTop w:val="0"/>
              <w:marBottom w:val="0"/>
              <w:divBdr>
                <w:top w:val="none" w:sz="0" w:space="0" w:color="auto"/>
                <w:left w:val="none" w:sz="0" w:space="0" w:color="auto"/>
                <w:bottom w:val="none" w:sz="0" w:space="0" w:color="auto"/>
                <w:right w:val="none" w:sz="0" w:space="0" w:color="auto"/>
              </w:divBdr>
            </w:div>
            <w:div w:id="1643541048">
              <w:marLeft w:val="0"/>
              <w:marRight w:val="0"/>
              <w:marTop w:val="0"/>
              <w:marBottom w:val="0"/>
              <w:divBdr>
                <w:top w:val="none" w:sz="0" w:space="0" w:color="auto"/>
                <w:left w:val="none" w:sz="0" w:space="0" w:color="auto"/>
                <w:bottom w:val="none" w:sz="0" w:space="0" w:color="auto"/>
                <w:right w:val="none" w:sz="0" w:space="0" w:color="auto"/>
              </w:divBdr>
            </w:div>
            <w:div w:id="58594963">
              <w:marLeft w:val="0"/>
              <w:marRight w:val="0"/>
              <w:marTop w:val="0"/>
              <w:marBottom w:val="0"/>
              <w:divBdr>
                <w:top w:val="none" w:sz="0" w:space="0" w:color="auto"/>
                <w:left w:val="none" w:sz="0" w:space="0" w:color="auto"/>
                <w:bottom w:val="none" w:sz="0" w:space="0" w:color="auto"/>
                <w:right w:val="none" w:sz="0" w:space="0" w:color="auto"/>
              </w:divBdr>
            </w:div>
            <w:div w:id="215899639">
              <w:marLeft w:val="0"/>
              <w:marRight w:val="0"/>
              <w:marTop w:val="0"/>
              <w:marBottom w:val="0"/>
              <w:divBdr>
                <w:top w:val="none" w:sz="0" w:space="0" w:color="auto"/>
                <w:left w:val="none" w:sz="0" w:space="0" w:color="auto"/>
                <w:bottom w:val="none" w:sz="0" w:space="0" w:color="auto"/>
                <w:right w:val="none" w:sz="0" w:space="0" w:color="auto"/>
              </w:divBdr>
            </w:div>
            <w:div w:id="1957760091">
              <w:marLeft w:val="0"/>
              <w:marRight w:val="0"/>
              <w:marTop w:val="0"/>
              <w:marBottom w:val="0"/>
              <w:divBdr>
                <w:top w:val="none" w:sz="0" w:space="0" w:color="auto"/>
                <w:left w:val="none" w:sz="0" w:space="0" w:color="auto"/>
                <w:bottom w:val="none" w:sz="0" w:space="0" w:color="auto"/>
                <w:right w:val="none" w:sz="0" w:space="0" w:color="auto"/>
              </w:divBdr>
            </w:div>
            <w:div w:id="360086136">
              <w:marLeft w:val="0"/>
              <w:marRight w:val="0"/>
              <w:marTop w:val="0"/>
              <w:marBottom w:val="0"/>
              <w:divBdr>
                <w:top w:val="none" w:sz="0" w:space="0" w:color="auto"/>
                <w:left w:val="none" w:sz="0" w:space="0" w:color="auto"/>
                <w:bottom w:val="none" w:sz="0" w:space="0" w:color="auto"/>
                <w:right w:val="none" w:sz="0" w:space="0" w:color="auto"/>
              </w:divBdr>
            </w:div>
            <w:div w:id="1979332438">
              <w:marLeft w:val="0"/>
              <w:marRight w:val="0"/>
              <w:marTop w:val="0"/>
              <w:marBottom w:val="0"/>
              <w:divBdr>
                <w:top w:val="none" w:sz="0" w:space="0" w:color="auto"/>
                <w:left w:val="none" w:sz="0" w:space="0" w:color="auto"/>
                <w:bottom w:val="none" w:sz="0" w:space="0" w:color="auto"/>
                <w:right w:val="none" w:sz="0" w:space="0" w:color="auto"/>
              </w:divBdr>
            </w:div>
            <w:div w:id="145245051">
              <w:marLeft w:val="0"/>
              <w:marRight w:val="0"/>
              <w:marTop w:val="0"/>
              <w:marBottom w:val="0"/>
              <w:divBdr>
                <w:top w:val="none" w:sz="0" w:space="0" w:color="auto"/>
                <w:left w:val="none" w:sz="0" w:space="0" w:color="auto"/>
                <w:bottom w:val="none" w:sz="0" w:space="0" w:color="auto"/>
                <w:right w:val="none" w:sz="0" w:space="0" w:color="auto"/>
              </w:divBdr>
            </w:div>
            <w:div w:id="1398044463">
              <w:marLeft w:val="0"/>
              <w:marRight w:val="0"/>
              <w:marTop w:val="0"/>
              <w:marBottom w:val="0"/>
              <w:divBdr>
                <w:top w:val="none" w:sz="0" w:space="0" w:color="auto"/>
                <w:left w:val="none" w:sz="0" w:space="0" w:color="auto"/>
                <w:bottom w:val="none" w:sz="0" w:space="0" w:color="auto"/>
                <w:right w:val="none" w:sz="0" w:space="0" w:color="auto"/>
              </w:divBdr>
            </w:div>
            <w:div w:id="29842012">
              <w:marLeft w:val="0"/>
              <w:marRight w:val="0"/>
              <w:marTop w:val="0"/>
              <w:marBottom w:val="0"/>
              <w:divBdr>
                <w:top w:val="none" w:sz="0" w:space="0" w:color="auto"/>
                <w:left w:val="none" w:sz="0" w:space="0" w:color="auto"/>
                <w:bottom w:val="none" w:sz="0" w:space="0" w:color="auto"/>
                <w:right w:val="none" w:sz="0" w:space="0" w:color="auto"/>
              </w:divBdr>
            </w:div>
            <w:div w:id="407767820">
              <w:marLeft w:val="0"/>
              <w:marRight w:val="0"/>
              <w:marTop w:val="0"/>
              <w:marBottom w:val="0"/>
              <w:divBdr>
                <w:top w:val="none" w:sz="0" w:space="0" w:color="auto"/>
                <w:left w:val="none" w:sz="0" w:space="0" w:color="auto"/>
                <w:bottom w:val="none" w:sz="0" w:space="0" w:color="auto"/>
                <w:right w:val="none" w:sz="0" w:space="0" w:color="auto"/>
              </w:divBdr>
            </w:div>
            <w:div w:id="1551647423">
              <w:marLeft w:val="0"/>
              <w:marRight w:val="0"/>
              <w:marTop w:val="0"/>
              <w:marBottom w:val="0"/>
              <w:divBdr>
                <w:top w:val="none" w:sz="0" w:space="0" w:color="auto"/>
                <w:left w:val="none" w:sz="0" w:space="0" w:color="auto"/>
                <w:bottom w:val="none" w:sz="0" w:space="0" w:color="auto"/>
                <w:right w:val="none" w:sz="0" w:space="0" w:color="auto"/>
              </w:divBdr>
            </w:div>
            <w:div w:id="1123041166">
              <w:marLeft w:val="0"/>
              <w:marRight w:val="0"/>
              <w:marTop w:val="0"/>
              <w:marBottom w:val="0"/>
              <w:divBdr>
                <w:top w:val="none" w:sz="0" w:space="0" w:color="auto"/>
                <w:left w:val="none" w:sz="0" w:space="0" w:color="auto"/>
                <w:bottom w:val="none" w:sz="0" w:space="0" w:color="auto"/>
                <w:right w:val="none" w:sz="0" w:space="0" w:color="auto"/>
              </w:divBdr>
            </w:div>
            <w:div w:id="1110012734">
              <w:marLeft w:val="0"/>
              <w:marRight w:val="0"/>
              <w:marTop w:val="0"/>
              <w:marBottom w:val="0"/>
              <w:divBdr>
                <w:top w:val="none" w:sz="0" w:space="0" w:color="auto"/>
                <w:left w:val="none" w:sz="0" w:space="0" w:color="auto"/>
                <w:bottom w:val="none" w:sz="0" w:space="0" w:color="auto"/>
                <w:right w:val="none" w:sz="0" w:space="0" w:color="auto"/>
              </w:divBdr>
            </w:div>
            <w:div w:id="1018655900">
              <w:marLeft w:val="0"/>
              <w:marRight w:val="0"/>
              <w:marTop w:val="0"/>
              <w:marBottom w:val="0"/>
              <w:divBdr>
                <w:top w:val="none" w:sz="0" w:space="0" w:color="auto"/>
                <w:left w:val="none" w:sz="0" w:space="0" w:color="auto"/>
                <w:bottom w:val="none" w:sz="0" w:space="0" w:color="auto"/>
                <w:right w:val="none" w:sz="0" w:space="0" w:color="auto"/>
              </w:divBdr>
            </w:div>
            <w:div w:id="733162885">
              <w:marLeft w:val="0"/>
              <w:marRight w:val="0"/>
              <w:marTop w:val="0"/>
              <w:marBottom w:val="0"/>
              <w:divBdr>
                <w:top w:val="none" w:sz="0" w:space="0" w:color="auto"/>
                <w:left w:val="none" w:sz="0" w:space="0" w:color="auto"/>
                <w:bottom w:val="none" w:sz="0" w:space="0" w:color="auto"/>
                <w:right w:val="none" w:sz="0" w:space="0" w:color="auto"/>
              </w:divBdr>
            </w:div>
            <w:div w:id="1249539867">
              <w:marLeft w:val="0"/>
              <w:marRight w:val="0"/>
              <w:marTop w:val="0"/>
              <w:marBottom w:val="0"/>
              <w:divBdr>
                <w:top w:val="none" w:sz="0" w:space="0" w:color="auto"/>
                <w:left w:val="none" w:sz="0" w:space="0" w:color="auto"/>
                <w:bottom w:val="none" w:sz="0" w:space="0" w:color="auto"/>
                <w:right w:val="none" w:sz="0" w:space="0" w:color="auto"/>
              </w:divBdr>
            </w:div>
            <w:div w:id="1762489014">
              <w:marLeft w:val="0"/>
              <w:marRight w:val="0"/>
              <w:marTop w:val="0"/>
              <w:marBottom w:val="0"/>
              <w:divBdr>
                <w:top w:val="none" w:sz="0" w:space="0" w:color="auto"/>
                <w:left w:val="none" w:sz="0" w:space="0" w:color="auto"/>
                <w:bottom w:val="none" w:sz="0" w:space="0" w:color="auto"/>
                <w:right w:val="none" w:sz="0" w:space="0" w:color="auto"/>
              </w:divBdr>
            </w:div>
            <w:div w:id="1617518612">
              <w:marLeft w:val="0"/>
              <w:marRight w:val="0"/>
              <w:marTop w:val="0"/>
              <w:marBottom w:val="0"/>
              <w:divBdr>
                <w:top w:val="none" w:sz="0" w:space="0" w:color="auto"/>
                <w:left w:val="none" w:sz="0" w:space="0" w:color="auto"/>
                <w:bottom w:val="none" w:sz="0" w:space="0" w:color="auto"/>
                <w:right w:val="none" w:sz="0" w:space="0" w:color="auto"/>
              </w:divBdr>
            </w:div>
            <w:div w:id="2011252127">
              <w:marLeft w:val="0"/>
              <w:marRight w:val="0"/>
              <w:marTop w:val="0"/>
              <w:marBottom w:val="0"/>
              <w:divBdr>
                <w:top w:val="none" w:sz="0" w:space="0" w:color="auto"/>
                <w:left w:val="none" w:sz="0" w:space="0" w:color="auto"/>
                <w:bottom w:val="none" w:sz="0" w:space="0" w:color="auto"/>
                <w:right w:val="none" w:sz="0" w:space="0" w:color="auto"/>
              </w:divBdr>
            </w:div>
            <w:div w:id="1981493485">
              <w:marLeft w:val="0"/>
              <w:marRight w:val="0"/>
              <w:marTop w:val="0"/>
              <w:marBottom w:val="0"/>
              <w:divBdr>
                <w:top w:val="none" w:sz="0" w:space="0" w:color="auto"/>
                <w:left w:val="none" w:sz="0" w:space="0" w:color="auto"/>
                <w:bottom w:val="none" w:sz="0" w:space="0" w:color="auto"/>
                <w:right w:val="none" w:sz="0" w:space="0" w:color="auto"/>
              </w:divBdr>
            </w:div>
            <w:div w:id="240409982">
              <w:marLeft w:val="0"/>
              <w:marRight w:val="0"/>
              <w:marTop w:val="0"/>
              <w:marBottom w:val="0"/>
              <w:divBdr>
                <w:top w:val="none" w:sz="0" w:space="0" w:color="auto"/>
                <w:left w:val="none" w:sz="0" w:space="0" w:color="auto"/>
                <w:bottom w:val="none" w:sz="0" w:space="0" w:color="auto"/>
                <w:right w:val="none" w:sz="0" w:space="0" w:color="auto"/>
              </w:divBdr>
            </w:div>
            <w:div w:id="1226377349">
              <w:marLeft w:val="0"/>
              <w:marRight w:val="0"/>
              <w:marTop w:val="0"/>
              <w:marBottom w:val="0"/>
              <w:divBdr>
                <w:top w:val="none" w:sz="0" w:space="0" w:color="auto"/>
                <w:left w:val="none" w:sz="0" w:space="0" w:color="auto"/>
                <w:bottom w:val="none" w:sz="0" w:space="0" w:color="auto"/>
                <w:right w:val="none" w:sz="0" w:space="0" w:color="auto"/>
              </w:divBdr>
            </w:div>
            <w:div w:id="1333534761">
              <w:marLeft w:val="0"/>
              <w:marRight w:val="0"/>
              <w:marTop w:val="0"/>
              <w:marBottom w:val="0"/>
              <w:divBdr>
                <w:top w:val="none" w:sz="0" w:space="0" w:color="auto"/>
                <w:left w:val="none" w:sz="0" w:space="0" w:color="auto"/>
                <w:bottom w:val="none" w:sz="0" w:space="0" w:color="auto"/>
                <w:right w:val="none" w:sz="0" w:space="0" w:color="auto"/>
              </w:divBdr>
            </w:div>
            <w:div w:id="1383754283">
              <w:marLeft w:val="0"/>
              <w:marRight w:val="0"/>
              <w:marTop w:val="0"/>
              <w:marBottom w:val="0"/>
              <w:divBdr>
                <w:top w:val="none" w:sz="0" w:space="0" w:color="auto"/>
                <w:left w:val="none" w:sz="0" w:space="0" w:color="auto"/>
                <w:bottom w:val="none" w:sz="0" w:space="0" w:color="auto"/>
                <w:right w:val="none" w:sz="0" w:space="0" w:color="auto"/>
              </w:divBdr>
            </w:div>
            <w:div w:id="477454805">
              <w:marLeft w:val="0"/>
              <w:marRight w:val="0"/>
              <w:marTop w:val="0"/>
              <w:marBottom w:val="0"/>
              <w:divBdr>
                <w:top w:val="none" w:sz="0" w:space="0" w:color="auto"/>
                <w:left w:val="none" w:sz="0" w:space="0" w:color="auto"/>
                <w:bottom w:val="none" w:sz="0" w:space="0" w:color="auto"/>
                <w:right w:val="none" w:sz="0" w:space="0" w:color="auto"/>
              </w:divBdr>
            </w:div>
            <w:div w:id="1615863479">
              <w:marLeft w:val="0"/>
              <w:marRight w:val="0"/>
              <w:marTop w:val="0"/>
              <w:marBottom w:val="0"/>
              <w:divBdr>
                <w:top w:val="none" w:sz="0" w:space="0" w:color="auto"/>
                <w:left w:val="none" w:sz="0" w:space="0" w:color="auto"/>
                <w:bottom w:val="none" w:sz="0" w:space="0" w:color="auto"/>
                <w:right w:val="none" w:sz="0" w:space="0" w:color="auto"/>
              </w:divBdr>
            </w:div>
            <w:div w:id="1590966879">
              <w:marLeft w:val="0"/>
              <w:marRight w:val="0"/>
              <w:marTop w:val="0"/>
              <w:marBottom w:val="0"/>
              <w:divBdr>
                <w:top w:val="none" w:sz="0" w:space="0" w:color="auto"/>
                <w:left w:val="none" w:sz="0" w:space="0" w:color="auto"/>
                <w:bottom w:val="none" w:sz="0" w:space="0" w:color="auto"/>
                <w:right w:val="none" w:sz="0" w:space="0" w:color="auto"/>
              </w:divBdr>
            </w:div>
            <w:div w:id="2032291130">
              <w:marLeft w:val="0"/>
              <w:marRight w:val="0"/>
              <w:marTop w:val="0"/>
              <w:marBottom w:val="0"/>
              <w:divBdr>
                <w:top w:val="none" w:sz="0" w:space="0" w:color="auto"/>
                <w:left w:val="none" w:sz="0" w:space="0" w:color="auto"/>
                <w:bottom w:val="none" w:sz="0" w:space="0" w:color="auto"/>
                <w:right w:val="none" w:sz="0" w:space="0" w:color="auto"/>
              </w:divBdr>
            </w:div>
            <w:div w:id="1409839850">
              <w:marLeft w:val="0"/>
              <w:marRight w:val="0"/>
              <w:marTop w:val="0"/>
              <w:marBottom w:val="0"/>
              <w:divBdr>
                <w:top w:val="none" w:sz="0" w:space="0" w:color="auto"/>
                <w:left w:val="none" w:sz="0" w:space="0" w:color="auto"/>
                <w:bottom w:val="none" w:sz="0" w:space="0" w:color="auto"/>
                <w:right w:val="none" w:sz="0" w:space="0" w:color="auto"/>
              </w:divBdr>
            </w:div>
            <w:div w:id="373895201">
              <w:marLeft w:val="0"/>
              <w:marRight w:val="0"/>
              <w:marTop w:val="0"/>
              <w:marBottom w:val="0"/>
              <w:divBdr>
                <w:top w:val="none" w:sz="0" w:space="0" w:color="auto"/>
                <w:left w:val="none" w:sz="0" w:space="0" w:color="auto"/>
                <w:bottom w:val="none" w:sz="0" w:space="0" w:color="auto"/>
                <w:right w:val="none" w:sz="0" w:space="0" w:color="auto"/>
              </w:divBdr>
            </w:div>
            <w:div w:id="1789276849">
              <w:marLeft w:val="0"/>
              <w:marRight w:val="0"/>
              <w:marTop w:val="0"/>
              <w:marBottom w:val="0"/>
              <w:divBdr>
                <w:top w:val="none" w:sz="0" w:space="0" w:color="auto"/>
                <w:left w:val="none" w:sz="0" w:space="0" w:color="auto"/>
                <w:bottom w:val="none" w:sz="0" w:space="0" w:color="auto"/>
                <w:right w:val="none" w:sz="0" w:space="0" w:color="auto"/>
              </w:divBdr>
            </w:div>
            <w:div w:id="1311902666">
              <w:marLeft w:val="0"/>
              <w:marRight w:val="0"/>
              <w:marTop w:val="0"/>
              <w:marBottom w:val="0"/>
              <w:divBdr>
                <w:top w:val="none" w:sz="0" w:space="0" w:color="auto"/>
                <w:left w:val="none" w:sz="0" w:space="0" w:color="auto"/>
                <w:bottom w:val="none" w:sz="0" w:space="0" w:color="auto"/>
                <w:right w:val="none" w:sz="0" w:space="0" w:color="auto"/>
              </w:divBdr>
            </w:div>
            <w:div w:id="1232808291">
              <w:marLeft w:val="0"/>
              <w:marRight w:val="0"/>
              <w:marTop w:val="0"/>
              <w:marBottom w:val="0"/>
              <w:divBdr>
                <w:top w:val="none" w:sz="0" w:space="0" w:color="auto"/>
                <w:left w:val="none" w:sz="0" w:space="0" w:color="auto"/>
                <w:bottom w:val="none" w:sz="0" w:space="0" w:color="auto"/>
                <w:right w:val="none" w:sz="0" w:space="0" w:color="auto"/>
              </w:divBdr>
            </w:div>
            <w:div w:id="136744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4480">
      <w:bodyDiv w:val="1"/>
      <w:marLeft w:val="0"/>
      <w:marRight w:val="0"/>
      <w:marTop w:val="0"/>
      <w:marBottom w:val="0"/>
      <w:divBdr>
        <w:top w:val="none" w:sz="0" w:space="0" w:color="auto"/>
        <w:left w:val="none" w:sz="0" w:space="0" w:color="auto"/>
        <w:bottom w:val="none" w:sz="0" w:space="0" w:color="auto"/>
        <w:right w:val="none" w:sz="0" w:space="0" w:color="auto"/>
      </w:divBdr>
      <w:divsChild>
        <w:div w:id="311182389">
          <w:marLeft w:val="0"/>
          <w:marRight w:val="0"/>
          <w:marTop w:val="0"/>
          <w:marBottom w:val="0"/>
          <w:divBdr>
            <w:top w:val="none" w:sz="0" w:space="0" w:color="auto"/>
            <w:left w:val="none" w:sz="0" w:space="0" w:color="auto"/>
            <w:bottom w:val="none" w:sz="0" w:space="0" w:color="auto"/>
            <w:right w:val="none" w:sz="0" w:space="0" w:color="auto"/>
          </w:divBdr>
          <w:divsChild>
            <w:div w:id="196326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540">
      <w:bodyDiv w:val="1"/>
      <w:marLeft w:val="0"/>
      <w:marRight w:val="0"/>
      <w:marTop w:val="0"/>
      <w:marBottom w:val="0"/>
      <w:divBdr>
        <w:top w:val="none" w:sz="0" w:space="0" w:color="auto"/>
        <w:left w:val="none" w:sz="0" w:space="0" w:color="auto"/>
        <w:bottom w:val="none" w:sz="0" w:space="0" w:color="auto"/>
        <w:right w:val="none" w:sz="0" w:space="0" w:color="auto"/>
      </w:divBdr>
      <w:divsChild>
        <w:div w:id="981933246">
          <w:marLeft w:val="0"/>
          <w:marRight w:val="0"/>
          <w:marTop w:val="0"/>
          <w:marBottom w:val="0"/>
          <w:divBdr>
            <w:top w:val="none" w:sz="0" w:space="0" w:color="auto"/>
            <w:left w:val="none" w:sz="0" w:space="0" w:color="auto"/>
            <w:bottom w:val="none" w:sz="0" w:space="0" w:color="auto"/>
            <w:right w:val="none" w:sz="0" w:space="0" w:color="auto"/>
          </w:divBdr>
          <w:divsChild>
            <w:div w:id="198253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34296">
      <w:bodyDiv w:val="1"/>
      <w:marLeft w:val="0"/>
      <w:marRight w:val="0"/>
      <w:marTop w:val="0"/>
      <w:marBottom w:val="0"/>
      <w:divBdr>
        <w:top w:val="none" w:sz="0" w:space="0" w:color="auto"/>
        <w:left w:val="none" w:sz="0" w:space="0" w:color="auto"/>
        <w:bottom w:val="none" w:sz="0" w:space="0" w:color="auto"/>
        <w:right w:val="none" w:sz="0" w:space="0" w:color="auto"/>
      </w:divBdr>
      <w:divsChild>
        <w:div w:id="503016614">
          <w:marLeft w:val="0"/>
          <w:marRight w:val="0"/>
          <w:marTop w:val="0"/>
          <w:marBottom w:val="0"/>
          <w:divBdr>
            <w:top w:val="none" w:sz="0" w:space="0" w:color="auto"/>
            <w:left w:val="none" w:sz="0" w:space="0" w:color="auto"/>
            <w:bottom w:val="none" w:sz="0" w:space="0" w:color="auto"/>
            <w:right w:val="none" w:sz="0" w:space="0" w:color="auto"/>
          </w:divBdr>
          <w:divsChild>
            <w:div w:id="228883028">
              <w:marLeft w:val="0"/>
              <w:marRight w:val="0"/>
              <w:marTop w:val="0"/>
              <w:marBottom w:val="0"/>
              <w:divBdr>
                <w:top w:val="none" w:sz="0" w:space="0" w:color="auto"/>
                <w:left w:val="none" w:sz="0" w:space="0" w:color="auto"/>
                <w:bottom w:val="none" w:sz="0" w:space="0" w:color="auto"/>
                <w:right w:val="none" w:sz="0" w:space="0" w:color="auto"/>
              </w:divBdr>
            </w:div>
            <w:div w:id="274556725">
              <w:marLeft w:val="0"/>
              <w:marRight w:val="0"/>
              <w:marTop w:val="0"/>
              <w:marBottom w:val="0"/>
              <w:divBdr>
                <w:top w:val="none" w:sz="0" w:space="0" w:color="auto"/>
                <w:left w:val="none" w:sz="0" w:space="0" w:color="auto"/>
                <w:bottom w:val="none" w:sz="0" w:space="0" w:color="auto"/>
                <w:right w:val="none" w:sz="0" w:space="0" w:color="auto"/>
              </w:divBdr>
            </w:div>
            <w:div w:id="141048336">
              <w:marLeft w:val="0"/>
              <w:marRight w:val="0"/>
              <w:marTop w:val="0"/>
              <w:marBottom w:val="0"/>
              <w:divBdr>
                <w:top w:val="none" w:sz="0" w:space="0" w:color="auto"/>
                <w:left w:val="none" w:sz="0" w:space="0" w:color="auto"/>
                <w:bottom w:val="none" w:sz="0" w:space="0" w:color="auto"/>
                <w:right w:val="none" w:sz="0" w:space="0" w:color="auto"/>
              </w:divBdr>
            </w:div>
            <w:div w:id="49616650">
              <w:marLeft w:val="0"/>
              <w:marRight w:val="0"/>
              <w:marTop w:val="0"/>
              <w:marBottom w:val="0"/>
              <w:divBdr>
                <w:top w:val="none" w:sz="0" w:space="0" w:color="auto"/>
                <w:left w:val="none" w:sz="0" w:space="0" w:color="auto"/>
                <w:bottom w:val="none" w:sz="0" w:space="0" w:color="auto"/>
                <w:right w:val="none" w:sz="0" w:space="0" w:color="auto"/>
              </w:divBdr>
            </w:div>
            <w:div w:id="1972133541">
              <w:marLeft w:val="0"/>
              <w:marRight w:val="0"/>
              <w:marTop w:val="0"/>
              <w:marBottom w:val="0"/>
              <w:divBdr>
                <w:top w:val="none" w:sz="0" w:space="0" w:color="auto"/>
                <w:left w:val="none" w:sz="0" w:space="0" w:color="auto"/>
                <w:bottom w:val="none" w:sz="0" w:space="0" w:color="auto"/>
                <w:right w:val="none" w:sz="0" w:space="0" w:color="auto"/>
              </w:divBdr>
            </w:div>
            <w:div w:id="8345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8547">
      <w:bodyDiv w:val="1"/>
      <w:marLeft w:val="0"/>
      <w:marRight w:val="0"/>
      <w:marTop w:val="0"/>
      <w:marBottom w:val="0"/>
      <w:divBdr>
        <w:top w:val="none" w:sz="0" w:space="0" w:color="auto"/>
        <w:left w:val="none" w:sz="0" w:space="0" w:color="auto"/>
        <w:bottom w:val="none" w:sz="0" w:space="0" w:color="auto"/>
        <w:right w:val="none" w:sz="0" w:space="0" w:color="auto"/>
      </w:divBdr>
      <w:divsChild>
        <w:div w:id="886993623">
          <w:marLeft w:val="0"/>
          <w:marRight w:val="0"/>
          <w:marTop w:val="0"/>
          <w:marBottom w:val="0"/>
          <w:divBdr>
            <w:top w:val="none" w:sz="0" w:space="0" w:color="auto"/>
            <w:left w:val="none" w:sz="0" w:space="0" w:color="auto"/>
            <w:bottom w:val="none" w:sz="0" w:space="0" w:color="auto"/>
            <w:right w:val="none" w:sz="0" w:space="0" w:color="auto"/>
          </w:divBdr>
          <w:divsChild>
            <w:div w:id="1590390092">
              <w:marLeft w:val="0"/>
              <w:marRight w:val="0"/>
              <w:marTop w:val="0"/>
              <w:marBottom w:val="0"/>
              <w:divBdr>
                <w:top w:val="none" w:sz="0" w:space="0" w:color="auto"/>
                <w:left w:val="none" w:sz="0" w:space="0" w:color="auto"/>
                <w:bottom w:val="none" w:sz="0" w:space="0" w:color="auto"/>
                <w:right w:val="none" w:sz="0" w:space="0" w:color="auto"/>
              </w:divBdr>
            </w:div>
            <w:div w:id="401024485">
              <w:marLeft w:val="0"/>
              <w:marRight w:val="0"/>
              <w:marTop w:val="0"/>
              <w:marBottom w:val="0"/>
              <w:divBdr>
                <w:top w:val="none" w:sz="0" w:space="0" w:color="auto"/>
                <w:left w:val="none" w:sz="0" w:space="0" w:color="auto"/>
                <w:bottom w:val="none" w:sz="0" w:space="0" w:color="auto"/>
                <w:right w:val="none" w:sz="0" w:space="0" w:color="auto"/>
              </w:divBdr>
            </w:div>
            <w:div w:id="1512988207">
              <w:marLeft w:val="0"/>
              <w:marRight w:val="0"/>
              <w:marTop w:val="0"/>
              <w:marBottom w:val="0"/>
              <w:divBdr>
                <w:top w:val="none" w:sz="0" w:space="0" w:color="auto"/>
                <w:left w:val="none" w:sz="0" w:space="0" w:color="auto"/>
                <w:bottom w:val="none" w:sz="0" w:space="0" w:color="auto"/>
                <w:right w:val="none" w:sz="0" w:space="0" w:color="auto"/>
              </w:divBdr>
            </w:div>
            <w:div w:id="1547109166">
              <w:marLeft w:val="0"/>
              <w:marRight w:val="0"/>
              <w:marTop w:val="0"/>
              <w:marBottom w:val="0"/>
              <w:divBdr>
                <w:top w:val="none" w:sz="0" w:space="0" w:color="auto"/>
                <w:left w:val="none" w:sz="0" w:space="0" w:color="auto"/>
                <w:bottom w:val="none" w:sz="0" w:space="0" w:color="auto"/>
                <w:right w:val="none" w:sz="0" w:space="0" w:color="auto"/>
              </w:divBdr>
            </w:div>
            <w:div w:id="264120171">
              <w:marLeft w:val="0"/>
              <w:marRight w:val="0"/>
              <w:marTop w:val="0"/>
              <w:marBottom w:val="0"/>
              <w:divBdr>
                <w:top w:val="none" w:sz="0" w:space="0" w:color="auto"/>
                <w:left w:val="none" w:sz="0" w:space="0" w:color="auto"/>
                <w:bottom w:val="none" w:sz="0" w:space="0" w:color="auto"/>
                <w:right w:val="none" w:sz="0" w:space="0" w:color="auto"/>
              </w:divBdr>
            </w:div>
            <w:div w:id="1257323715">
              <w:marLeft w:val="0"/>
              <w:marRight w:val="0"/>
              <w:marTop w:val="0"/>
              <w:marBottom w:val="0"/>
              <w:divBdr>
                <w:top w:val="none" w:sz="0" w:space="0" w:color="auto"/>
                <w:left w:val="none" w:sz="0" w:space="0" w:color="auto"/>
                <w:bottom w:val="none" w:sz="0" w:space="0" w:color="auto"/>
                <w:right w:val="none" w:sz="0" w:space="0" w:color="auto"/>
              </w:divBdr>
            </w:div>
            <w:div w:id="7700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69930">
      <w:bodyDiv w:val="1"/>
      <w:marLeft w:val="0"/>
      <w:marRight w:val="0"/>
      <w:marTop w:val="0"/>
      <w:marBottom w:val="0"/>
      <w:divBdr>
        <w:top w:val="none" w:sz="0" w:space="0" w:color="auto"/>
        <w:left w:val="none" w:sz="0" w:space="0" w:color="auto"/>
        <w:bottom w:val="none" w:sz="0" w:space="0" w:color="auto"/>
        <w:right w:val="none" w:sz="0" w:space="0" w:color="auto"/>
      </w:divBdr>
      <w:divsChild>
        <w:div w:id="1154369216">
          <w:marLeft w:val="0"/>
          <w:marRight w:val="0"/>
          <w:marTop w:val="0"/>
          <w:marBottom w:val="0"/>
          <w:divBdr>
            <w:top w:val="none" w:sz="0" w:space="0" w:color="auto"/>
            <w:left w:val="none" w:sz="0" w:space="0" w:color="auto"/>
            <w:bottom w:val="none" w:sz="0" w:space="0" w:color="auto"/>
            <w:right w:val="none" w:sz="0" w:space="0" w:color="auto"/>
          </w:divBdr>
          <w:divsChild>
            <w:div w:id="1633289590">
              <w:marLeft w:val="0"/>
              <w:marRight w:val="0"/>
              <w:marTop w:val="0"/>
              <w:marBottom w:val="0"/>
              <w:divBdr>
                <w:top w:val="none" w:sz="0" w:space="0" w:color="auto"/>
                <w:left w:val="none" w:sz="0" w:space="0" w:color="auto"/>
                <w:bottom w:val="none" w:sz="0" w:space="0" w:color="auto"/>
                <w:right w:val="none" w:sz="0" w:space="0" w:color="auto"/>
              </w:divBdr>
            </w:div>
            <w:div w:id="44259339">
              <w:marLeft w:val="0"/>
              <w:marRight w:val="0"/>
              <w:marTop w:val="0"/>
              <w:marBottom w:val="0"/>
              <w:divBdr>
                <w:top w:val="none" w:sz="0" w:space="0" w:color="auto"/>
                <w:left w:val="none" w:sz="0" w:space="0" w:color="auto"/>
                <w:bottom w:val="none" w:sz="0" w:space="0" w:color="auto"/>
                <w:right w:val="none" w:sz="0" w:space="0" w:color="auto"/>
              </w:divBdr>
            </w:div>
            <w:div w:id="825128132">
              <w:marLeft w:val="0"/>
              <w:marRight w:val="0"/>
              <w:marTop w:val="0"/>
              <w:marBottom w:val="0"/>
              <w:divBdr>
                <w:top w:val="none" w:sz="0" w:space="0" w:color="auto"/>
                <w:left w:val="none" w:sz="0" w:space="0" w:color="auto"/>
                <w:bottom w:val="none" w:sz="0" w:space="0" w:color="auto"/>
                <w:right w:val="none" w:sz="0" w:space="0" w:color="auto"/>
              </w:divBdr>
            </w:div>
            <w:div w:id="624972657">
              <w:marLeft w:val="0"/>
              <w:marRight w:val="0"/>
              <w:marTop w:val="0"/>
              <w:marBottom w:val="0"/>
              <w:divBdr>
                <w:top w:val="none" w:sz="0" w:space="0" w:color="auto"/>
                <w:left w:val="none" w:sz="0" w:space="0" w:color="auto"/>
                <w:bottom w:val="none" w:sz="0" w:space="0" w:color="auto"/>
                <w:right w:val="none" w:sz="0" w:space="0" w:color="auto"/>
              </w:divBdr>
            </w:div>
            <w:div w:id="945843631">
              <w:marLeft w:val="0"/>
              <w:marRight w:val="0"/>
              <w:marTop w:val="0"/>
              <w:marBottom w:val="0"/>
              <w:divBdr>
                <w:top w:val="none" w:sz="0" w:space="0" w:color="auto"/>
                <w:left w:val="none" w:sz="0" w:space="0" w:color="auto"/>
                <w:bottom w:val="none" w:sz="0" w:space="0" w:color="auto"/>
                <w:right w:val="none" w:sz="0" w:space="0" w:color="auto"/>
              </w:divBdr>
            </w:div>
            <w:div w:id="1752701871">
              <w:marLeft w:val="0"/>
              <w:marRight w:val="0"/>
              <w:marTop w:val="0"/>
              <w:marBottom w:val="0"/>
              <w:divBdr>
                <w:top w:val="none" w:sz="0" w:space="0" w:color="auto"/>
                <w:left w:val="none" w:sz="0" w:space="0" w:color="auto"/>
                <w:bottom w:val="none" w:sz="0" w:space="0" w:color="auto"/>
                <w:right w:val="none" w:sz="0" w:space="0" w:color="auto"/>
              </w:divBdr>
            </w:div>
            <w:div w:id="633371788">
              <w:marLeft w:val="0"/>
              <w:marRight w:val="0"/>
              <w:marTop w:val="0"/>
              <w:marBottom w:val="0"/>
              <w:divBdr>
                <w:top w:val="none" w:sz="0" w:space="0" w:color="auto"/>
                <w:left w:val="none" w:sz="0" w:space="0" w:color="auto"/>
                <w:bottom w:val="none" w:sz="0" w:space="0" w:color="auto"/>
                <w:right w:val="none" w:sz="0" w:space="0" w:color="auto"/>
              </w:divBdr>
            </w:div>
            <w:div w:id="809058804">
              <w:marLeft w:val="0"/>
              <w:marRight w:val="0"/>
              <w:marTop w:val="0"/>
              <w:marBottom w:val="0"/>
              <w:divBdr>
                <w:top w:val="none" w:sz="0" w:space="0" w:color="auto"/>
                <w:left w:val="none" w:sz="0" w:space="0" w:color="auto"/>
                <w:bottom w:val="none" w:sz="0" w:space="0" w:color="auto"/>
                <w:right w:val="none" w:sz="0" w:space="0" w:color="auto"/>
              </w:divBdr>
            </w:div>
            <w:div w:id="1189029198">
              <w:marLeft w:val="0"/>
              <w:marRight w:val="0"/>
              <w:marTop w:val="0"/>
              <w:marBottom w:val="0"/>
              <w:divBdr>
                <w:top w:val="none" w:sz="0" w:space="0" w:color="auto"/>
                <w:left w:val="none" w:sz="0" w:space="0" w:color="auto"/>
                <w:bottom w:val="none" w:sz="0" w:space="0" w:color="auto"/>
                <w:right w:val="none" w:sz="0" w:space="0" w:color="auto"/>
              </w:divBdr>
            </w:div>
            <w:div w:id="907693668">
              <w:marLeft w:val="0"/>
              <w:marRight w:val="0"/>
              <w:marTop w:val="0"/>
              <w:marBottom w:val="0"/>
              <w:divBdr>
                <w:top w:val="none" w:sz="0" w:space="0" w:color="auto"/>
                <w:left w:val="none" w:sz="0" w:space="0" w:color="auto"/>
                <w:bottom w:val="none" w:sz="0" w:space="0" w:color="auto"/>
                <w:right w:val="none" w:sz="0" w:space="0" w:color="auto"/>
              </w:divBdr>
            </w:div>
            <w:div w:id="2130735980">
              <w:marLeft w:val="0"/>
              <w:marRight w:val="0"/>
              <w:marTop w:val="0"/>
              <w:marBottom w:val="0"/>
              <w:divBdr>
                <w:top w:val="none" w:sz="0" w:space="0" w:color="auto"/>
                <w:left w:val="none" w:sz="0" w:space="0" w:color="auto"/>
                <w:bottom w:val="none" w:sz="0" w:space="0" w:color="auto"/>
                <w:right w:val="none" w:sz="0" w:space="0" w:color="auto"/>
              </w:divBdr>
            </w:div>
            <w:div w:id="850990257">
              <w:marLeft w:val="0"/>
              <w:marRight w:val="0"/>
              <w:marTop w:val="0"/>
              <w:marBottom w:val="0"/>
              <w:divBdr>
                <w:top w:val="none" w:sz="0" w:space="0" w:color="auto"/>
                <w:left w:val="none" w:sz="0" w:space="0" w:color="auto"/>
                <w:bottom w:val="none" w:sz="0" w:space="0" w:color="auto"/>
                <w:right w:val="none" w:sz="0" w:space="0" w:color="auto"/>
              </w:divBdr>
            </w:div>
            <w:div w:id="1271741833">
              <w:marLeft w:val="0"/>
              <w:marRight w:val="0"/>
              <w:marTop w:val="0"/>
              <w:marBottom w:val="0"/>
              <w:divBdr>
                <w:top w:val="none" w:sz="0" w:space="0" w:color="auto"/>
                <w:left w:val="none" w:sz="0" w:space="0" w:color="auto"/>
                <w:bottom w:val="none" w:sz="0" w:space="0" w:color="auto"/>
                <w:right w:val="none" w:sz="0" w:space="0" w:color="auto"/>
              </w:divBdr>
            </w:div>
            <w:div w:id="1135676730">
              <w:marLeft w:val="0"/>
              <w:marRight w:val="0"/>
              <w:marTop w:val="0"/>
              <w:marBottom w:val="0"/>
              <w:divBdr>
                <w:top w:val="none" w:sz="0" w:space="0" w:color="auto"/>
                <w:left w:val="none" w:sz="0" w:space="0" w:color="auto"/>
                <w:bottom w:val="none" w:sz="0" w:space="0" w:color="auto"/>
                <w:right w:val="none" w:sz="0" w:space="0" w:color="auto"/>
              </w:divBdr>
            </w:div>
            <w:div w:id="1972637828">
              <w:marLeft w:val="0"/>
              <w:marRight w:val="0"/>
              <w:marTop w:val="0"/>
              <w:marBottom w:val="0"/>
              <w:divBdr>
                <w:top w:val="none" w:sz="0" w:space="0" w:color="auto"/>
                <w:left w:val="none" w:sz="0" w:space="0" w:color="auto"/>
                <w:bottom w:val="none" w:sz="0" w:space="0" w:color="auto"/>
                <w:right w:val="none" w:sz="0" w:space="0" w:color="auto"/>
              </w:divBdr>
            </w:div>
            <w:div w:id="882981975">
              <w:marLeft w:val="0"/>
              <w:marRight w:val="0"/>
              <w:marTop w:val="0"/>
              <w:marBottom w:val="0"/>
              <w:divBdr>
                <w:top w:val="none" w:sz="0" w:space="0" w:color="auto"/>
                <w:left w:val="none" w:sz="0" w:space="0" w:color="auto"/>
                <w:bottom w:val="none" w:sz="0" w:space="0" w:color="auto"/>
                <w:right w:val="none" w:sz="0" w:space="0" w:color="auto"/>
              </w:divBdr>
            </w:div>
            <w:div w:id="1763258766">
              <w:marLeft w:val="0"/>
              <w:marRight w:val="0"/>
              <w:marTop w:val="0"/>
              <w:marBottom w:val="0"/>
              <w:divBdr>
                <w:top w:val="none" w:sz="0" w:space="0" w:color="auto"/>
                <w:left w:val="none" w:sz="0" w:space="0" w:color="auto"/>
                <w:bottom w:val="none" w:sz="0" w:space="0" w:color="auto"/>
                <w:right w:val="none" w:sz="0" w:space="0" w:color="auto"/>
              </w:divBdr>
            </w:div>
            <w:div w:id="410079444">
              <w:marLeft w:val="0"/>
              <w:marRight w:val="0"/>
              <w:marTop w:val="0"/>
              <w:marBottom w:val="0"/>
              <w:divBdr>
                <w:top w:val="none" w:sz="0" w:space="0" w:color="auto"/>
                <w:left w:val="none" w:sz="0" w:space="0" w:color="auto"/>
                <w:bottom w:val="none" w:sz="0" w:space="0" w:color="auto"/>
                <w:right w:val="none" w:sz="0" w:space="0" w:color="auto"/>
              </w:divBdr>
            </w:div>
            <w:div w:id="1822502109">
              <w:marLeft w:val="0"/>
              <w:marRight w:val="0"/>
              <w:marTop w:val="0"/>
              <w:marBottom w:val="0"/>
              <w:divBdr>
                <w:top w:val="none" w:sz="0" w:space="0" w:color="auto"/>
                <w:left w:val="none" w:sz="0" w:space="0" w:color="auto"/>
                <w:bottom w:val="none" w:sz="0" w:space="0" w:color="auto"/>
                <w:right w:val="none" w:sz="0" w:space="0" w:color="auto"/>
              </w:divBdr>
            </w:div>
            <w:div w:id="791630867">
              <w:marLeft w:val="0"/>
              <w:marRight w:val="0"/>
              <w:marTop w:val="0"/>
              <w:marBottom w:val="0"/>
              <w:divBdr>
                <w:top w:val="none" w:sz="0" w:space="0" w:color="auto"/>
                <w:left w:val="none" w:sz="0" w:space="0" w:color="auto"/>
                <w:bottom w:val="none" w:sz="0" w:space="0" w:color="auto"/>
                <w:right w:val="none" w:sz="0" w:space="0" w:color="auto"/>
              </w:divBdr>
            </w:div>
            <w:div w:id="85733777">
              <w:marLeft w:val="0"/>
              <w:marRight w:val="0"/>
              <w:marTop w:val="0"/>
              <w:marBottom w:val="0"/>
              <w:divBdr>
                <w:top w:val="none" w:sz="0" w:space="0" w:color="auto"/>
                <w:left w:val="none" w:sz="0" w:space="0" w:color="auto"/>
                <w:bottom w:val="none" w:sz="0" w:space="0" w:color="auto"/>
                <w:right w:val="none" w:sz="0" w:space="0" w:color="auto"/>
              </w:divBdr>
            </w:div>
            <w:div w:id="479884118">
              <w:marLeft w:val="0"/>
              <w:marRight w:val="0"/>
              <w:marTop w:val="0"/>
              <w:marBottom w:val="0"/>
              <w:divBdr>
                <w:top w:val="none" w:sz="0" w:space="0" w:color="auto"/>
                <w:left w:val="none" w:sz="0" w:space="0" w:color="auto"/>
                <w:bottom w:val="none" w:sz="0" w:space="0" w:color="auto"/>
                <w:right w:val="none" w:sz="0" w:space="0" w:color="auto"/>
              </w:divBdr>
            </w:div>
            <w:div w:id="1727796401">
              <w:marLeft w:val="0"/>
              <w:marRight w:val="0"/>
              <w:marTop w:val="0"/>
              <w:marBottom w:val="0"/>
              <w:divBdr>
                <w:top w:val="none" w:sz="0" w:space="0" w:color="auto"/>
                <w:left w:val="none" w:sz="0" w:space="0" w:color="auto"/>
                <w:bottom w:val="none" w:sz="0" w:space="0" w:color="auto"/>
                <w:right w:val="none" w:sz="0" w:space="0" w:color="auto"/>
              </w:divBdr>
            </w:div>
            <w:div w:id="16036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5266">
      <w:bodyDiv w:val="1"/>
      <w:marLeft w:val="0"/>
      <w:marRight w:val="0"/>
      <w:marTop w:val="0"/>
      <w:marBottom w:val="0"/>
      <w:divBdr>
        <w:top w:val="none" w:sz="0" w:space="0" w:color="auto"/>
        <w:left w:val="none" w:sz="0" w:space="0" w:color="auto"/>
        <w:bottom w:val="none" w:sz="0" w:space="0" w:color="auto"/>
        <w:right w:val="none" w:sz="0" w:space="0" w:color="auto"/>
      </w:divBdr>
    </w:div>
    <w:div w:id="1195271002">
      <w:bodyDiv w:val="1"/>
      <w:marLeft w:val="0"/>
      <w:marRight w:val="0"/>
      <w:marTop w:val="0"/>
      <w:marBottom w:val="0"/>
      <w:divBdr>
        <w:top w:val="none" w:sz="0" w:space="0" w:color="auto"/>
        <w:left w:val="none" w:sz="0" w:space="0" w:color="auto"/>
        <w:bottom w:val="none" w:sz="0" w:space="0" w:color="auto"/>
        <w:right w:val="none" w:sz="0" w:space="0" w:color="auto"/>
      </w:divBdr>
      <w:divsChild>
        <w:div w:id="1335457192">
          <w:marLeft w:val="0"/>
          <w:marRight w:val="0"/>
          <w:marTop w:val="0"/>
          <w:marBottom w:val="0"/>
          <w:divBdr>
            <w:top w:val="none" w:sz="0" w:space="0" w:color="auto"/>
            <w:left w:val="none" w:sz="0" w:space="0" w:color="auto"/>
            <w:bottom w:val="none" w:sz="0" w:space="0" w:color="auto"/>
            <w:right w:val="none" w:sz="0" w:space="0" w:color="auto"/>
          </w:divBdr>
          <w:divsChild>
            <w:div w:id="2090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1373">
      <w:bodyDiv w:val="1"/>
      <w:marLeft w:val="0"/>
      <w:marRight w:val="0"/>
      <w:marTop w:val="0"/>
      <w:marBottom w:val="0"/>
      <w:divBdr>
        <w:top w:val="none" w:sz="0" w:space="0" w:color="auto"/>
        <w:left w:val="none" w:sz="0" w:space="0" w:color="auto"/>
        <w:bottom w:val="none" w:sz="0" w:space="0" w:color="auto"/>
        <w:right w:val="none" w:sz="0" w:space="0" w:color="auto"/>
      </w:divBdr>
      <w:divsChild>
        <w:div w:id="1043867102">
          <w:marLeft w:val="0"/>
          <w:marRight w:val="0"/>
          <w:marTop w:val="0"/>
          <w:marBottom w:val="0"/>
          <w:divBdr>
            <w:top w:val="none" w:sz="0" w:space="0" w:color="auto"/>
            <w:left w:val="none" w:sz="0" w:space="0" w:color="auto"/>
            <w:bottom w:val="none" w:sz="0" w:space="0" w:color="auto"/>
            <w:right w:val="none" w:sz="0" w:space="0" w:color="auto"/>
          </w:divBdr>
          <w:divsChild>
            <w:div w:id="75821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37525">
      <w:bodyDiv w:val="1"/>
      <w:marLeft w:val="0"/>
      <w:marRight w:val="0"/>
      <w:marTop w:val="0"/>
      <w:marBottom w:val="0"/>
      <w:divBdr>
        <w:top w:val="none" w:sz="0" w:space="0" w:color="auto"/>
        <w:left w:val="none" w:sz="0" w:space="0" w:color="auto"/>
        <w:bottom w:val="none" w:sz="0" w:space="0" w:color="auto"/>
        <w:right w:val="none" w:sz="0" w:space="0" w:color="auto"/>
      </w:divBdr>
      <w:divsChild>
        <w:div w:id="2075737755">
          <w:marLeft w:val="0"/>
          <w:marRight w:val="0"/>
          <w:marTop w:val="0"/>
          <w:marBottom w:val="135"/>
          <w:divBdr>
            <w:top w:val="none" w:sz="0" w:space="0" w:color="auto"/>
            <w:left w:val="none" w:sz="0" w:space="0" w:color="auto"/>
            <w:bottom w:val="none" w:sz="0" w:space="0" w:color="auto"/>
            <w:right w:val="none" w:sz="0" w:space="0" w:color="auto"/>
          </w:divBdr>
          <w:divsChild>
            <w:div w:id="161219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1247">
      <w:bodyDiv w:val="1"/>
      <w:marLeft w:val="0"/>
      <w:marRight w:val="0"/>
      <w:marTop w:val="0"/>
      <w:marBottom w:val="0"/>
      <w:divBdr>
        <w:top w:val="none" w:sz="0" w:space="0" w:color="auto"/>
        <w:left w:val="none" w:sz="0" w:space="0" w:color="auto"/>
        <w:bottom w:val="none" w:sz="0" w:space="0" w:color="auto"/>
        <w:right w:val="none" w:sz="0" w:space="0" w:color="auto"/>
      </w:divBdr>
      <w:divsChild>
        <w:div w:id="12463226">
          <w:marLeft w:val="0"/>
          <w:marRight w:val="0"/>
          <w:marTop w:val="0"/>
          <w:marBottom w:val="0"/>
          <w:divBdr>
            <w:top w:val="none" w:sz="0" w:space="0" w:color="auto"/>
            <w:left w:val="none" w:sz="0" w:space="0" w:color="auto"/>
            <w:bottom w:val="none" w:sz="0" w:space="0" w:color="auto"/>
            <w:right w:val="none" w:sz="0" w:space="0" w:color="auto"/>
          </w:divBdr>
          <w:divsChild>
            <w:div w:id="1553081903">
              <w:marLeft w:val="0"/>
              <w:marRight w:val="0"/>
              <w:marTop w:val="0"/>
              <w:marBottom w:val="0"/>
              <w:divBdr>
                <w:top w:val="none" w:sz="0" w:space="0" w:color="auto"/>
                <w:left w:val="none" w:sz="0" w:space="0" w:color="auto"/>
                <w:bottom w:val="none" w:sz="0" w:space="0" w:color="auto"/>
                <w:right w:val="none" w:sz="0" w:space="0" w:color="auto"/>
              </w:divBdr>
            </w:div>
            <w:div w:id="1869175611">
              <w:marLeft w:val="0"/>
              <w:marRight w:val="0"/>
              <w:marTop w:val="0"/>
              <w:marBottom w:val="0"/>
              <w:divBdr>
                <w:top w:val="none" w:sz="0" w:space="0" w:color="auto"/>
                <w:left w:val="none" w:sz="0" w:space="0" w:color="auto"/>
                <w:bottom w:val="none" w:sz="0" w:space="0" w:color="auto"/>
                <w:right w:val="none" w:sz="0" w:space="0" w:color="auto"/>
              </w:divBdr>
            </w:div>
            <w:div w:id="464469042">
              <w:marLeft w:val="0"/>
              <w:marRight w:val="0"/>
              <w:marTop w:val="0"/>
              <w:marBottom w:val="0"/>
              <w:divBdr>
                <w:top w:val="none" w:sz="0" w:space="0" w:color="auto"/>
                <w:left w:val="none" w:sz="0" w:space="0" w:color="auto"/>
                <w:bottom w:val="none" w:sz="0" w:space="0" w:color="auto"/>
                <w:right w:val="none" w:sz="0" w:space="0" w:color="auto"/>
              </w:divBdr>
            </w:div>
            <w:div w:id="1541556053">
              <w:marLeft w:val="0"/>
              <w:marRight w:val="0"/>
              <w:marTop w:val="0"/>
              <w:marBottom w:val="0"/>
              <w:divBdr>
                <w:top w:val="none" w:sz="0" w:space="0" w:color="auto"/>
                <w:left w:val="none" w:sz="0" w:space="0" w:color="auto"/>
                <w:bottom w:val="none" w:sz="0" w:space="0" w:color="auto"/>
                <w:right w:val="none" w:sz="0" w:space="0" w:color="auto"/>
              </w:divBdr>
            </w:div>
            <w:div w:id="858348156">
              <w:marLeft w:val="0"/>
              <w:marRight w:val="0"/>
              <w:marTop w:val="0"/>
              <w:marBottom w:val="0"/>
              <w:divBdr>
                <w:top w:val="none" w:sz="0" w:space="0" w:color="auto"/>
                <w:left w:val="none" w:sz="0" w:space="0" w:color="auto"/>
                <w:bottom w:val="none" w:sz="0" w:space="0" w:color="auto"/>
                <w:right w:val="none" w:sz="0" w:space="0" w:color="auto"/>
              </w:divBdr>
            </w:div>
            <w:div w:id="1789395127">
              <w:marLeft w:val="0"/>
              <w:marRight w:val="0"/>
              <w:marTop w:val="0"/>
              <w:marBottom w:val="0"/>
              <w:divBdr>
                <w:top w:val="none" w:sz="0" w:space="0" w:color="auto"/>
                <w:left w:val="none" w:sz="0" w:space="0" w:color="auto"/>
                <w:bottom w:val="none" w:sz="0" w:space="0" w:color="auto"/>
                <w:right w:val="none" w:sz="0" w:space="0" w:color="auto"/>
              </w:divBdr>
            </w:div>
            <w:div w:id="1790588587">
              <w:marLeft w:val="0"/>
              <w:marRight w:val="0"/>
              <w:marTop w:val="0"/>
              <w:marBottom w:val="0"/>
              <w:divBdr>
                <w:top w:val="none" w:sz="0" w:space="0" w:color="auto"/>
                <w:left w:val="none" w:sz="0" w:space="0" w:color="auto"/>
                <w:bottom w:val="none" w:sz="0" w:space="0" w:color="auto"/>
                <w:right w:val="none" w:sz="0" w:space="0" w:color="auto"/>
              </w:divBdr>
            </w:div>
            <w:div w:id="1490057336">
              <w:marLeft w:val="0"/>
              <w:marRight w:val="0"/>
              <w:marTop w:val="0"/>
              <w:marBottom w:val="0"/>
              <w:divBdr>
                <w:top w:val="none" w:sz="0" w:space="0" w:color="auto"/>
                <w:left w:val="none" w:sz="0" w:space="0" w:color="auto"/>
                <w:bottom w:val="none" w:sz="0" w:space="0" w:color="auto"/>
                <w:right w:val="none" w:sz="0" w:space="0" w:color="auto"/>
              </w:divBdr>
            </w:div>
            <w:div w:id="1378705091">
              <w:marLeft w:val="0"/>
              <w:marRight w:val="0"/>
              <w:marTop w:val="0"/>
              <w:marBottom w:val="0"/>
              <w:divBdr>
                <w:top w:val="none" w:sz="0" w:space="0" w:color="auto"/>
                <w:left w:val="none" w:sz="0" w:space="0" w:color="auto"/>
                <w:bottom w:val="none" w:sz="0" w:space="0" w:color="auto"/>
                <w:right w:val="none" w:sz="0" w:space="0" w:color="auto"/>
              </w:divBdr>
            </w:div>
            <w:div w:id="2825020">
              <w:marLeft w:val="0"/>
              <w:marRight w:val="0"/>
              <w:marTop w:val="0"/>
              <w:marBottom w:val="0"/>
              <w:divBdr>
                <w:top w:val="none" w:sz="0" w:space="0" w:color="auto"/>
                <w:left w:val="none" w:sz="0" w:space="0" w:color="auto"/>
                <w:bottom w:val="none" w:sz="0" w:space="0" w:color="auto"/>
                <w:right w:val="none" w:sz="0" w:space="0" w:color="auto"/>
              </w:divBdr>
            </w:div>
            <w:div w:id="1683162619">
              <w:marLeft w:val="0"/>
              <w:marRight w:val="0"/>
              <w:marTop w:val="0"/>
              <w:marBottom w:val="0"/>
              <w:divBdr>
                <w:top w:val="none" w:sz="0" w:space="0" w:color="auto"/>
                <w:left w:val="none" w:sz="0" w:space="0" w:color="auto"/>
                <w:bottom w:val="none" w:sz="0" w:space="0" w:color="auto"/>
                <w:right w:val="none" w:sz="0" w:space="0" w:color="auto"/>
              </w:divBdr>
            </w:div>
            <w:div w:id="1753550813">
              <w:marLeft w:val="0"/>
              <w:marRight w:val="0"/>
              <w:marTop w:val="0"/>
              <w:marBottom w:val="0"/>
              <w:divBdr>
                <w:top w:val="none" w:sz="0" w:space="0" w:color="auto"/>
                <w:left w:val="none" w:sz="0" w:space="0" w:color="auto"/>
                <w:bottom w:val="none" w:sz="0" w:space="0" w:color="auto"/>
                <w:right w:val="none" w:sz="0" w:space="0" w:color="auto"/>
              </w:divBdr>
            </w:div>
            <w:div w:id="188446557">
              <w:marLeft w:val="0"/>
              <w:marRight w:val="0"/>
              <w:marTop w:val="0"/>
              <w:marBottom w:val="0"/>
              <w:divBdr>
                <w:top w:val="none" w:sz="0" w:space="0" w:color="auto"/>
                <w:left w:val="none" w:sz="0" w:space="0" w:color="auto"/>
                <w:bottom w:val="none" w:sz="0" w:space="0" w:color="auto"/>
                <w:right w:val="none" w:sz="0" w:space="0" w:color="auto"/>
              </w:divBdr>
            </w:div>
            <w:div w:id="1193301356">
              <w:marLeft w:val="0"/>
              <w:marRight w:val="0"/>
              <w:marTop w:val="0"/>
              <w:marBottom w:val="0"/>
              <w:divBdr>
                <w:top w:val="none" w:sz="0" w:space="0" w:color="auto"/>
                <w:left w:val="none" w:sz="0" w:space="0" w:color="auto"/>
                <w:bottom w:val="none" w:sz="0" w:space="0" w:color="auto"/>
                <w:right w:val="none" w:sz="0" w:space="0" w:color="auto"/>
              </w:divBdr>
            </w:div>
            <w:div w:id="75952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6911">
      <w:bodyDiv w:val="1"/>
      <w:marLeft w:val="0"/>
      <w:marRight w:val="0"/>
      <w:marTop w:val="0"/>
      <w:marBottom w:val="0"/>
      <w:divBdr>
        <w:top w:val="none" w:sz="0" w:space="0" w:color="auto"/>
        <w:left w:val="none" w:sz="0" w:space="0" w:color="auto"/>
        <w:bottom w:val="none" w:sz="0" w:space="0" w:color="auto"/>
        <w:right w:val="none" w:sz="0" w:space="0" w:color="auto"/>
      </w:divBdr>
      <w:divsChild>
        <w:div w:id="296571875">
          <w:marLeft w:val="0"/>
          <w:marRight w:val="0"/>
          <w:marTop w:val="0"/>
          <w:marBottom w:val="0"/>
          <w:divBdr>
            <w:top w:val="none" w:sz="0" w:space="0" w:color="auto"/>
            <w:left w:val="none" w:sz="0" w:space="0" w:color="auto"/>
            <w:bottom w:val="none" w:sz="0" w:space="0" w:color="auto"/>
            <w:right w:val="none" w:sz="0" w:space="0" w:color="auto"/>
          </w:divBdr>
          <w:divsChild>
            <w:div w:id="790130446">
              <w:marLeft w:val="0"/>
              <w:marRight w:val="0"/>
              <w:marTop w:val="0"/>
              <w:marBottom w:val="0"/>
              <w:divBdr>
                <w:top w:val="none" w:sz="0" w:space="0" w:color="auto"/>
                <w:left w:val="none" w:sz="0" w:space="0" w:color="auto"/>
                <w:bottom w:val="none" w:sz="0" w:space="0" w:color="auto"/>
                <w:right w:val="none" w:sz="0" w:space="0" w:color="auto"/>
              </w:divBdr>
            </w:div>
            <w:div w:id="386880872">
              <w:marLeft w:val="0"/>
              <w:marRight w:val="0"/>
              <w:marTop w:val="0"/>
              <w:marBottom w:val="0"/>
              <w:divBdr>
                <w:top w:val="none" w:sz="0" w:space="0" w:color="auto"/>
                <w:left w:val="none" w:sz="0" w:space="0" w:color="auto"/>
                <w:bottom w:val="none" w:sz="0" w:space="0" w:color="auto"/>
                <w:right w:val="none" w:sz="0" w:space="0" w:color="auto"/>
              </w:divBdr>
            </w:div>
            <w:div w:id="473377302">
              <w:marLeft w:val="0"/>
              <w:marRight w:val="0"/>
              <w:marTop w:val="0"/>
              <w:marBottom w:val="0"/>
              <w:divBdr>
                <w:top w:val="none" w:sz="0" w:space="0" w:color="auto"/>
                <w:left w:val="none" w:sz="0" w:space="0" w:color="auto"/>
                <w:bottom w:val="none" w:sz="0" w:space="0" w:color="auto"/>
                <w:right w:val="none" w:sz="0" w:space="0" w:color="auto"/>
              </w:divBdr>
            </w:div>
            <w:div w:id="447359987">
              <w:marLeft w:val="0"/>
              <w:marRight w:val="0"/>
              <w:marTop w:val="0"/>
              <w:marBottom w:val="0"/>
              <w:divBdr>
                <w:top w:val="none" w:sz="0" w:space="0" w:color="auto"/>
                <w:left w:val="none" w:sz="0" w:space="0" w:color="auto"/>
                <w:bottom w:val="none" w:sz="0" w:space="0" w:color="auto"/>
                <w:right w:val="none" w:sz="0" w:space="0" w:color="auto"/>
              </w:divBdr>
            </w:div>
            <w:div w:id="259148625">
              <w:marLeft w:val="0"/>
              <w:marRight w:val="0"/>
              <w:marTop w:val="0"/>
              <w:marBottom w:val="0"/>
              <w:divBdr>
                <w:top w:val="none" w:sz="0" w:space="0" w:color="auto"/>
                <w:left w:val="none" w:sz="0" w:space="0" w:color="auto"/>
                <w:bottom w:val="none" w:sz="0" w:space="0" w:color="auto"/>
                <w:right w:val="none" w:sz="0" w:space="0" w:color="auto"/>
              </w:divBdr>
            </w:div>
            <w:div w:id="2018801956">
              <w:marLeft w:val="0"/>
              <w:marRight w:val="0"/>
              <w:marTop w:val="0"/>
              <w:marBottom w:val="0"/>
              <w:divBdr>
                <w:top w:val="none" w:sz="0" w:space="0" w:color="auto"/>
                <w:left w:val="none" w:sz="0" w:space="0" w:color="auto"/>
                <w:bottom w:val="none" w:sz="0" w:space="0" w:color="auto"/>
                <w:right w:val="none" w:sz="0" w:space="0" w:color="auto"/>
              </w:divBdr>
            </w:div>
            <w:div w:id="1938829646">
              <w:marLeft w:val="0"/>
              <w:marRight w:val="0"/>
              <w:marTop w:val="0"/>
              <w:marBottom w:val="0"/>
              <w:divBdr>
                <w:top w:val="none" w:sz="0" w:space="0" w:color="auto"/>
                <w:left w:val="none" w:sz="0" w:space="0" w:color="auto"/>
                <w:bottom w:val="none" w:sz="0" w:space="0" w:color="auto"/>
                <w:right w:val="none" w:sz="0" w:space="0" w:color="auto"/>
              </w:divBdr>
            </w:div>
            <w:div w:id="624972520">
              <w:marLeft w:val="0"/>
              <w:marRight w:val="0"/>
              <w:marTop w:val="0"/>
              <w:marBottom w:val="0"/>
              <w:divBdr>
                <w:top w:val="none" w:sz="0" w:space="0" w:color="auto"/>
                <w:left w:val="none" w:sz="0" w:space="0" w:color="auto"/>
                <w:bottom w:val="none" w:sz="0" w:space="0" w:color="auto"/>
                <w:right w:val="none" w:sz="0" w:space="0" w:color="auto"/>
              </w:divBdr>
            </w:div>
            <w:div w:id="705329534">
              <w:marLeft w:val="0"/>
              <w:marRight w:val="0"/>
              <w:marTop w:val="0"/>
              <w:marBottom w:val="0"/>
              <w:divBdr>
                <w:top w:val="none" w:sz="0" w:space="0" w:color="auto"/>
                <w:left w:val="none" w:sz="0" w:space="0" w:color="auto"/>
                <w:bottom w:val="none" w:sz="0" w:space="0" w:color="auto"/>
                <w:right w:val="none" w:sz="0" w:space="0" w:color="auto"/>
              </w:divBdr>
            </w:div>
            <w:div w:id="348796331">
              <w:marLeft w:val="0"/>
              <w:marRight w:val="0"/>
              <w:marTop w:val="0"/>
              <w:marBottom w:val="0"/>
              <w:divBdr>
                <w:top w:val="none" w:sz="0" w:space="0" w:color="auto"/>
                <w:left w:val="none" w:sz="0" w:space="0" w:color="auto"/>
                <w:bottom w:val="none" w:sz="0" w:space="0" w:color="auto"/>
                <w:right w:val="none" w:sz="0" w:space="0" w:color="auto"/>
              </w:divBdr>
            </w:div>
            <w:div w:id="66848182">
              <w:marLeft w:val="0"/>
              <w:marRight w:val="0"/>
              <w:marTop w:val="0"/>
              <w:marBottom w:val="0"/>
              <w:divBdr>
                <w:top w:val="none" w:sz="0" w:space="0" w:color="auto"/>
                <w:left w:val="none" w:sz="0" w:space="0" w:color="auto"/>
                <w:bottom w:val="none" w:sz="0" w:space="0" w:color="auto"/>
                <w:right w:val="none" w:sz="0" w:space="0" w:color="auto"/>
              </w:divBdr>
            </w:div>
            <w:div w:id="695086318">
              <w:marLeft w:val="0"/>
              <w:marRight w:val="0"/>
              <w:marTop w:val="0"/>
              <w:marBottom w:val="0"/>
              <w:divBdr>
                <w:top w:val="none" w:sz="0" w:space="0" w:color="auto"/>
                <w:left w:val="none" w:sz="0" w:space="0" w:color="auto"/>
                <w:bottom w:val="none" w:sz="0" w:space="0" w:color="auto"/>
                <w:right w:val="none" w:sz="0" w:space="0" w:color="auto"/>
              </w:divBdr>
            </w:div>
            <w:div w:id="1156065594">
              <w:marLeft w:val="0"/>
              <w:marRight w:val="0"/>
              <w:marTop w:val="0"/>
              <w:marBottom w:val="0"/>
              <w:divBdr>
                <w:top w:val="none" w:sz="0" w:space="0" w:color="auto"/>
                <w:left w:val="none" w:sz="0" w:space="0" w:color="auto"/>
                <w:bottom w:val="none" w:sz="0" w:space="0" w:color="auto"/>
                <w:right w:val="none" w:sz="0" w:space="0" w:color="auto"/>
              </w:divBdr>
            </w:div>
            <w:div w:id="896742203">
              <w:marLeft w:val="0"/>
              <w:marRight w:val="0"/>
              <w:marTop w:val="0"/>
              <w:marBottom w:val="0"/>
              <w:divBdr>
                <w:top w:val="none" w:sz="0" w:space="0" w:color="auto"/>
                <w:left w:val="none" w:sz="0" w:space="0" w:color="auto"/>
                <w:bottom w:val="none" w:sz="0" w:space="0" w:color="auto"/>
                <w:right w:val="none" w:sz="0" w:space="0" w:color="auto"/>
              </w:divBdr>
            </w:div>
            <w:div w:id="2103841609">
              <w:marLeft w:val="0"/>
              <w:marRight w:val="0"/>
              <w:marTop w:val="0"/>
              <w:marBottom w:val="0"/>
              <w:divBdr>
                <w:top w:val="none" w:sz="0" w:space="0" w:color="auto"/>
                <w:left w:val="none" w:sz="0" w:space="0" w:color="auto"/>
                <w:bottom w:val="none" w:sz="0" w:space="0" w:color="auto"/>
                <w:right w:val="none" w:sz="0" w:space="0" w:color="auto"/>
              </w:divBdr>
            </w:div>
            <w:div w:id="1846899560">
              <w:marLeft w:val="0"/>
              <w:marRight w:val="0"/>
              <w:marTop w:val="0"/>
              <w:marBottom w:val="0"/>
              <w:divBdr>
                <w:top w:val="none" w:sz="0" w:space="0" w:color="auto"/>
                <w:left w:val="none" w:sz="0" w:space="0" w:color="auto"/>
                <w:bottom w:val="none" w:sz="0" w:space="0" w:color="auto"/>
                <w:right w:val="none" w:sz="0" w:space="0" w:color="auto"/>
              </w:divBdr>
            </w:div>
            <w:div w:id="216475365">
              <w:marLeft w:val="0"/>
              <w:marRight w:val="0"/>
              <w:marTop w:val="0"/>
              <w:marBottom w:val="0"/>
              <w:divBdr>
                <w:top w:val="none" w:sz="0" w:space="0" w:color="auto"/>
                <w:left w:val="none" w:sz="0" w:space="0" w:color="auto"/>
                <w:bottom w:val="none" w:sz="0" w:space="0" w:color="auto"/>
                <w:right w:val="none" w:sz="0" w:space="0" w:color="auto"/>
              </w:divBdr>
            </w:div>
            <w:div w:id="840659676">
              <w:marLeft w:val="0"/>
              <w:marRight w:val="0"/>
              <w:marTop w:val="0"/>
              <w:marBottom w:val="0"/>
              <w:divBdr>
                <w:top w:val="none" w:sz="0" w:space="0" w:color="auto"/>
                <w:left w:val="none" w:sz="0" w:space="0" w:color="auto"/>
                <w:bottom w:val="none" w:sz="0" w:space="0" w:color="auto"/>
                <w:right w:val="none" w:sz="0" w:space="0" w:color="auto"/>
              </w:divBdr>
            </w:div>
            <w:div w:id="242884658">
              <w:marLeft w:val="0"/>
              <w:marRight w:val="0"/>
              <w:marTop w:val="0"/>
              <w:marBottom w:val="0"/>
              <w:divBdr>
                <w:top w:val="none" w:sz="0" w:space="0" w:color="auto"/>
                <w:left w:val="none" w:sz="0" w:space="0" w:color="auto"/>
                <w:bottom w:val="none" w:sz="0" w:space="0" w:color="auto"/>
                <w:right w:val="none" w:sz="0" w:space="0" w:color="auto"/>
              </w:divBdr>
            </w:div>
            <w:div w:id="674262983">
              <w:marLeft w:val="0"/>
              <w:marRight w:val="0"/>
              <w:marTop w:val="0"/>
              <w:marBottom w:val="0"/>
              <w:divBdr>
                <w:top w:val="none" w:sz="0" w:space="0" w:color="auto"/>
                <w:left w:val="none" w:sz="0" w:space="0" w:color="auto"/>
                <w:bottom w:val="none" w:sz="0" w:space="0" w:color="auto"/>
                <w:right w:val="none" w:sz="0" w:space="0" w:color="auto"/>
              </w:divBdr>
            </w:div>
            <w:div w:id="1480808011">
              <w:marLeft w:val="0"/>
              <w:marRight w:val="0"/>
              <w:marTop w:val="0"/>
              <w:marBottom w:val="0"/>
              <w:divBdr>
                <w:top w:val="none" w:sz="0" w:space="0" w:color="auto"/>
                <w:left w:val="none" w:sz="0" w:space="0" w:color="auto"/>
                <w:bottom w:val="none" w:sz="0" w:space="0" w:color="auto"/>
                <w:right w:val="none" w:sz="0" w:space="0" w:color="auto"/>
              </w:divBdr>
            </w:div>
            <w:div w:id="476066846">
              <w:marLeft w:val="0"/>
              <w:marRight w:val="0"/>
              <w:marTop w:val="0"/>
              <w:marBottom w:val="0"/>
              <w:divBdr>
                <w:top w:val="none" w:sz="0" w:space="0" w:color="auto"/>
                <w:left w:val="none" w:sz="0" w:space="0" w:color="auto"/>
                <w:bottom w:val="none" w:sz="0" w:space="0" w:color="auto"/>
                <w:right w:val="none" w:sz="0" w:space="0" w:color="auto"/>
              </w:divBdr>
            </w:div>
            <w:div w:id="1875342650">
              <w:marLeft w:val="0"/>
              <w:marRight w:val="0"/>
              <w:marTop w:val="0"/>
              <w:marBottom w:val="0"/>
              <w:divBdr>
                <w:top w:val="none" w:sz="0" w:space="0" w:color="auto"/>
                <w:left w:val="none" w:sz="0" w:space="0" w:color="auto"/>
                <w:bottom w:val="none" w:sz="0" w:space="0" w:color="auto"/>
                <w:right w:val="none" w:sz="0" w:space="0" w:color="auto"/>
              </w:divBdr>
            </w:div>
            <w:div w:id="1306470278">
              <w:marLeft w:val="0"/>
              <w:marRight w:val="0"/>
              <w:marTop w:val="0"/>
              <w:marBottom w:val="0"/>
              <w:divBdr>
                <w:top w:val="none" w:sz="0" w:space="0" w:color="auto"/>
                <w:left w:val="none" w:sz="0" w:space="0" w:color="auto"/>
                <w:bottom w:val="none" w:sz="0" w:space="0" w:color="auto"/>
                <w:right w:val="none" w:sz="0" w:space="0" w:color="auto"/>
              </w:divBdr>
            </w:div>
            <w:div w:id="1458910071">
              <w:marLeft w:val="0"/>
              <w:marRight w:val="0"/>
              <w:marTop w:val="0"/>
              <w:marBottom w:val="0"/>
              <w:divBdr>
                <w:top w:val="none" w:sz="0" w:space="0" w:color="auto"/>
                <w:left w:val="none" w:sz="0" w:space="0" w:color="auto"/>
                <w:bottom w:val="none" w:sz="0" w:space="0" w:color="auto"/>
                <w:right w:val="none" w:sz="0" w:space="0" w:color="auto"/>
              </w:divBdr>
            </w:div>
            <w:div w:id="1972976424">
              <w:marLeft w:val="0"/>
              <w:marRight w:val="0"/>
              <w:marTop w:val="0"/>
              <w:marBottom w:val="0"/>
              <w:divBdr>
                <w:top w:val="none" w:sz="0" w:space="0" w:color="auto"/>
                <w:left w:val="none" w:sz="0" w:space="0" w:color="auto"/>
                <w:bottom w:val="none" w:sz="0" w:space="0" w:color="auto"/>
                <w:right w:val="none" w:sz="0" w:space="0" w:color="auto"/>
              </w:divBdr>
            </w:div>
            <w:div w:id="2075006914">
              <w:marLeft w:val="0"/>
              <w:marRight w:val="0"/>
              <w:marTop w:val="0"/>
              <w:marBottom w:val="0"/>
              <w:divBdr>
                <w:top w:val="none" w:sz="0" w:space="0" w:color="auto"/>
                <w:left w:val="none" w:sz="0" w:space="0" w:color="auto"/>
                <w:bottom w:val="none" w:sz="0" w:space="0" w:color="auto"/>
                <w:right w:val="none" w:sz="0" w:space="0" w:color="auto"/>
              </w:divBdr>
            </w:div>
            <w:div w:id="106778153">
              <w:marLeft w:val="0"/>
              <w:marRight w:val="0"/>
              <w:marTop w:val="0"/>
              <w:marBottom w:val="0"/>
              <w:divBdr>
                <w:top w:val="none" w:sz="0" w:space="0" w:color="auto"/>
                <w:left w:val="none" w:sz="0" w:space="0" w:color="auto"/>
                <w:bottom w:val="none" w:sz="0" w:space="0" w:color="auto"/>
                <w:right w:val="none" w:sz="0" w:space="0" w:color="auto"/>
              </w:divBdr>
            </w:div>
            <w:div w:id="596524241">
              <w:marLeft w:val="0"/>
              <w:marRight w:val="0"/>
              <w:marTop w:val="0"/>
              <w:marBottom w:val="0"/>
              <w:divBdr>
                <w:top w:val="none" w:sz="0" w:space="0" w:color="auto"/>
                <w:left w:val="none" w:sz="0" w:space="0" w:color="auto"/>
                <w:bottom w:val="none" w:sz="0" w:space="0" w:color="auto"/>
                <w:right w:val="none" w:sz="0" w:space="0" w:color="auto"/>
              </w:divBdr>
            </w:div>
            <w:div w:id="899487213">
              <w:marLeft w:val="0"/>
              <w:marRight w:val="0"/>
              <w:marTop w:val="0"/>
              <w:marBottom w:val="0"/>
              <w:divBdr>
                <w:top w:val="none" w:sz="0" w:space="0" w:color="auto"/>
                <w:left w:val="none" w:sz="0" w:space="0" w:color="auto"/>
                <w:bottom w:val="none" w:sz="0" w:space="0" w:color="auto"/>
                <w:right w:val="none" w:sz="0" w:space="0" w:color="auto"/>
              </w:divBdr>
            </w:div>
            <w:div w:id="694960084">
              <w:marLeft w:val="0"/>
              <w:marRight w:val="0"/>
              <w:marTop w:val="0"/>
              <w:marBottom w:val="0"/>
              <w:divBdr>
                <w:top w:val="none" w:sz="0" w:space="0" w:color="auto"/>
                <w:left w:val="none" w:sz="0" w:space="0" w:color="auto"/>
                <w:bottom w:val="none" w:sz="0" w:space="0" w:color="auto"/>
                <w:right w:val="none" w:sz="0" w:space="0" w:color="auto"/>
              </w:divBdr>
            </w:div>
            <w:div w:id="1420718037">
              <w:marLeft w:val="0"/>
              <w:marRight w:val="0"/>
              <w:marTop w:val="0"/>
              <w:marBottom w:val="0"/>
              <w:divBdr>
                <w:top w:val="none" w:sz="0" w:space="0" w:color="auto"/>
                <w:left w:val="none" w:sz="0" w:space="0" w:color="auto"/>
                <w:bottom w:val="none" w:sz="0" w:space="0" w:color="auto"/>
                <w:right w:val="none" w:sz="0" w:space="0" w:color="auto"/>
              </w:divBdr>
            </w:div>
            <w:div w:id="2034376914">
              <w:marLeft w:val="0"/>
              <w:marRight w:val="0"/>
              <w:marTop w:val="0"/>
              <w:marBottom w:val="0"/>
              <w:divBdr>
                <w:top w:val="none" w:sz="0" w:space="0" w:color="auto"/>
                <w:left w:val="none" w:sz="0" w:space="0" w:color="auto"/>
                <w:bottom w:val="none" w:sz="0" w:space="0" w:color="auto"/>
                <w:right w:val="none" w:sz="0" w:space="0" w:color="auto"/>
              </w:divBdr>
            </w:div>
            <w:div w:id="499732554">
              <w:marLeft w:val="0"/>
              <w:marRight w:val="0"/>
              <w:marTop w:val="0"/>
              <w:marBottom w:val="0"/>
              <w:divBdr>
                <w:top w:val="none" w:sz="0" w:space="0" w:color="auto"/>
                <w:left w:val="none" w:sz="0" w:space="0" w:color="auto"/>
                <w:bottom w:val="none" w:sz="0" w:space="0" w:color="auto"/>
                <w:right w:val="none" w:sz="0" w:space="0" w:color="auto"/>
              </w:divBdr>
            </w:div>
            <w:div w:id="1305816284">
              <w:marLeft w:val="0"/>
              <w:marRight w:val="0"/>
              <w:marTop w:val="0"/>
              <w:marBottom w:val="0"/>
              <w:divBdr>
                <w:top w:val="none" w:sz="0" w:space="0" w:color="auto"/>
                <w:left w:val="none" w:sz="0" w:space="0" w:color="auto"/>
                <w:bottom w:val="none" w:sz="0" w:space="0" w:color="auto"/>
                <w:right w:val="none" w:sz="0" w:space="0" w:color="auto"/>
              </w:divBdr>
            </w:div>
            <w:div w:id="371656659">
              <w:marLeft w:val="0"/>
              <w:marRight w:val="0"/>
              <w:marTop w:val="0"/>
              <w:marBottom w:val="0"/>
              <w:divBdr>
                <w:top w:val="none" w:sz="0" w:space="0" w:color="auto"/>
                <w:left w:val="none" w:sz="0" w:space="0" w:color="auto"/>
                <w:bottom w:val="none" w:sz="0" w:space="0" w:color="auto"/>
                <w:right w:val="none" w:sz="0" w:space="0" w:color="auto"/>
              </w:divBdr>
            </w:div>
            <w:div w:id="1131048916">
              <w:marLeft w:val="0"/>
              <w:marRight w:val="0"/>
              <w:marTop w:val="0"/>
              <w:marBottom w:val="0"/>
              <w:divBdr>
                <w:top w:val="none" w:sz="0" w:space="0" w:color="auto"/>
                <w:left w:val="none" w:sz="0" w:space="0" w:color="auto"/>
                <w:bottom w:val="none" w:sz="0" w:space="0" w:color="auto"/>
                <w:right w:val="none" w:sz="0" w:space="0" w:color="auto"/>
              </w:divBdr>
            </w:div>
            <w:div w:id="1155605520">
              <w:marLeft w:val="0"/>
              <w:marRight w:val="0"/>
              <w:marTop w:val="0"/>
              <w:marBottom w:val="0"/>
              <w:divBdr>
                <w:top w:val="none" w:sz="0" w:space="0" w:color="auto"/>
                <w:left w:val="none" w:sz="0" w:space="0" w:color="auto"/>
                <w:bottom w:val="none" w:sz="0" w:space="0" w:color="auto"/>
                <w:right w:val="none" w:sz="0" w:space="0" w:color="auto"/>
              </w:divBdr>
            </w:div>
            <w:div w:id="354814537">
              <w:marLeft w:val="0"/>
              <w:marRight w:val="0"/>
              <w:marTop w:val="0"/>
              <w:marBottom w:val="0"/>
              <w:divBdr>
                <w:top w:val="none" w:sz="0" w:space="0" w:color="auto"/>
                <w:left w:val="none" w:sz="0" w:space="0" w:color="auto"/>
                <w:bottom w:val="none" w:sz="0" w:space="0" w:color="auto"/>
                <w:right w:val="none" w:sz="0" w:space="0" w:color="auto"/>
              </w:divBdr>
            </w:div>
            <w:div w:id="578637778">
              <w:marLeft w:val="0"/>
              <w:marRight w:val="0"/>
              <w:marTop w:val="0"/>
              <w:marBottom w:val="0"/>
              <w:divBdr>
                <w:top w:val="none" w:sz="0" w:space="0" w:color="auto"/>
                <w:left w:val="none" w:sz="0" w:space="0" w:color="auto"/>
                <w:bottom w:val="none" w:sz="0" w:space="0" w:color="auto"/>
                <w:right w:val="none" w:sz="0" w:space="0" w:color="auto"/>
              </w:divBdr>
            </w:div>
            <w:div w:id="1164466535">
              <w:marLeft w:val="0"/>
              <w:marRight w:val="0"/>
              <w:marTop w:val="0"/>
              <w:marBottom w:val="0"/>
              <w:divBdr>
                <w:top w:val="none" w:sz="0" w:space="0" w:color="auto"/>
                <w:left w:val="none" w:sz="0" w:space="0" w:color="auto"/>
                <w:bottom w:val="none" w:sz="0" w:space="0" w:color="auto"/>
                <w:right w:val="none" w:sz="0" w:space="0" w:color="auto"/>
              </w:divBdr>
            </w:div>
            <w:div w:id="1563249425">
              <w:marLeft w:val="0"/>
              <w:marRight w:val="0"/>
              <w:marTop w:val="0"/>
              <w:marBottom w:val="0"/>
              <w:divBdr>
                <w:top w:val="none" w:sz="0" w:space="0" w:color="auto"/>
                <w:left w:val="none" w:sz="0" w:space="0" w:color="auto"/>
                <w:bottom w:val="none" w:sz="0" w:space="0" w:color="auto"/>
                <w:right w:val="none" w:sz="0" w:space="0" w:color="auto"/>
              </w:divBdr>
            </w:div>
            <w:div w:id="2080201754">
              <w:marLeft w:val="0"/>
              <w:marRight w:val="0"/>
              <w:marTop w:val="0"/>
              <w:marBottom w:val="0"/>
              <w:divBdr>
                <w:top w:val="none" w:sz="0" w:space="0" w:color="auto"/>
                <w:left w:val="none" w:sz="0" w:space="0" w:color="auto"/>
                <w:bottom w:val="none" w:sz="0" w:space="0" w:color="auto"/>
                <w:right w:val="none" w:sz="0" w:space="0" w:color="auto"/>
              </w:divBdr>
            </w:div>
            <w:div w:id="98765102">
              <w:marLeft w:val="0"/>
              <w:marRight w:val="0"/>
              <w:marTop w:val="0"/>
              <w:marBottom w:val="0"/>
              <w:divBdr>
                <w:top w:val="none" w:sz="0" w:space="0" w:color="auto"/>
                <w:left w:val="none" w:sz="0" w:space="0" w:color="auto"/>
                <w:bottom w:val="none" w:sz="0" w:space="0" w:color="auto"/>
                <w:right w:val="none" w:sz="0" w:space="0" w:color="auto"/>
              </w:divBdr>
            </w:div>
            <w:div w:id="853498515">
              <w:marLeft w:val="0"/>
              <w:marRight w:val="0"/>
              <w:marTop w:val="0"/>
              <w:marBottom w:val="0"/>
              <w:divBdr>
                <w:top w:val="none" w:sz="0" w:space="0" w:color="auto"/>
                <w:left w:val="none" w:sz="0" w:space="0" w:color="auto"/>
                <w:bottom w:val="none" w:sz="0" w:space="0" w:color="auto"/>
                <w:right w:val="none" w:sz="0" w:space="0" w:color="auto"/>
              </w:divBdr>
            </w:div>
            <w:div w:id="1744253975">
              <w:marLeft w:val="0"/>
              <w:marRight w:val="0"/>
              <w:marTop w:val="0"/>
              <w:marBottom w:val="0"/>
              <w:divBdr>
                <w:top w:val="none" w:sz="0" w:space="0" w:color="auto"/>
                <w:left w:val="none" w:sz="0" w:space="0" w:color="auto"/>
                <w:bottom w:val="none" w:sz="0" w:space="0" w:color="auto"/>
                <w:right w:val="none" w:sz="0" w:space="0" w:color="auto"/>
              </w:divBdr>
            </w:div>
            <w:div w:id="1814255546">
              <w:marLeft w:val="0"/>
              <w:marRight w:val="0"/>
              <w:marTop w:val="0"/>
              <w:marBottom w:val="0"/>
              <w:divBdr>
                <w:top w:val="none" w:sz="0" w:space="0" w:color="auto"/>
                <w:left w:val="none" w:sz="0" w:space="0" w:color="auto"/>
                <w:bottom w:val="none" w:sz="0" w:space="0" w:color="auto"/>
                <w:right w:val="none" w:sz="0" w:space="0" w:color="auto"/>
              </w:divBdr>
            </w:div>
            <w:div w:id="531921176">
              <w:marLeft w:val="0"/>
              <w:marRight w:val="0"/>
              <w:marTop w:val="0"/>
              <w:marBottom w:val="0"/>
              <w:divBdr>
                <w:top w:val="none" w:sz="0" w:space="0" w:color="auto"/>
                <w:left w:val="none" w:sz="0" w:space="0" w:color="auto"/>
                <w:bottom w:val="none" w:sz="0" w:space="0" w:color="auto"/>
                <w:right w:val="none" w:sz="0" w:space="0" w:color="auto"/>
              </w:divBdr>
            </w:div>
            <w:div w:id="880172629">
              <w:marLeft w:val="0"/>
              <w:marRight w:val="0"/>
              <w:marTop w:val="0"/>
              <w:marBottom w:val="0"/>
              <w:divBdr>
                <w:top w:val="none" w:sz="0" w:space="0" w:color="auto"/>
                <w:left w:val="none" w:sz="0" w:space="0" w:color="auto"/>
                <w:bottom w:val="none" w:sz="0" w:space="0" w:color="auto"/>
                <w:right w:val="none" w:sz="0" w:space="0" w:color="auto"/>
              </w:divBdr>
            </w:div>
            <w:div w:id="146092504">
              <w:marLeft w:val="0"/>
              <w:marRight w:val="0"/>
              <w:marTop w:val="0"/>
              <w:marBottom w:val="0"/>
              <w:divBdr>
                <w:top w:val="none" w:sz="0" w:space="0" w:color="auto"/>
                <w:left w:val="none" w:sz="0" w:space="0" w:color="auto"/>
                <w:bottom w:val="none" w:sz="0" w:space="0" w:color="auto"/>
                <w:right w:val="none" w:sz="0" w:space="0" w:color="auto"/>
              </w:divBdr>
            </w:div>
            <w:div w:id="1048067815">
              <w:marLeft w:val="0"/>
              <w:marRight w:val="0"/>
              <w:marTop w:val="0"/>
              <w:marBottom w:val="0"/>
              <w:divBdr>
                <w:top w:val="none" w:sz="0" w:space="0" w:color="auto"/>
                <w:left w:val="none" w:sz="0" w:space="0" w:color="auto"/>
                <w:bottom w:val="none" w:sz="0" w:space="0" w:color="auto"/>
                <w:right w:val="none" w:sz="0" w:space="0" w:color="auto"/>
              </w:divBdr>
            </w:div>
            <w:div w:id="1038974728">
              <w:marLeft w:val="0"/>
              <w:marRight w:val="0"/>
              <w:marTop w:val="0"/>
              <w:marBottom w:val="0"/>
              <w:divBdr>
                <w:top w:val="none" w:sz="0" w:space="0" w:color="auto"/>
                <w:left w:val="none" w:sz="0" w:space="0" w:color="auto"/>
                <w:bottom w:val="none" w:sz="0" w:space="0" w:color="auto"/>
                <w:right w:val="none" w:sz="0" w:space="0" w:color="auto"/>
              </w:divBdr>
            </w:div>
            <w:div w:id="2126341117">
              <w:marLeft w:val="0"/>
              <w:marRight w:val="0"/>
              <w:marTop w:val="0"/>
              <w:marBottom w:val="0"/>
              <w:divBdr>
                <w:top w:val="none" w:sz="0" w:space="0" w:color="auto"/>
                <w:left w:val="none" w:sz="0" w:space="0" w:color="auto"/>
                <w:bottom w:val="none" w:sz="0" w:space="0" w:color="auto"/>
                <w:right w:val="none" w:sz="0" w:space="0" w:color="auto"/>
              </w:divBdr>
            </w:div>
            <w:div w:id="96294302">
              <w:marLeft w:val="0"/>
              <w:marRight w:val="0"/>
              <w:marTop w:val="0"/>
              <w:marBottom w:val="0"/>
              <w:divBdr>
                <w:top w:val="none" w:sz="0" w:space="0" w:color="auto"/>
                <w:left w:val="none" w:sz="0" w:space="0" w:color="auto"/>
                <w:bottom w:val="none" w:sz="0" w:space="0" w:color="auto"/>
                <w:right w:val="none" w:sz="0" w:space="0" w:color="auto"/>
              </w:divBdr>
            </w:div>
            <w:div w:id="641348330">
              <w:marLeft w:val="0"/>
              <w:marRight w:val="0"/>
              <w:marTop w:val="0"/>
              <w:marBottom w:val="0"/>
              <w:divBdr>
                <w:top w:val="none" w:sz="0" w:space="0" w:color="auto"/>
                <w:left w:val="none" w:sz="0" w:space="0" w:color="auto"/>
                <w:bottom w:val="none" w:sz="0" w:space="0" w:color="auto"/>
                <w:right w:val="none" w:sz="0" w:space="0" w:color="auto"/>
              </w:divBdr>
            </w:div>
            <w:div w:id="1246573097">
              <w:marLeft w:val="0"/>
              <w:marRight w:val="0"/>
              <w:marTop w:val="0"/>
              <w:marBottom w:val="0"/>
              <w:divBdr>
                <w:top w:val="none" w:sz="0" w:space="0" w:color="auto"/>
                <w:left w:val="none" w:sz="0" w:space="0" w:color="auto"/>
                <w:bottom w:val="none" w:sz="0" w:space="0" w:color="auto"/>
                <w:right w:val="none" w:sz="0" w:space="0" w:color="auto"/>
              </w:divBdr>
            </w:div>
            <w:div w:id="1724672434">
              <w:marLeft w:val="0"/>
              <w:marRight w:val="0"/>
              <w:marTop w:val="0"/>
              <w:marBottom w:val="0"/>
              <w:divBdr>
                <w:top w:val="none" w:sz="0" w:space="0" w:color="auto"/>
                <w:left w:val="none" w:sz="0" w:space="0" w:color="auto"/>
                <w:bottom w:val="none" w:sz="0" w:space="0" w:color="auto"/>
                <w:right w:val="none" w:sz="0" w:space="0" w:color="auto"/>
              </w:divBdr>
            </w:div>
            <w:div w:id="209508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71193">
      <w:bodyDiv w:val="1"/>
      <w:marLeft w:val="0"/>
      <w:marRight w:val="0"/>
      <w:marTop w:val="0"/>
      <w:marBottom w:val="0"/>
      <w:divBdr>
        <w:top w:val="none" w:sz="0" w:space="0" w:color="auto"/>
        <w:left w:val="none" w:sz="0" w:space="0" w:color="auto"/>
        <w:bottom w:val="none" w:sz="0" w:space="0" w:color="auto"/>
        <w:right w:val="none" w:sz="0" w:space="0" w:color="auto"/>
      </w:divBdr>
      <w:divsChild>
        <w:div w:id="241912516">
          <w:marLeft w:val="0"/>
          <w:marRight w:val="0"/>
          <w:marTop w:val="0"/>
          <w:marBottom w:val="0"/>
          <w:divBdr>
            <w:top w:val="none" w:sz="0" w:space="0" w:color="auto"/>
            <w:left w:val="none" w:sz="0" w:space="0" w:color="auto"/>
            <w:bottom w:val="none" w:sz="0" w:space="0" w:color="auto"/>
            <w:right w:val="none" w:sz="0" w:space="0" w:color="auto"/>
          </w:divBdr>
          <w:divsChild>
            <w:div w:id="1139033862">
              <w:marLeft w:val="0"/>
              <w:marRight w:val="0"/>
              <w:marTop w:val="0"/>
              <w:marBottom w:val="0"/>
              <w:divBdr>
                <w:top w:val="none" w:sz="0" w:space="0" w:color="auto"/>
                <w:left w:val="none" w:sz="0" w:space="0" w:color="auto"/>
                <w:bottom w:val="none" w:sz="0" w:space="0" w:color="auto"/>
                <w:right w:val="none" w:sz="0" w:space="0" w:color="auto"/>
              </w:divBdr>
            </w:div>
            <w:div w:id="1310279858">
              <w:marLeft w:val="0"/>
              <w:marRight w:val="0"/>
              <w:marTop w:val="0"/>
              <w:marBottom w:val="0"/>
              <w:divBdr>
                <w:top w:val="none" w:sz="0" w:space="0" w:color="auto"/>
                <w:left w:val="none" w:sz="0" w:space="0" w:color="auto"/>
                <w:bottom w:val="none" w:sz="0" w:space="0" w:color="auto"/>
                <w:right w:val="none" w:sz="0" w:space="0" w:color="auto"/>
              </w:divBdr>
            </w:div>
            <w:div w:id="36973894">
              <w:marLeft w:val="0"/>
              <w:marRight w:val="0"/>
              <w:marTop w:val="0"/>
              <w:marBottom w:val="0"/>
              <w:divBdr>
                <w:top w:val="none" w:sz="0" w:space="0" w:color="auto"/>
                <w:left w:val="none" w:sz="0" w:space="0" w:color="auto"/>
                <w:bottom w:val="none" w:sz="0" w:space="0" w:color="auto"/>
                <w:right w:val="none" w:sz="0" w:space="0" w:color="auto"/>
              </w:divBdr>
            </w:div>
            <w:div w:id="166396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950">
      <w:bodyDiv w:val="1"/>
      <w:marLeft w:val="0"/>
      <w:marRight w:val="0"/>
      <w:marTop w:val="0"/>
      <w:marBottom w:val="0"/>
      <w:divBdr>
        <w:top w:val="none" w:sz="0" w:space="0" w:color="auto"/>
        <w:left w:val="none" w:sz="0" w:space="0" w:color="auto"/>
        <w:bottom w:val="none" w:sz="0" w:space="0" w:color="auto"/>
        <w:right w:val="none" w:sz="0" w:space="0" w:color="auto"/>
      </w:divBdr>
      <w:divsChild>
        <w:div w:id="606427881">
          <w:marLeft w:val="0"/>
          <w:marRight w:val="0"/>
          <w:marTop w:val="0"/>
          <w:marBottom w:val="0"/>
          <w:divBdr>
            <w:top w:val="none" w:sz="0" w:space="0" w:color="auto"/>
            <w:left w:val="none" w:sz="0" w:space="0" w:color="auto"/>
            <w:bottom w:val="none" w:sz="0" w:space="0" w:color="auto"/>
            <w:right w:val="none" w:sz="0" w:space="0" w:color="auto"/>
          </w:divBdr>
          <w:divsChild>
            <w:div w:id="585500562">
              <w:marLeft w:val="0"/>
              <w:marRight w:val="0"/>
              <w:marTop w:val="0"/>
              <w:marBottom w:val="0"/>
              <w:divBdr>
                <w:top w:val="none" w:sz="0" w:space="0" w:color="auto"/>
                <w:left w:val="none" w:sz="0" w:space="0" w:color="auto"/>
                <w:bottom w:val="none" w:sz="0" w:space="0" w:color="auto"/>
                <w:right w:val="none" w:sz="0" w:space="0" w:color="auto"/>
              </w:divBdr>
            </w:div>
            <w:div w:id="5983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7213">
      <w:bodyDiv w:val="1"/>
      <w:marLeft w:val="0"/>
      <w:marRight w:val="0"/>
      <w:marTop w:val="0"/>
      <w:marBottom w:val="0"/>
      <w:divBdr>
        <w:top w:val="none" w:sz="0" w:space="0" w:color="auto"/>
        <w:left w:val="none" w:sz="0" w:space="0" w:color="auto"/>
        <w:bottom w:val="none" w:sz="0" w:space="0" w:color="auto"/>
        <w:right w:val="none" w:sz="0" w:space="0" w:color="auto"/>
      </w:divBdr>
      <w:divsChild>
        <w:div w:id="1979265523">
          <w:marLeft w:val="0"/>
          <w:marRight w:val="0"/>
          <w:marTop w:val="0"/>
          <w:marBottom w:val="0"/>
          <w:divBdr>
            <w:top w:val="none" w:sz="0" w:space="0" w:color="auto"/>
            <w:left w:val="none" w:sz="0" w:space="0" w:color="auto"/>
            <w:bottom w:val="none" w:sz="0" w:space="0" w:color="auto"/>
            <w:right w:val="none" w:sz="0" w:space="0" w:color="auto"/>
          </w:divBdr>
          <w:divsChild>
            <w:div w:id="86927192">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28323">
      <w:bodyDiv w:val="1"/>
      <w:marLeft w:val="0"/>
      <w:marRight w:val="0"/>
      <w:marTop w:val="0"/>
      <w:marBottom w:val="0"/>
      <w:divBdr>
        <w:top w:val="none" w:sz="0" w:space="0" w:color="auto"/>
        <w:left w:val="none" w:sz="0" w:space="0" w:color="auto"/>
        <w:bottom w:val="none" w:sz="0" w:space="0" w:color="auto"/>
        <w:right w:val="none" w:sz="0" w:space="0" w:color="auto"/>
      </w:divBdr>
      <w:divsChild>
        <w:div w:id="473332153">
          <w:marLeft w:val="0"/>
          <w:marRight w:val="0"/>
          <w:marTop w:val="0"/>
          <w:marBottom w:val="0"/>
          <w:divBdr>
            <w:top w:val="none" w:sz="0" w:space="0" w:color="auto"/>
            <w:left w:val="none" w:sz="0" w:space="0" w:color="auto"/>
            <w:bottom w:val="none" w:sz="0" w:space="0" w:color="auto"/>
            <w:right w:val="none" w:sz="0" w:space="0" w:color="auto"/>
          </w:divBdr>
          <w:divsChild>
            <w:div w:id="86012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45504">
      <w:bodyDiv w:val="1"/>
      <w:marLeft w:val="0"/>
      <w:marRight w:val="0"/>
      <w:marTop w:val="0"/>
      <w:marBottom w:val="0"/>
      <w:divBdr>
        <w:top w:val="none" w:sz="0" w:space="0" w:color="auto"/>
        <w:left w:val="none" w:sz="0" w:space="0" w:color="auto"/>
        <w:bottom w:val="none" w:sz="0" w:space="0" w:color="auto"/>
        <w:right w:val="none" w:sz="0" w:space="0" w:color="auto"/>
      </w:divBdr>
      <w:divsChild>
        <w:div w:id="812597651">
          <w:marLeft w:val="0"/>
          <w:marRight w:val="0"/>
          <w:marTop w:val="0"/>
          <w:marBottom w:val="0"/>
          <w:divBdr>
            <w:top w:val="none" w:sz="0" w:space="0" w:color="auto"/>
            <w:left w:val="none" w:sz="0" w:space="0" w:color="auto"/>
            <w:bottom w:val="none" w:sz="0" w:space="0" w:color="auto"/>
            <w:right w:val="none" w:sz="0" w:space="0" w:color="auto"/>
          </w:divBdr>
          <w:divsChild>
            <w:div w:id="1269195038">
              <w:marLeft w:val="0"/>
              <w:marRight w:val="0"/>
              <w:marTop w:val="0"/>
              <w:marBottom w:val="0"/>
              <w:divBdr>
                <w:top w:val="none" w:sz="0" w:space="0" w:color="auto"/>
                <w:left w:val="none" w:sz="0" w:space="0" w:color="auto"/>
                <w:bottom w:val="none" w:sz="0" w:space="0" w:color="auto"/>
                <w:right w:val="none" w:sz="0" w:space="0" w:color="auto"/>
              </w:divBdr>
            </w:div>
            <w:div w:id="1530948653">
              <w:marLeft w:val="0"/>
              <w:marRight w:val="0"/>
              <w:marTop w:val="0"/>
              <w:marBottom w:val="0"/>
              <w:divBdr>
                <w:top w:val="none" w:sz="0" w:space="0" w:color="auto"/>
                <w:left w:val="none" w:sz="0" w:space="0" w:color="auto"/>
                <w:bottom w:val="none" w:sz="0" w:space="0" w:color="auto"/>
                <w:right w:val="none" w:sz="0" w:space="0" w:color="auto"/>
              </w:divBdr>
            </w:div>
            <w:div w:id="833885152">
              <w:marLeft w:val="0"/>
              <w:marRight w:val="0"/>
              <w:marTop w:val="0"/>
              <w:marBottom w:val="0"/>
              <w:divBdr>
                <w:top w:val="none" w:sz="0" w:space="0" w:color="auto"/>
                <w:left w:val="none" w:sz="0" w:space="0" w:color="auto"/>
                <w:bottom w:val="none" w:sz="0" w:space="0" w:color="auto"/>
                <w:right w:val="none" w:sz="0" w:space="0" w:color="auto"/>
              </w:divBdr>
            </w:div>
            <w:div w:id="266275385">
              <w:marLeft w:val="0"/>
              <w:marRight w:val="0"/>
              <w:marTop w:val="0"/>
              <w:marBottom w:val="0"/>
              <w:divBdr>
                <w:top w:val="none" w:sz="0" w:space="0" w:color="auto"/>
                <w:left w:val="none" w:sz="0" w:space="0" w:color="auto"/>
                <w:bottom w:val="none" w:sz="0" w:space="0" w:color="auto"/>
                <w:right w:val="none" w:sz="0" w:space="0" w:color="auto"/>
              </w:divBdr>
            </w:div>
            <w:div w:id="638608682">
              <w:marLeft w:val="0"/>
              <w:marRight w:val="0"/>
              <w:marTop w:val="0"/>
              <w:marBottom w:val="0"/>
              <w:divBdr>
                <w:top w:val="none" w:sz="0" w:space="0" w:color="auto"/>
                <w:left w:val="none" w:sz="0" w:space="0" w:color="auto"/>
                <w:bottom w:val="none" w:sz="0" w:space="0" w:color="auto"/>
                <w:right w:val="none" w:sz="0" w:space="0" w:color="auto"/>
              </w:divBdr>
            </w:div>
            <w:div w:id="661393253">
              <w:marLeft w:val="0"/>
              <w:marRight w:val="0"/>
              <w:marTop w:val="0"/>
              <w:marBottom w:val="0"/>
              <w:divBdr>
                <w:top w:val="none" w:sz="0" w:space="0" w:color="auto"/>
                <w:left w:val="none" w:sz="0" w:space="0" w:color="auto"/>
                <w:bottom w:val="none" w:sz="0" w:space="0" w:color="auto"/>
                <w:right w:val="none" w:sz="0" w:space="0" w:color="auto"/>
              </w:divBdr>
            </w:div>
            <w:div w:id="709957495">
              <w:marLeft w:val="0"/>
              <w:marRight w:val="0"/>
              <w:marTop w:val="0"/>
              <w:marBottom w:val="0"/>
              <w:divBdr>
                <w:top w:val="none" w:sz="0" w:space="0" w:color="auto"/>
                <w:left w:val="none" w:sz="0" w:space="0" w:color="auto"/>
                <w:bottom w:val="none" w:sz="0" w:space="0" w:color="auto"/>
                <w:right w:val="none" w:sz="0" w:space="0" w:color="auto"/>
              </w:divBdr>
            </w:div>
            <w:div w:id="1080173175">
              <w:marLeft w:val="0"/>
              <w:marRight w:val="0"/>
              <w:marTop w:val="0"/>
              <w:marBottom w:val="0"/>
              <w:divBdr>
                <w:top w:val="none" w:sz="0" w:space="0" w:color="auto"/>
                <w:left w:val="none" w:sz="0" w:space="0" w:color="auto"/>
                <w:bottom w:val="none" w:sz="0" w:space="0" w:color="auto"/>
                <w:right w:val="none" w:sz="0" w:space="0" w:color="auto"/>
              </w:divBdr>
            </w:div>
            <w:div w:id="1048919639">
              <w:marLeft w:val="0"/>
              <w:marRight w:val="0"/>
              <w:marTop w:val="0"/>
              <w:marBottom w:val="0"/>
              <w:divBdr>
                <w:top w:val="none" w:sz="0" w:space="0" w:color="auto"/>
                <w:left w:val="none" w:sz="0" w:space="0" w:color="auto"/>
                <w:bottom w:val="none" w:sz="0" w:space="0" w:color="auto"/>
                <w:right w:val="none" w:sz="0" w:space="0" w:color="auto"/>
              </w:divBdr>
            </w:div>
            <w:div w:id="61676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36804">
      <w:bodyDiv w:val="1"/>
      <w:marLeft w:val="0"/>
      <w:marRight w:val="0"/>
      <w:marTop w:val="0"/>
      <w:marBottom w:val="0"/>
      <w:divBdr>
        <w:top w:val="none" w:sz="0" w:space="0" w:color="auto"/>
        <w:left w:val="none" w:sz="0" w:space="0" w:color="auto"/>
        <w:bottom w:val="none" w:sz="0" w:space="0" w:color="auto"/>
        <w:right w:val="none" w:sz="0" w:space="0" w:color="auto"/>
      </w:divBdr>
      <w:divsChild>
        <w:div w:id="515576989">
          <w:marLeft w:val="0"/>
          <w:marRight w:val="0"/>
          <w:marTop w:val="0"/>
          <w:marBottom w:val="0"/>
          <w:divBdr>
            <w:top w:val="none" w:sz="0" w:space="0" w:color="auto"/>
            <w:left w:val="none" w:sz="0" w:space="0" w:color="auto"/>
            <w:bottom w:val="none" w:sz="0" w:space="0" w:color="auto"/>
            <w:right w:val="none" w:sz="0" w:space="0" w:color="auto"/>
          </w:divBdr>
          <w:divsChild>
            <w:div w:id="249238615">
              <w:marLeft w:val="0"/>
              <w:marRight w:val="0"/>
              <w:marTop w:val="0"/>
              <w:marBottom w:val="0"/>
              <w:divBdr>
                <w:top w:val="none" w:sz="0" w:space="0" w:color="auto"/>
                <w:left w:val="none" w:sz="0" w:space="0" w:color="auto"/>
                <w:bottom w:val="none" w:sz="0" w:space="0" w:color="auto"/>
                <w:right w:val="none" w:sz="0" w:space="0" w:color="auto"/>
              </w:divBdr>
            </w:div>
            <w:div w:id="1612132052">
              <w:marLeft w:val="0"/>
              <w:marRight w:val="0"/>
              <w:marTop w:val="0"/>
              <w:marBottom w:val="0"/>
              <w:divBdr>
                <w:top w:val="none" w:sz="0" w:space="0" w:color="auto"/>
                <w:left w:val="none" w:sz="0" w:space="0" w:color="auto"/>
                <w:bottom w:val="none" w:sz="0" w:space="0" w:color="auto"/>
                <w:right w:val="none" w:sz="0" w:space="0" w:color="auto"/>
              </w:divBdr>
            </w:div>
            <w:div w:id="2132938001">
              <w:marLeft w:val="0"/>
              <w:marRight w:val="0"/>
              <w:marTop w:val="0"/>
              <w:marBottom w:val="0"/>
              <w:divBdr>
                <w:top w:val="none" w:sz="0" w:space="0" w:color="auto"/>
                <w:left w:val="none" w:sz="0" w:space="0" w:color="auto"/>
                <w:bottom w:val="none" w:sz="0" w:space="0" w:color="auto"/>
                <w:right w:val="none" w:sz="0" w:space="0" w:color="auto"/>
              </w:divBdr>
            </w:div>
            <w:div w:id="1515916993">
              <w:marLeft w:val="0"/>
              <w:marRight w:val="0"/>
              <w:marTop w:val="0"/>
              <w:marBottom w:val="0"/>
              <w:divBdr>
                <w:top w:val="none" w:sz="0" w:space="0" w:color="auto"/>
                <w:left w:val="none" w:sz="0" w:space="0" w:color="auto"/>
                <w:bottom w:val="none" w:sz="0" w:space="0" w:color="auto"/>
                <w:right w:val="none" w:sz="0" w:space="0" w:color="auto"/>
              </w:divBdr>
            </w:div>
            <w:div w:id="10643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4122">
      <w:bodyDiv w:val="1"/>
      <w:marLeft w:val="0"/>
      <w:marRight w:val="0"/>
      <w:marTop w:val="0"/>
      <w:marBottom w:val="0"/>
      <w:divBdr>
        <w:top w:val="none" w:sz="0" w:space="0" w:color="auto"/>
        <w:left w:val="none" w:sz="0" w:space="0" w:color="auto"/>
        <w:bottom w:val="none" w:sz="0" w:space="0" w:color="auto"/>
        <w:right w:val="none" w:sz="0" w:space="0" w:color="auto"/>
      </w:divBdr>
      <w:divsChild>
        <w:div w:id="1131820451">
          <w:marLeft w:val="0"/>
          <w:marRight w:val="0"/>
          <w:marTop w:val="0"/>
          <w:marBottom w:val="0"/>
          <w:divBdr>
            <w:top w:val="none" w:sz="0" w:space="0" w:color="auto"/>
            <w:left w:val="none" w:sz="0" w:space="0" w:color="auto"/>
            <w:bottom w:val="none" w:sz="0" w:space="0" w:color="auto"/>
            <w:right w:val="none" w:sz="0" w:space="0" w:color="auto"/>
          </w:divBdr>
          <w:divsChild>
            <w:div w:id="22170699">
              <w:marLeft w:val="0"/>
              <w:marRight w:val="0"/>
              <w:marTop w:val="0"/>
              <w:marBottom w:val="0"/>
              <w:divBdr>
                <w:top w:val="none" w:sz="0" w:space="0" w:color="auto"/>
                <w:left w:val="none" w:sz="0" w:space="0" w:color="auto"/>
                <w:bottom w:val="none" w:sz="0" w:space="0" w:color="auto"/>
                <w:right w:val="none" w:sz="0" w:space="0" w:color="auto"/>
              </w:divBdr>
            </w:div>
            <w:div w:id="65691817">
              <w:marLeft w:val="0"/>
              <w:marRight w:val="0"/>
              <w:marTop w:val="0"/>
              <w:marBottom w:val="0"/>
              <w:divBdr>
                <w:top w:val="none" w:sz="0" w:space="0" w:color="auto"/>
                <w:left w:val="none" w:sz="0" w:space="0" w:color="auto"/>
                <w:bottom w:val="none" w:sz="0" w:space="0" w:color="auto"/>
                <w:right w:val="none" w:sz="0" w:space="0" w:color="auto"/>
              </w:divBdr>
            </w:div>
            <w:div w:id="1667783358">
              <w:marLeft w:val="0"/>
              <w:marRight w:val="0"/>
              <w:marTop w:val="0"/>
              <w:marBottom w:val="0"/>
              <w:divBdr>
                <w:top w:val="none" w:sz="0" w:space="0" w:color="auto"/>
                <w:left w:val="none" w:sz="0" w:space="0" w:color="auto"/>
                <w:bottom w:val="none" w:sz="0" w:space="0" w:color="auto"/>
                <w:right w:val="none" w:sz="0" w:space="0" w:color="auto"/>
              </w:divBdr>
            </w:div>
            <w:div w:id="1501576920">
              <w:marLeft w:val="0"/>
              <w:marRight w:val="0"/>
              <w:marTop w:val="0"/>
              <w:marBottom w:val="0"/>
              <w:divBdr>
                <w:top w:val="none" w:sz="0" w:space="0" w:color="auto"/>
                <w:left w:val="none" w:sz="0" w:space="0" w:color="auto"/>
                <w:bottom w:val="none" w:sz="0" w:space="0" w:color="auto"/>
                <w:right w:val="none" w:sz="0" w:space="0" w:color="auto"/>
              </w:divBdr>
            </w:div>
            <w:div w:id="255945813">
              <w:marLeft w:val="0"/>
              <w:marRight w:val="0"/>
              <w:marTop w:val="0"/>
              <w:marBottom w:val="0"/>
              <w:divBdr>
                <w:top w:val="none" w:sz="0" w:space="0" w:color="auto"/>
                <w:left w:val="none" w:sz="0" w:space="0" w:color="auto"/>
                <w:bottom w:val="none" w:sz="0" w:space="0" w:color="auto"/>
                <w:right w:val="none" w:sz="0" w:space="0" w:color="auto"/>
              </w:divBdr>
            </w:div>
            <w:div w:id="468858800">
              <w:marLeft w:val="0"/>
              <w:marRight w:val="0"/>
              <w:marTop w:val="0"/>
              <w:marBottom w:val="0"/>
              <w:divBdr>
                <w:top w:val="none" w:sz="0" w:space="0" w:color="auto"/>
                <w:left w:val="none" w:sz="0" w:space="0" w:color="auto"/>
                <w:bottom w:val="none" w:sz="0" w:space="0" w:color="auto"/>
                <w:right w:val="none" w:sz="0" w:space="0" w:color="auto"/>
              </w:divBdr>
            </w:div>
            <w:div w:id="1695422919">
              <w:marLeft w:val="0"/>
              <w:marRight w:val="0"/>
              <w:marTop w:val="0"/>
              <w:marBottom w:val="0"/>
              <w:divBdr>
                <w:top w:val="none" w:sz="0" w:space="0" w:color="auto"/>
                <w:left w:val="none" w:sz="0" w:space="0" w:color="auto"/>
                <w:bottom w:val="none" w:sz="0" w:space="0" w:color="auto"/>
                <w:right w:val="none" w:sz="0" w:space="0" w:color="auto"/>
              </w:divBdr>
            </w:div>
            <w:div w:id="77411014">
              <w:marLeft w:val="0"/>
              <w:marRight w:val="0"/>
              <w:marTop w:val="0"/>
              <w:marBottom w:val="0"/>
              <w:divBdr>
                <w:top w:val="none" w:sz="0" w:space="0" w:color="auto"/>
                <w:left w:val="none" w:sz="0" w:space="0" w:color="auto"/>
                <w:bottom w:val="none" w:sz="0" w:space="0" w:color="auto"/>
                <w:right w:val="none" w:sz="0" w:space="0" w:color="auto"/>
              </w:divBdr>
            </w:div>
            <w:div w:id="1827166256">
              <w:marLeft w:val="0"/>
              <w:marRight w:val="0"/>
              <w:marTop w:val="0"/>
              <w:marBottom w:val="0"/>
              <w:divBdr>
                <w:top w:val="none" w:sz="0" w:space="0" w:color="auto"/>
                <w:left w:val="none" w:sz="0" w:space="0" w:color="auto"/>
                <w:bottom w:val="none" w:sz="0" w:space="0" w:color="auto"/>
                <w:right w:val="none" w:sz="0" w:space="0" w:color="auto"/>
              </w:divBdr>
            </w:div>
            <w:div w:id="1286083245">
              <w:marLeft w:val="0"/>
              <w:marRight w:val="0"/>
              <w:marTop w:val="0"/>
              <w:marBottom w:val="0"/>
              <w:divBdr>
                <w:top w:val="none" w:sz="0" w:space="0" w:color="auto"/>
                <w:left w:val="none" w:sz="0" w:space="0" w:color="auto"/>
                <w:bottom w:val="none" w:sz="0" w:space="0" w:color="auto"/>
                <w:right w:val="none" w:sz="0" w:space="0" w:color="auto"/>
              </w:divBdr>
            </w:div>
            <w:div w:id="1939561663">
              <w:marLeft w:val="0"/>
              <w:marRight w:val="0"/>
              <w:marTop w:val="0"/>
              <w:marBottom w:val="0"/>
              <w:divBdr>
                <w:top w:val="none" w:sz="0" w:space="0" w:color="auto"/>
                <w:left w:val="none" w:sz="0" w:space="0" w:color="auto"/>
                <w:bottom w:val="none" w:sz="0" w:space="0" w:color="auto"/>
                <w:right w:val="none" w:sz="0" w:space="0" w:color="auto"/>
              </w:divBdr>
            </w:div>
            <w:div w:id="844169314">
              <w:marLeft w:val="0"/>
              <w:marRight w:val="0"/>
              <w:marTop w:val="0"/>
              <w:marBottom w:val="0"/>
              <w:divBdr>
                <w:top w:val="none" w:sz="0" w:space="0" w:color="auto"/>
                <w:left w:val="none" w:sz="0" w:space="0" w:color="auto"/>
                <w:bottom w:val="none" w:sz="0" w:space="0" w:color="auto"/>
                <w:right w:val="none" w:sz="0" w:space="0" w:color="auto"/>
              </w:divBdr>
            </w:div>
            <w:div w:id="1114406519">
              <w:marLeft w:val="0"/>
              <w:marRight w:val="0"/>
              <w:marTop w:val="0"/>
              <w:marBottom w:val="0"/>
              <w:divBdr>
                <w:top w:val="none" w:sz="0" w:space="0" w:color="auto"/>
                <w:left w:val="none" w:sz="0" w:space="0" w:color="auto"/>
                <w:bottom w:val="none" w:sz="0" w:space="0" w:color="auto"/>
                <w:right w:val="none" w:sz="0" w:space="0" w:color="auto"/>
              </w:divBdr>
            </w:div>
            <w:div w:id="1179276212">
              <w:marLeft w:val="0"/>
              <w:marRight w:val="0"/>
              <w:marTop w:val="0"/>
              <w:marBottom w:val="0"/>
              <w:divBdr>
                <w:top w:val="none" w:sz="0" w:space="0" w:color="auto"/>
                <w:left w:val="none" w:sz="0" w:space="0" w:color="auto"/>
                <w:bottom w:val="none" w:sz="0" w:space="0" w:color="auto"/>
                <w:right w:val="none" w:sz="0" w:space="0" w:color="auto"/>
              </w:divBdr>
            </w:div>
            <w:div w:id="775366078">
              <w:marLeft w:val="0"/>
              <w:marRight w:val="0"/>
              <w:marTop w:val="0"/>
              <w:marBottom w:val="0"/>
              <w:divBdr>
                <w:top w:val="none" w:sz="0" w:space="0" w:color="auto"/>
                <w:left w:val="none" w:sz="0" w:space="0" w:color="auto"/>
                <w:bottom w:val="none" w:sz="0" w:space="0" w:color="auto"/>
                <w:right w:val="none" w:sz="0" w:space="0" w:color="auto"/>
              </w:divBdr>
            </w:div>
            <w:div w:id="1869756706">
              <w:marLeft w:val="0"/>
              <w:marRight w:val="0"/>
              <w:marTop w:val="0"/>
              <w:marBottom w:val="0"/>
              <w:divBdr>
                <w:top w:val="none" w:sz="0" w:space="0" w:color="auto"/>
                <w:left w:val="none" w:sz="0" w:space="0" w:color="auto"/>
                <w:bottom w:val="none" w:sz="0" w:space="0" w:color="auto"/>
                <w:right w:val="none" w:sz="0" w:space="0" w:color="auto"/>
              </w:divBdr>
            </w:div>
            <w:div w:id="2014985526">
              <w:marLeft w:val="0"/>
              <w:marRight w:val="0"/>
              <w:marTop w:val="0"/>
              <w:marBottom w:val="0"/>
              <w:divBdr>
                <w:top w:val="none" w:sz="0" w:space="0" w:color="auto"/>
                <w:left w:val="none" w:sz="0" w:space="0" w:color="auto"/>
                <w:bottom w:val="none" w:sz="0" w:space="0" w:color="auto"/>
                <w:right w:val="none" w:sz="0" w:space="0" w:color="auto"/>
              </w:divBdr>
            </w:div>
            <w:div w:id="1657492019">
              <w:marLeft w:val="0"/>
              <w:marRight w:val="0"/>
              <w:marTop w:val="0"/>
              <w:marBottom w:val="0"/>
              <w:divBdr>
                <w:top w:val="none" w:sz="0" w:space="0" w:color="auto"/>
                <w:left w:val="none" w:sz="0" w:space="0" w:color="auto"/>
                <w:bottom w:val="none" w:sz="0" w:space="0" w:color="auto"/>
                <w:right w:val="none" w:sz="0" w:space="0" w:color="auto"/>
              </w:divBdr>
            </w:div>
            <w:div w:id="2098790889">
              <w:marLeft w:val="0"/>
              <w:marRight w:val="0"/>
              <w:marTop w:val="0"/>
              <w:marBottom w:val="0"/>
              <w:divBdr>
                <w:top w:val="none" w:sz="0" w:space="0" w:color="auto"/>
                <w:left w:val="none" w:sz="0" w:space="0" w:color="auto"/>
                <w:bottom w:val="none" w:sz="0" w:space="0" w:color="auto"/>
                <w:right w:val="none" w:sz="0" w:space="0" w:color="auto"/>
              </w:divBdr>
            </w:div>
            <w:div w:id="1394230033">
              <w:marLeft w:val="0"/>
              <w:marRight w:val="0"/>
              <w:marTop w:val="0"/>
              <w:marBottom w:val="0"/>
              <w:divBdr>
                <w:top w:val="none" w:sz="0" w:space="0" w:color="auto"/>
                <w:left w:val="none" w:sz="0" w:space="0" w:color="auto"/>
                <w:bottom w:val="none" w:sz="0" w:space="0" w:color="auto"/>
                <w:right w:val="none" w:sz="0" w:space="0" w:color="auto"/>
              </w:divBdr>
            </w:div>
            <w:div w:id="1825388363">
              <w:marLeft w:val="0"/>
              <w:marRight w:val="0"/>
              <w:marTop w:val="0"/>
              <w:marBottom w:val="0"/>
              <w:divBdr>
                <w:top w:val="none" w:sz="0" w:space="0" w:color="auto"/>
                <w:left w:val="none" w:sz="0" w:space="0" w:color="auto"/>
                <w:bottom w:val="none" w:sz="0" w:space="0" w:color="auto"/>
                <w:right w:val="none" w:sz="0" w:space="0" w:color="auto"/>
              </w:divBdr>
            </w:div>
            <w:div w:id="1309745973">
              <w:marLeft w:val="0"/>
              <w:marRight w:val="0"/>
              <w:marTop w:val="0"/>
              <w:marBottom w:val="0"/>
              <w:divBdr>
                <w:top w:val="none" w:sz="0" w:space="0" w:color="auto"/>
                <w:left w:val="none" w:sz="0" w:space="0" w:color="auto"/>
                <w:bottom w:val="none" w:sz="0" w:space="0" w:color="auto"/>
                <w:right w:val="none" w:sz="0" w:space="0" w:color="auto"/>
              </w:divBdr>
            </w:div>
            <w:div w:id="1136726664">
              <w:marLeft w:val="0"/>
              <w:marRight w:val="0"/>
              <w:marTop w:val="0"/>
              <w:marBottom w:val="0"/>
              <w:divBdr>
                <w:top w:val="none" w:sz="0" w:space="0" w:color="auto"/>
                <w:left w:val="none" w:sz="0" w:space="0" w:color="auto"/>
                <w:bottom w:val="none" w:sz="0" w:space="0" w:color="auto"/>
                <w:right w:val="none" w:sz="0" w:space="0" w:color="auto"/>
              </w:divBdr>
            </w:div>
            <w:div w:id="1945184988">
              <w:marLeft w:val="0"/>
              <w:marRight w:val="0"/>
              <w:marTop w:val="0"/>
              <w:marBottom w:val="0"/>
              <w:divBdr>
                <w:top w:val="none" w:sz="0" w:space="0" w:color="auto"/>
                <w:left w:val="none" w:sz="0" w:space="0" w:color="auto"/>
                <w:bottom w:val="none" w:sz="0" w:space="0" w:color="auto"/>
                <w:right w:val="none" w:sz="0" w:space="0" w:color="auto"/>
              </w:divBdr>
            </w:div>
            <w:div w:id="1029454020">
              <w:marLeft w:val="0"/>
              <w:marRight w:val="0"/>
              <w:marTop w:val="0"/>
              <w:marBottom w:val="0"/>
              <w:divBdr>
                <w:top w:val="none" w:sz="0" w:space="0" w:color="auto"/>
                <w:left w:val="none" w:sz="0" w:space="0" w:color="auto"/>
                <w:bottom w:val="none" w:sz="0" w:space="0" w:color="auto"/>
                <w:right w:val="none" w:sz="0" w:space="0" w:color="auto"/>
              </w:divBdr>
            </w:div>
            <w:div w:id="1577325604">
              <w:marLeft w:val="0"/>
              <w:marRight w:val="0"/>
              <w:marTop w:val="0"/>
              <w:marBottom w:val="0"/>
              <w:divBdr>
                <w:top w:val="none" w:sz="0" w:space="0" w:color="auto"/>
                <w:left w:val="none" w:sz="0" w:space="0" w:color="auto"/>
                <w:bottom w:val="none" w:sz="0" w:space="0" w:color="auto"/>
                <w:right w:val="none" w:sz="0" w:space="0" w:color="auto"/>
              </w:divBdr>
            </w:div>
            <w:div w:id="1012880514">
              <w:marLeft w:val="0"/>
              <w:marRight w:val="0"/>
              <w:marTop w:val="0"/>
              <w:marBottom w:val="0"/>
              <w:divBdr>
                <w:top w:val="none" w:sz="0" w:space="0" w:color="auto"/>
                <w:left w:val="none" w:sz="0" w:space="0" w:color="auto"/>
                <w:bottom w:val="none" w:sz="0" w:space="0" w:color="auto"/>
                <w:right w:val="none" w:sz="0" w:space="0" w:color="auto"/>
              </w:divBdr>
            </w:div>
            <w:div w:id="271937105">
              <w:marLeft w:val="0"/>
              <w:marRight w:val="0"/>
              <w:marTop w:val="0"/>
              <w:marBottom w:val="0"/>
              <w:divBdr>
                <w:top w:val="none" w:sz="0" w:space="0" w:color="auto"/>
                <w:left w:val="none" w:sz="0" w:space="0" w:color="auto"/>
                <w:bottom w:val="none" w:sz="0" w:space="0" w:color="auto"/>
                <w:right w:val="none" w:sz="0" w:space="0" w:color="auto"/>
              </w:divBdr>
            </w:div>
            <w:div w:id="1310549791">
              <w:marLeft w:val="0"/>
              <w:marRight w:val="0"/>
              <w:marTop w:val="0"/>
              <w:marBottom w:val="0"/>
              <w:divBdr>
                <w:top w:val="none" w:sz="0" w:space="0" w:color="auto"/>
                <w:left w:val="none" w:sz="0" w:space="0" w:color="auto"/>
                <w:bottom w:val="none" w:sz="0" w:space="0" w:color="auto"/>
                <w:right w:val="none" w:sz="0" w:space="0" w:color="auto"/>
              </w:divBdr>
            </w:div>
            <w:div w:id="1098018483">
              <w:marLeft w:val="0"/>
              <w:marRight w:val="0"/>
              <w:marTop w:val="0"/>
              <w:marBottom w:val="0"/>
              <w:divBdr>
                <w:top w:val="none" w:sz="0" w:space="0" w:color="auto"/>
                <w:left w:val="none" w:sz="0" w:space="0" w:color="auto"/>
                <w:bottom w:val="none" w:sz="0" w:space="0" w:color="auto"/>
                <w:right w:val="none" w:sz="0" w:space="0" w:color="auto"/>
              </w:divBdr>
            </w:div>
            <w:div w:id="16203079">
              <w:marLeft w:val="0"/>
              <w:marRight w:val="0"/>
              <w:marTop w:val="0"/>
              <w:marBottom w:val="0"/>
              <w:divBdr>
                <w:top w:val="none" w:sz="0" w:space="0" w:color="auto"/>
                <w:left w:val="none" w:sz="0" w:space="0" w:color="auto"/>
                <w:bottom w:val="none" w:sz="0" w:space="0" w:color="auto"/>
                <w:right w:val="none" w:sz="0" w:space="0" w:color="auto"/>
              </w:divBdr>
            </w:div>
            <w:div w:id="1987003902">
              <w:marLeft w:val="0"/>
              <w:marRight w:val="0"/>
              <w:marTop w:val="0"/>
              <w:marBottom w:val="0"/>
              <w:divBdr>
                <w:top w:val="none" w:sz="0" w:space="0" w:color="auto"/>
                <w:left w:val="none" w:sz="0" w:space="0" w:color="auto"/>
                <w:bottom w:val="none" w:sz="0" w:space="0" w:color="auto"/>
                <w:right w:val="none" w:sz="0" w:space="0" w:color="auto"/>
              </w:divBdr>
            </w:div>
            <w:div w:id="865797006">
              <w:marLeft w:val="0"/>
              <w:marRight w:val="0"/>
              <w:marTop w:val="0"/>
              <w:marBottom w:val="0"/>
              <w:divBdr>
                <w:top w:val="none" w:sz="0" w:space="0" w:color="auto"/>
                <w:left w:val="none" w:sz="0" w:space="0" w:color="auto"/>
                <w:bottom w:val="none" w:sz="0" w:space="0" w:color="auto"/>
                <w:right w:val="none" w:sz="0" w:space="0" w:color="auto"/>
              </w:divBdr>
            </w:div>
            <w:div w:id="1893271879">
              <w:marLeft w:val="0"/>
              <w:marRight w:val="0"/>
              <w:marTop w:val="0"/>
              <w:marBottom w:val="0"/>
              <w:divBdr>
                <w:top w:val="none" w:sz="0" w:space="0" w:color="auto"/>
                <w:left w:val="none" w:sz="0" w:space="0" w:color="auto"/>
                <w:bottom w:val="none" w:sz="0" w:space="0" w:color="auto"/>
                <w:right w:val="none" w:sz="0" w:space="0" w:color="auto"/>
              </w:divBdr>
            </w:div>
            <w:div w:id="2063945799">
              <w:marLeft w:val="0"/>
              <w:marRight w:val="0"/>
              <w:marTop w:val="0"/>
              <w:marBottom w:val="0"/>
              <w:divBdr>
                <w:top w:val="none" w:sz="0" w:space="0" w:color="auto"/>
                <w:left w:val="none" w:sz="0" w:space="0" w:color="auto"/>
                <w:bottom w:val="none" w:sz="0" w:space="0" w:color="auto"/>
                <w:right w:val="none" w:sz="0" w:space="0" w:color="auto"/>
              </w:divBdr>
            </w:div>
            <w:div w:id="1624192152">
              <w:marLeft w:val="0"/>
              <w:marRight w:val="0"/>
              <w:marTop w:val="0"/>
              <w:marBottom w:val="0"/>
              <w:divBdr>
                <w:top w:val="none" w:sz="0" w:space="0" w:color="auto"/>
                <w:left w:val="none" w:sz="0" w:space="0" w:color="auto"/>
                <w:bottom w:val="none" w:sz="0" w:space="0" w:color="auto"/>
                <w:right w:val="none" w:sz="0" w:space="0" w:color="auto"/>
              </w:divBdr>
            </w:div>
            <w:div w:id="1118060098">
              <w:marLeft w:val="0"/>
              <w:marRight w:val="0"/>
              <w:marTop w:val="0"/>
              <w:marBottom w:val="0"/>
              <w:divBdr>
                <w:top w:val="none" w:sz="0" w:space="0" w:color="auto"/>
                <w:left w:val="none" w:sz="0" w:space="0" w:color="auto"/>
                <w:bottom w:val="none" w:sz="0" w:space="0" w:color="auto"/>
                <w:right w:val="none" w:sz="0" w:space="0" w:color="auto"/>
              </w:divBdr>
            </w:div>
            <w:div w:id="302740465">
              <w:marLeft w:val="0"/>
              <w:marRight w:val="0"/>
              <w:marTop w:val="0"/>
              <w:marBottom w:val="0"/>
              <w:divBdr>
                <w:top w:val="none" w:sz="0" w:space="0" w:color="auto"/>
                <w:left w:val="none" w:sz="0" w:space="0" w:color="auto"/>
                <w:bottom w:val="none" w:sz="0" w:space="0" w:color="auto"/>
                <w:right w:val="none" w:sz="0" w:space="0" w:color="auto"/>
              </w:divBdr>
            </w:div>
            <w:div w:id="480193921">
              <w:marLeft w:val="0"/>
              <w:marRight w:val="0"/>
              <w:marTop w:val="0"/>
              <w:marBottom w:val="0"/>
              <w:divBdr>
                <w:top w:val="none" w:sz="0" w:space="0" w:color="auto"/>
                <w:left w:val="none" w:sz="0" w:space="0" w:color="auto"/>
                <w:bottom w:val="none" w:sz="0" w:space="0" w:color="auto"/>
                <w:right w:val="none" w:sz="0" w:space="0" w:color="auto"/>
              </w:divBdr>
            </w:div>
            <w:div w:id="1289581550">
              <w:marLeft w:val="0"/>
              <w:marRight w:val="0"/>
              <w:marTop w:val="0"/>
              <w:marBottom w:val="0"/>
              <w:divBdr>
                <w:top w:val="none" w:sz="0" w:space="0" w:color="auto"/>
                <w:left w:val="none" w:sz="0" w:space="0" w:color="auto"/>
                <w:bottom w:val="none" w:sz="0" w:space="0" w:color="auto"/>
                <w:right w:val="none" w:sz="0" w:space="0" w:color="auto"/>
              </w:divBdr>
            </w:div>
            <w:div w:id="293678077">
              <w:marLeft w:val="0"/>
              <w:marRight w:val="0"/>
              <w:marTop w:val="0"/>
              <w:marBottom w:val="0"/>
              <w:divBdr>
                <w:top w:val="none" w:sz="0" w:space="0" w:color="auto"/>
                <w:left w:val="none" w:sz="0" w:space="0" w:color="auto"/>
                <w:bottom w:val="none" w:sz="0" w:space="0" w:color="auto"/>
                <w:right w:val="none" w:sz="0" w:space="0" w:color="auto"/>
              </w:divBdr>
            </w:div>
            <w:div w:id="434834385">
              <w:marLeft w:val="0"/>
              <w:marRight w:val="0"/>
              <w:marTop w:val="0"/>
              <w:marBottom w:val="0"/>
              <w:divBdr>
                <w:top w:val="none" w:sz="0" w:space="0" w:color="auto"/>
                <w:left w:val="none" w:sz="0" w:space="0" w:color="auto"/>
                <w:bottom w:val="none" w:sz="0" w:space="0" w:color="auto"/>
                <w:right w:val="none" w:sz="0" w:space="0" w:color="auto"/>
              </w:divBdr>
            </w:div>
            <w:div w:id="1576207325">
              <w:marLeft w:val="0"/>
              <w:marRight w:val="0"/>
              <w:marTop w:val="0"/>
              <w:marBottom w:val="0"/>
              <w:divBdr>
                <w:top w:val="none" w:sz="0" w:space="0" w:color="auto"/>
                <w:left w:val="none" w:sz="0" w:space="0" w:color="auto"/>
                <w:bottom w:val="none" w:sz="0" w:space="0" w:color="auto"/>
                <w:right w:val="none" w:sz="0" w:space="0" w:color="auto"/>
              </w:divBdr>
            </w:div>
            <w:div w:id="786899661">
              <w:marLeft w:val="0"/>
              <w:marRight w:val="0"/>
              <w:marTop w:val="0"/>
              <w:marBottom w:val="0"/>
              <w:divBdr>
                <w:top w:val="none" w:sz="0" w:space="0" w:color="auto"/>
                <w:left w:val="none" w:sz="0" w:space="0" w:color="auto"/>
                <w:bottom w:val="none" w:sz="0" w:space="0" w:color="auto"/>
                <w:right w:val="none" w:sz="0" w:space="0" w:color="auto"/>
              </w:divBdr>
            </w:div>
            <w:div w:id="570579629">
              <w:marLeft w:val="0"/>
              <w:marRight w:val="0"/>
              <w:marTop w:val="0"/>
              <w:marBottom w:val="0"/>
              <w:divBdr>
                <w:top w:val="none" w:sz="0" w:space="0" w:color="auto"/>
                <w:left w:val="none" w:sz="0" w:space="0" w:color="auto"/>
                <w:bottom w:val="none" w:sz="0" w:space="0" w:color="auto"/>
                <w:right w:val="none" w:sz="0" w:space="0" w:color="auto"/>
              </w:divBdr>
            </w:div>
            <w:div w:id="1036858337">
              <w:marLeft w:val="0"/>
              <w:marRight w:val="0"/>
              <w:marTop w:val="0"/>
              <w:marBottom w:val="0"/>
              <w:divBdr>
                <w:top w:val="none" w:sz="0" w:space="0" w:color="auto"/>
                <w:left w:val="none" w:sz="0" w:space="0" w:color="auto"/>
                <w:bottom w:val="none" w:sz="0" w:space="0" w:color="auto"/>
                <w:right w:val="none" w:sz="0" w:space="0" w:color="auto"/>
              </w:divBdr>
            </w:div>
            <w:div w:id="1492285046">
              <w:marLeft w:val="0"/>
              <w:marRight w:val="0"/>
              <w:marTop w:val="0"/>
              <w:marBottom w:val="0"/>
              <w:divBdr>
                <w:top w:val="none" w:sz="0" w:space="0" w:color="auto"/>
                <w:left w:val="none" w:sz="0" w:space="0" w:color="auto"/>
                <w:bottom w:val="none" w:sz="0" w:space="0" w:color="auto"/>
                <w:right w:val="none" w:sz="0" w:space="0" w:color="auto"/>
              </w:divBdr>
            </w:div>
            <w:div w:id="1239711736">
              <w:marLeft w:val="0"/>
              <w:marRight w:val="0"/>
              <w:marTop w:val="0"/>
              <w:marBottom w:val="0"/>
              <w:divBdr>
                <w:top w:val="none" w:sz="0" w:space="0" w:color="auto"/>
                <w:left w:val="none" w:sz="0" w:space="0" w:color="auto"/>
                <w:bottom w:val="none" w:sz="0" w:space="0" w:color="auto"/>
                <w:right w:val="none" w:sz="0" w:space="0" w:color="auto"/>
              </w:divBdr>
            </w:div>
            <w:div w:id="158738017">
              <w:marLeft w:val="0"/>
              <w:marRight w:val="0"/>
              <w:marTop w:val="0"/>
              <w:marBottom w:val="0"/>
              <w:divBdr>
                <w:top w:val="none" w:sz="0" w:space="0" w:color="auto"/>
                <w:left w:val="none" w:sz="0" w:space="0" w:color="auto"/>
                <w:bottom w:val="none" w:sz="0" w:space="0" w:color="auto"/>
                <w:right w:val="none" w:sz="0" w:space="0" w:color="auto"/>
              </w:divBdr>
            </w:div>
            <w:div w:id="17043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94761">
      <w:bodyDiv w:val="1"/>
      <w:marLeft w:val="0"/>
      <w:marRight w:val="0"/>
      <w:marTop w:val="0"/>
      <w:marBottom w:val="0"/>
      <w:divBdr>
        <w:top w:val="none" w:sz="0" w:space="0" w:color="auto"/>
        <w:left w:val="none" w:sz="0" w:space="0" w:color="auto"/>
        <w:bottom w:val="none" w:sz="0" w:space="0" w:color="auto"/>
        <w:right w:val="none" w:sz="0" w:space="0" w:color="auto"/>
      </w:divBdr>
      <w:divsChild>
        <w:div w:id="1677800954">
          <w:marLeft w:val="0"/>
          <w:marRight w:val="0"/>
          <w:marTop w:val="0"/>
          <w:marBottom w:val="0"/>
          <w:divBdr>
            <w:top w:val="none" w:sz="0" w:space="0" w:color="auto"/>
            <w:left w:val="none" w:sz="0" w:space="0" w:color="auto"/>
            <w:bottom w:val="none" w:sz="0" w:space="0" w:color="auto"/>
            <w:right w:val="none" w:sz="0" w:space="0" w:color="auto"/>
          </w:divBdr>
          <w:divsChild>
            <w:div w:id="661548263">
              <w:marLeft w:val="0"/>
              <w:marRight w:val="0"/>
              <w:marTop w:val="0"/>
              <w:marBottom w:val="0"/>
              <w:divBdr>
                <w:top w:val="none" w:sz="0" w:space="0" w:color="auto"/>
                <w:left w:val="none" w:sz="0" w:space="0" w:color="auto"/>
                <w:bottom w:val="none" w:sz="0" w:space="0" w:color="auto"/>
                <w:right w:val="none" w:sz="0" w:space="0" w:color="auto"/>
              </w:divBdr>
            </w:div>
            <w:div w:id="2139758424">
              <w:marLeft w:val="0"/>
              <w:marRight w:val="0"/>
              <w:marTop w:val="0"/>
              <w:marBottom w:val="0"/>
              <w:divBdr>
                <w:top w:val="none" w:sz="0" w:space="0" w:color="auto"/>
                <w:left w:val="none" w:sz="0" w:space="0" w:color="auto"/>
                <w:bottom w:val="none" w:sz="0" w:space="0" w:color="auto"/>
                <w:right w:val="none" w:sz="0" w:space="0" w:color="auto"/>
              </w:divBdr>
            </w:div>
            <w:div w:id="2072534691">
              <w:marLeft w:val="0"/>
              <w:marRight w:val="0"/>
              <w:marTop w:val="0"/>
              <w:marBottom w:val="0"/>
              <w:divBdr>
                <w:top w:val="none" w:sz="0" w:space="0" w:color="auto"/>
                <w:left w:val="none" w:sz="0" w:space="0" w:color="auto"/>
                <w:bottom w:val="none" w:sz="0" w:space="0" w:color="auto"/>
                <w:right w:val="none" w:sz="0" w:space="0" w:color="auto"/>
              </w:divBdr>
            </w:div>
            <w:div w:id="902370393">
              <w:marLeft w:val="0"/>
              <w:marRight w:val="0"/>
              <w:marTop w:val="0"/>
              <w:marBottom w:val="0"/>
              <w:divBdr>
                <w:top w:val="none" w:sz="0" w:space="0" w:color="auto"/>
                <w:left w:val="none" w:sz="0" w:space="0" w:color="auto"/>
                <w:bottom w:val="none" w:sz="0" w:space="0" w:color="auto"/>
                <w:right w:val="none" w:sz="0" w:space="0" w:color="auto"/>
              </w:divBdr>
            </w:div>
            <w:div w:id="531769682">
              <w:marLeft w:val="0"/>
              <w:marRight w:val="0"/>
              <w:marTop w:val="0"/>
              <w:marBottom w:val="0"/>
              <w:divBdr>
                <w:top w:val="none" w:sz="0" w:space="0" w:color="auto"/>
                <w:left w:val="none" w:sz="0" w:space="0" w:color="auto"/>
                <w:bottom w:val="none" w:sz="0" w:space="0" w:color="auto"/>
                <w:right w:val="none" w:sz="0" w:space="0" w:color="auto"/>
              </w:divBdr>
            </w:div>
            <w:div w:id="1375154223">
              <w:marLeft w:val="0"/>
              <w:marRight w:val="0"/>
              <w:marTop w:val="0"/>
              <w:marBottom w:val="0"/>
              <w:divBdr>
                <w:top w:val="none" w:sz="0" w:space="0" w:color="auto"/>
                <w:left w:val="none" w:sz="0" w:space="0" w:color="auto"/>
                <w:bottom w:val="none" w:sz="0" w:space="0" w:color="auto"/>
                <w:right w:val="none" w:sz="0" w:space="0" w:color="auto"/>
              </w:divBdr>
            </w:div>
            <w:div w:id="309946286">
              <w:marLeft w:val="0"/>
              <w:marRight w:val="0"/>
              <w:marTop w:val="0"/>
              <w:marBottom w:val="0"/>
              <w:divBdr>
                <w:top w:val="none" w:sz="0" w:space="0" w:color="auto"/>
                <w:left w:val="none" w:sz="0" w:space="0" w:color="auto"/>
                <w:bottom w:val="none" w:sz="0" w:space="0" w:color="auto"/>
                <w:right w:val="none" w:sz="0" w:space="0" w:color="auto"/>
              </w:divBdr>
            </w:div>
            <w:div w:id="873344391">
              <w:marLeft w:val="0"/>
              <w:marRight w:val="0"/>
              <w:marTop w:val="0"/>
              <w:marBottom w:val="0"/>
              <w:divBdr>
                <w:top w:val="none" w:sz="0" w:space="0" w:color="auto"/>
                <w:left w:val="none" w:sz="0" w:space="0" w:color="auto"/>
                <w:bottom w:val="none" w:sz="0" w:space="0" w:color="auto"/>
                <w:right w:val="none" w:sz="0" w:space="0" w:color="auto"/>
              </w:divBdr>
            </w:div>
            <w:div w:id="499587948">
              <w:marLeft w:val="0"/>
              <w:marRight w:val="0"/>
              <w:marTop w:val="0"/>
              <w:marBottom w:val="0"/>
              <w:divBdr>
                <w:top w:val="none" w:sz="0" w:space="0" w:color="auto"/>
                <w:left w:val="none" w:sz="0" w:space="0" w:color="auto"/>
                <w:bottom w:val="none" w:sz="0" w:space="0" w:color="auto"/>
                <w:right w:val="none" w:sz="0" w:space="0" w:color="auto"/>
              </w:divBdr>
            </w:div>
            <w:div w:id="123037852">
              <w:marLeft w:val="0"/>
              <w:marRight w:val="0"/>
              <w:marTop w:val="0"/>
              <w:marBottom w:val="0"/>
              <w:divBdr>
                <w:top w:val="none" w:sz="0" w:space="0" w:color="auto"/>
                <w:left w:val="none" w:sz="0" w:space="0" w:color="auto"/>
                <w:bottom w:val="none" w:sz="0" w:space="0" w:color="auto"/>
                <w:right w:val="none" w:sz="0" w:space="0" w:color="auto"/>
              </w:divBdr>
            </w:div>
            <w:div w:id="1156645651">
              <w:marLeft w:val="0"/>
              <w:marRight w:val="0"/>
              <w:marTop w:val="0"/>
              <w:marBottom w:val="0"/>
              <w:divBdr>
                <w:top w:val="none" w:sz="0" w:space="0" w:color="auto"/>
                <w:left w:val="none" w:sz="0" w:space="0" w:color="auto"/>
                <w:bottom w:val="none" w:sz="0" w:space="0" w:color="auto"/>
                <w:right w:val="none" w:sz="0" w:space="0" w:color="auto"/>
              </w:divBdr>
            </w:div>
            <w:div w:id="81609924">
              <w:marLeft w:val="0"/>
              <w:marRight w:val="0"/>
              <w:marTop w:val="0"/>
              <w:marBottom w:val="0"/>
              <w:divBdr>
                <w:top w:val="none" w:sz="0" w:space="0" w:color="auto"/>
                <w:left w:val="none" w:sz="0" w:space="0" w:color="auto"/>
                <w:bottom w:val="none" w:sz="0" w:space="0" w:color="auto"/>
                <w:right w:val="none" w:sz="0" w:space="0" w:color="auto"/>
              </w:divBdr>
            </w:div>
            <w:div w:id="702286685">
              <w:marLeft w:val="0"/>
              <w:marRight w:val="0"/>
              <w:marTop w:val="0"/>
              <w:marBottom w:val="0"/>
              <w:divBdr>
                <w:top w:val="none" w:sz="0" w:space="0" w:color="auto"/>
                <w:left w:val="none" w:sz="0" w:space="0" w:color="auto"/>
                <w:bottom w:val="none" w:sz="0" w:space="0" w:color="auto"/>
                <w:right w:val="none" w:sz="0" w:space="0" w:color="auto"/>
              </w:divBdr>
            </w:div>
            <w:div w:id="165480635">
              <w:marLeft w:val="0"/>
              <w:marRight w:val="0"/>
              <w:marTop w:val="0"/>
              <w:marBottom w:val="0"/>
              <w:divBdr>
                <w:top w:val="none" w:sz="0" w:space="0" w:color="auto"/>
                <w:left w:val="none" w:sz="0" w:space="0" w:color="auto"/>
                <w:bottom w:val="none" w:sz="0" w:space="0" w:color="auto"/>
                <w:right w:val="none" w:sz="0" w:space="0" w:color="auto"/>
              </w:divBdr>
            </w:div>
            <w:div w:id="1775784922">
              <w:marLeft w:val="0"/>
              <w:marRight w:val="0"/>
              <w:marTop w:val="0"/>
              <w:marBottom w:val="0"/>
              <w:divBdr>
                <w:top w:val="none" w:sz="0" w:space="0" w:color="auto"/>
                <w:left w:val="none" w:sz="0" w:space="0" w:color="auto"/>
                <w:bottom w:val="none" w:sz="0" w:space="0" w:color="auto"/>
                <w:right w:val="none" w:sz="0" w:space="0" w:color="auto"/>
              </w:divBdr>
            </w:div>
            <w:div w:id="1654600222">
              <w:marLeft w:val="0"/>
              <w:marRight w:val="0"/>
              <w:marTop w:val="0"/>
              <w:marBottom w:val="0"/>
              <w:divBdr>
                <w:top w:val="none" w:sz="0" w:space="0" w:color="auto"/>
                <w:left w:val="none" w:sz="0" w:space="0" w:color="auto"/>
                <w:bottom w:val="none" w:sz="0" w:space="0" w:color="auto"/>
                <w:right w:val="none" w:sz="0" w:space="0" w:color="auto"/>
              </w:divBdr>
            </w:div>
            <w:div w:id="1195777666">
              <w:marLeft w:val="0"/>
              <w:marRight w:val="0"/>
              <w:marTop w:val="0"/>
              <w:marBottom w:val="0"/>
              <w:divBdr>
                <w:top w:val="none" w:sz="0" w:space="0" w:color="auto"/>
                <w:left w:val="none" w:sz="0" w:space="0" w:color="auto"/>
                <w:bottom w:val="none" w:sz="0" w:space="0" w:color="auto"/>
                <w:right w:val="none" w:sz="0" w:space="0" w:color="auto"/>
              </w:divBdr>
            </w:div>
            <w:div w:id="1769737332">
              <w:marLeft w:val="0"/>
              <w:marRight w:val="0"/>
              <w:marTop w:val="0"/>
              <w:marBottom w:val="0"/>
              <w:divBdr>
                <w:top w:val="none" w:sz="0" w:space="0" w:color="auto"/>
                <w:left w:val="none" w:sz="0" w:space="0" w:color="auto"/>
                <w:bottom w:val="none" w:sz="0" w:space="0" w:color="auto"/>
                <w:right w:val="none" w:sz="0" w:space="0" w:color="auto"/>
              </w:divBdr>
            </w:div>
            <w:div w:id="1503348656">
              <w:marLeft w:val="0"/>
              <w:marRight w:val="0"/>
              <w:marTop w:val="0"/>
              <w:marBottom w:val="0"/>
              <w:divBdr>
                <w:top w:val="none" w:sz="0" w:space="0" w:color="auto"/>
                <w:left w:val="none" w:sz="0" w:space="0" w:color="auto"/>
                <w:bottom w:val="none" w:sz="0" w:space="0" w:color="auto"/>
                <w:right w:val="none" w:sz="0" w:space="0" w:color="auto"/>
              </w:divBdr>
            </w:div>
            <w:div w:id="1311136602">
              <w:marLeft w:val="0"/>
              <w:marRight w:val="0"/>
              <w:marTop w:val="0"/>
              <w:marBottom w:val="0"/>
              <w:divBdr>
                <w:top w:val="none" w:sz="0" w:space="0" w:color="auto"/>
                <w:left w:val="none" w:sz="0" w:space="0" w:color="auto"/>
                <w:bottom w:val="none" w:sz="0" w:space="0" w:color="auto"/>
                <w:right w:val="none" w:sz="0" w:space="0" w:color="auto"/>
              </w:divBdr>
            </w:div>
            <w:div w:id="709114179">
              <w:marLeft w:val="0"/>
              <w:marRight w:val="0"/>
              <w:marTop w:val="0"/>
              <w:marBottom w:val="0"/>
              <w:divBdr>
                <w:top w:val="none" w:sz="0" w:space="0" w:color="auto"/>
                <w:left w:val="none" w:sz="0" w:space="0" w:color="auto"/>
                <w:bottom w:val="none" w:sz="0" w:space="0" w:color="auto"/>
                <w:right w:val="none" w:sz="0" w:space="0" w:color="auto"/>
              </w:divBdr>
            </w:div>
            <w:div w:id="145767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9551">
      <w:bodyDiv w:val="1"/>
      <w:marLeft w:val="0"/>
      <w:marRight w:val="0"/>
      <w:marTop w:val="0"/>
      <w:marBottom w:val="0"/>
      <w:divBdr>
        <w:top w:val="none" w:sz="0" w:space="0" w:color="auto"/>
        <w:left w:val="none" w:sz="0" w:space="0" w:color="auto"/>
        <w:bottom w:val="none" w:sz="0" w:space="0" w:color="auto"/>
        <w:right w:val="none" w:sz="0" w:space="0" w:color="auto"/>
      </w:divBdr>
      <w:divsChild>
        <w:div w:id="1146817352">
          <w:marLeft w:val="0"/>
          <w:marRight w:val="0"/>
          <w:marTop w:val="0"/>
          <w:marBottom w:val="0"/>
          <w:divBdr>
            <w:top w:val="none" w:sz="0" w:space="0" w:color="auto"/>
            <w:left w:val="none" w:sz="0" w:space="0" w:color="auto"/>
            <w:bottom w:val="none" w:sz="0" w:space="0" w:color="auto"/>
            <w:right w:val="none" w:sz="0" w:space="0" w:color="auto"/>
          </w:divBdr>
          <w:divsChild>
            <w:div w:id="1226792839">
              <w:marLeft w:val="0"/>
              <w:marRight w:val="0"/>
              <w:marTop w:val="0"/>
              <w:marBottom w:val="0"/>
              <w:divBdr>
                <w:top w:val="none" w:sz="0" w:space="0" w:color="auto"/>
                <w:left w:val="none" w:sz="0" w:space="0" w:color="auto"/>
                <w:bottom w:val="none" w:sz="0" w:space="0" w:color="auto"/>
                <w:right w:val="none" w:sz="0" w:space="0" w:color="auto"/>
              </w:divBdr>
            </w:div>
            <w:div w:id="1738044869">
              <w:marLeft w:val="0"/>
              <w:marRight w:val="0"/>
              <w:marTop w:val="0"/>
              <w:marBottom w:val="0"/>
              <w:divBdr>
                <w:top w:val="none" w:sz="0" w:space="0" w:color="auto"/>
                <w:left w:val="none" w:sz="0" w:space="0" w:color="auto"/>
                <w:bottom w:val="none" w:sz="0" w:space="0" w:color="auto"/>
                <w:right w:val="none" w:sz="0" w:space="0" w:color="auto"/>
              </w:divBdr>
            </w:div>
            <w:div w:id="1060176501">
              <w:marLeft w:val="0"/>
              <w:marRight w:val="0"/>
              <w:marTop w:val="0"/>
              <w:marBottom w:val="0"/>
              <w:divBdr>
                <w:top w:val="none" w:sz="0" w:space="0" w:color="auto"/>
                <w:left w:val="none" w:sz="0" w:space="0" w:color="auto"/>
                <w:bottom w:val="none" w:sz="0" w:space="0" w:color="auto"/>
                <w:right w:val="none" w:sz="0" w:space="0" w:color="auto"/>
              </w:divBdr>
            </w:div>
            <w:div w:id="1390036995">
              <w:marLeft w:val="0"/>
              <w:marRight w:val="0"/>
              <w:marTop w:val="0"/>
              <w:marBottom w:val="0"/>
              <w:divBdr>
                <w:top w:val="none" w:sz="0" w:space="0" w:color="auto"/>
                <w:left w:val="none" w:sz="0" w:space="0" w:color="auto"/>
                <w:bottom w:val="none" w:sz="0" w:space="0" w:color="auto"/>
                <w:right w:val="none" w:sz="0" w:space="0" w:color="auto"/>
              </w:divBdr>
            </w:div>
            <w:div w:id="1201819075">
              <w:marLeft w:val="0"/>
              <w:marRight w:val="0"/>
              <w:marTop w:val="0"/>
              <w:marBottom w:val="0"/>
              <w:divBdr>
                <w:top w:val="none" w:sz="0" w:space="0" w:color="auto"/>
                <w:left w:val="none" w:sz="0" w:space="0" w:color="auto"/>
                <w:bottom w:val="none" w:sz="0" w:space="0" w:color="auto"/>
                <w:right w:val="none" w:sz="0" w:space="0" w:color="auto"/>
              </w:divBdr>
            </w:div>
            <w:div w:id="1050230993">
              <w:marLeft w:val="0"/>
              <w:marRight w:val="0"/>
              <w:marTop w:val="0"/>
              <w:marBottom w:val="0"/>
              <w:divBdr>
                <w:top w:val="none" w:sz="0" w:space="0" w:color="auto"/>
                <w:left w:val="none" w:sz="0" w:space="0" w:color="auto"/>
                <w:bottom w:val="none" w:sz="0" w:space="0" w:color="auto"/>
                <w:right w:val="none" w:sz="0" w:space="0" w:color="auto"/>
              </w:divBdr>
            </w:div>
            <w:div w:id="768695434">
              <w:marLeft w:val="0"/>
              <w:marRight w:val="0"/>
              <w:marTop w:val="0"/>
              <w:marBottom w:val="0"/>
              <w:divBdr>
                <w:top w:val="none" w:sz="0" w:space="0" w:color="auto"/>
                <w:left w:val="none" w:sz="0" w:space="0" w:color="auto"/>
                <w:bottom w:val="none" w:sz="0" w:space="0" w:color="auto"/>
                <w:right w:val="none" w:sz="0" w:space="0" w:color="auto"/>
              </w:divBdr>
            </w:div>
            <w:div w:id="1219630720">
              <w:marLeft w:val="0"/>
              <w:marRight w:val="0"/>
              <w:marTop w:val="0"/>
              <w:marBottom w:val="0"/>
              <w:divBdr>
                <w:top w:val="none" w:sz="0" w:space="0" w:color="auto"/>
                <w:left w:val="none" w:sz="0" w:space="0" w:color="auto"/>
                <w:bottom w:val="none" w:sz="0" w:space="0" w:color="auto"/>
                <w:right w:val="none" w:sz="0" w:space="0" w:color="auto"/>
              </w:divBdr>
            </w:div>
            <w:div w:id="731465671">
              <w:marLeft w:val="0"/>
              <w:marRight w:val="0"/>
              <w:marTop w:val="0"/>
              <w:marBottom w:val="0"/>
              <w:divBdr>
                <w:top w:val="none" w:sz="0" w:space="0" w:color="auto"/>
                <w:left w:val="none" w:sz="0" w:space="0" w:color="auto"/>
                <w:bottom w:val="none" w:sz="0" w:space="0" w:color="auto"/>
                <w:right w:val="none" w:sz="0" w:space="0" w:color="auto"/>
              </w:divBdr>
            </w:div>
            <w:div w:id="873925834">
              <w:marLeft w:val="0"/>
              <w:marRight w:val="0"/>
              <w:marTop w:val="0"/>
              <w:marBottom w:val="0"/>
              <w:divBdr>
                <w:top w:val="none" w:sz="0" w:space="0" w:color="auto"/>
                <w:left w:val="none" w:sz="0" w:space="0" w:color="auto"/>
                <w:bottom w:val="none" w:sz="0" w:space="0" w:color="auto"/>
                <w:right w:val="none" w:sz="0" w:space="0" w:color="auto"/>
              </w:divBdr>
            </w:div>
            <w:div w:id="52471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152025">
      <w:bodyDiv w:val="1"/>
      <w:marLeft w:val="0"/>
      <w:marRight w:val="0"/>
      <w:marTop w:val="0"/>
      <w:marBottom w:val="0"/>
      <w:divBdr>
        <w:top w:val="none" w:sz="0" w:space="0" w:color="auto"/>
        <w:left w:val="none" w:sz="0" w:space="0" w:color="auto"/>
        <w:bottom w:val="none" w:sz="0" w:space="0" w:color="auto"/>
        <w:right w:val="none" w:sz="0" w:space="0" w:color="auto"/>
      </w:divBdr>
    </w:div>
    <w:div w:id="1410694446">
      <w:bodyDiv w:val="1"/>
      <w:marLeft w:val="0"/>
      <w:marRight w:val="0"/>
      <w:marTop w:val="0"/>
      <w:marBottom w:val="0"/>
      <w:divBdr>
        <w:top w:val="none" w:sz="0" w:space="0" w:color="auto"/>
        <w:left w:val="none" w:sz="0" w:space="0" w:color="auto"/>
        <w:bottom w:val="none" w:sz="0" w:space="0" w:color="auto"/>
        <w:right w:val="none" w:sz="0" w:space="0" w:color="auto"/>
      </w:divBdr>
      <w:divsChild>
        <w:div w:id="1597786046">
          <w:marLeft w:val="0"/>
          <w:marRight w:val="0"/>
          <w:marTop w:val="0"/>
          <w:marBottom w:val="0"/>
          <w:divBdr>
            <w:top w:val="none" w:sz="0" w:space="0" w:color="auto"/>
            <w:left w:val="none" w:sz="0" w:space="0" w:color="auto"/>
            <w:bottom w:val="none" w:sz="0" w:space="0" w:color="auto"/>
            <w:right w:val="none" w:sz="0" w:space="0" w:color="auto"/>
          </w:divBdr>
          <w:divsChild>
            <w:div w:id="234360600">
              <w:marLeft w:val="0"/>
              <w:marRight w:val="0"/>
              <w:marTop w:val="0"/>
              <w:marBottom w:val="0"/>
              <w:divBdr>
                <w:top w:val="none" w:sz="0" w:space="0" w:color="auto"/>
                <w:left w:val="none" w:sz="0" w:space="0" w:color="auto"/>
                <w:bottom w:val="none" w:sz="0" w:space="0" w:color="auto"/>
                <w:right w:val="none" w:sz="0" w:space="0" w:color="auto"/>
              </w:divBdr>
            </w:div>
            <w:div w:id="420755788">
              <w:marLeft w:val="0"/>
              <w:marRight w:val="0"/>
              <w:marTop w:val="0"/>
              <w:marBottom w:val="0"/>
              <w:divBdr>
                <w:top w:val="none" w:sz="0" w:space="0" w:color="auto"/>
                <w:left w:val="none" w:sz="0" w:space="0" w:color="auto"/>
                <w:bottom w:val="none" w:sz="0" w:space="0" w:color="auto"/>
                <w:right w:val="none" w:sz="0" w:space="0" w:color="auto"/>
              </w:divBdr>
            </w:div>
            <w:div w:id="884365622">
              <w:marLeft w:val="0"/>
              <w:marRight w:val="0"/>
              <w:marTop w:val="0"/>
              <w:marBottom w:val="0"/>
              <w:divBdr>
                <w:top w:val="none" w:sz="0" w:space="0" w:color="auto"/>
                <w:left w:val="none" w:sz="0" w:space="0" w:color="auto"/>
                <w:bottom w:val="none" w:sz="0" w:space="0" w:color="auto"/>
                <w:right w:val="none" w:sz="0" w:space="0" w:color="auto"/>
              </w:divBdr>
            </w:div>
            <w:div w:id="397898541">
              <w:marLeft w:val="0"/>
              <w:marRight w:val="0"/>
              <w:marTop w:val="0"/>
              <w:marBottom w:val="0"/>
              <w:divBdr>
                <w:top w:val="none" w:sz="0" w:space="0" w:color="auto"/>
                <w:left w:val="none" w:sz="0" w:space="0" w:color="auto"/>
                <w:bottom w:val="none" w:sz="0" w:space="0" w:color="auto"/>
                <w:right w:val="none" w:sz="0" w:space="0" w:color="auto"/>
              </w:divBdr>
            </w:div>
            <w:div w:id="688456906">
              <w:marLeft w:val="0"/>
              <w:marRight w:val="0"/>
              <w:marTop w:val="0"/>
              <w:marBottom w:val="0"/>
              <w:divBdr>
                <w:top w:val="none" w:sz="0" w:space="0" w:color="auto"/>
                <w:left w:val="none" w:sz="0" w:space="0" w:color="auto"/>
                <w:bottom w:val="none" w:sz="0" w:space="0" w:color="auto"/>
                <w:right w:val="none" w:sz="0" w:space="0" w:color="auto"/>
              </w:divBdr>
            </w:div>
            <w:div w:id="1404832723">
              <w:marLeft w:val="0"/>
              <w:marRight w:val="0"/>
              <w:marTop w:val="0"/>
              <w:marBottom w:val="0"/>
              <w:divBdr>
                <w:top w:val="none" w:sz="0" w:space="0" w:color="auto"/>
                <w:left w:val="none" w:sz="0" w:space="0" w:color="auto"/>
                <w:bottom w:val="none" w:sz="0" w:space="0" w:color="auto"/>
                <w:right w:val="none" w:sz="0" w:space="0" w:color="auto"/>
              </w:divBdr>
            </w:div>
            <w:div w:id="864295270">
              <w:marLeft w:val="0"/>
              <w:marRight w:val="0"/>
              <w:marTop w:val="0"/>
              <w:marBottom w:val="0"/>
              <w:divBdr>
                <w:top w:val="none" w:sz="0" w:space="0" w:color="auto"/>
                <w:left w:val="none" w:sz="0" w:space="0" w:color="auto"/>
                <w:bottom w:val="none" w:sz="0" w:space="0" w:color="auto"/>
                <w:right w:val="none" w:sz="0" w:space="0" w:color="auto"/>
              </w:divBdr>
            </w:div>
            <w:div w:id="201715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6507">
      <w:bodyDiv w:val="1"/>
      <w:marLeft w:val="0"/>
      <w:marRight w:val="0"/>
      <w:marTop w:val="0"/>
      <w:marBottom w:val="0"/>
      <w:divBdr>
        <w:top w:val="none" w:sz="0" w:space="0" w:color="auto"/>
        <w:left w:val="none" w:sz="0" w:space="0" w:color="auto"/>
        <w:bottom w:val="none" w:sz="0" w:space="0" w:color="auto"/>
        <w:right w:val="none" w:sz="0" w:space="0" w:color="auto"/>
      </w:divBdr>
      <w:divsChild>
        <w:div w:id="772171905">
          <w:marLeft w:val="0"/>
          <w:marRight w:val="0"/>
          <w:marTop w:val="0"/>
          <w:marBottom w:val="0"/>
          <w:divBdr>
            <w:top w:val="none" w:sz="0" w:space="0" w:color="auto"/>
            <w:left w:val="none" w:sz="0" w:space="0" w:color="auto"/>
            <w:bottom w:val="none" w:sz="0" w:space="0" w:color="auto"/>
            <w:right w:val="none" w:sz="0" w:space="0" w:color="auto"/>
          </w:divBdr>
          <w:divsChild>
            <w:div w:id="1264460577">
              <w:marLeft w:val="0"/>
              <w:marRight w:val="0"/>
              <w:marTop w:val="0"/>
              <w:marBottom w:val="0"/>
              <w:divBdr>
                <w:top w:val="none" w:sz="0" w:space="0" w:color="auto"/>
                <w:left w:val="none" w:sz="0" w:space="0" w:color="auto"/>
                <w:bottom w:val="none" w:sz="0" w:space="0" w:color="auto"/>
                <w:right w:val="none" w:sz="0" w:space="0" w:color="auto"/>
              </w:divBdr>
            </w:div>
            <w:div w:id="686565706">
              <w:marLeft w:val="0"/>
              <w:marRight w:val="0"/>
              <w:marTop w:val="0"/>
              <w:marBottom w:val="0"/>
              <w:divBdr>
                <w:top w:val="none" w:sz="0" w:space="0" w:color="auto"/>
                <w:left w:val="none" w:sz="0" w:space="0" w:color="auto"/>
                <w:bottom w:val="none" w:sz="0" w:space="0" w:color="auto"/>
                <w:right w:val="none" w:sz="0" w:space="0" w:color="auto"/>
              </w:divBdr>
            </w:div>
            <w:div w:id="400904152">
              <w:marLeft w:val="0"/>
              <w:marRight w:val="0"/>
              <w:marTop w:val="0"/>
              <w:marBottom w:val="0"/>
              <w:divBdr>
                <w:top w:val="none" w:sz="0" w:space="0" w:color="auto"/>
                <w:left w:val="none" w:sz="0" w:space="0" w:color="auto"/>
                <w:bottom w:val="none" w:sz="0" w:space="0" w:color="auto"/>
                <w:right w:val="none" w:sz="0" w:space="0" w:color="auto"/>
              </w:divBdr>
            </w:div>
            <w:div w:id="589893525">
              <w:marLeft w:val="0"/>
              <w:marRight w:val="0"/>
              <w:marTop w:val="0"/>
              <w:marBottom w:val="0"/>
              <w:divBdr>
                <w:top w:val="none" w:sz="0" w:space="0" w:color="auto"/>
                <w:left w:val="none" w:sz="0" w:space="0" w:color="auto"/>
                <w:bottom w:val="none" w:sz="0" w:space="0" w:color="auto"/>
                <w:right w:val="none" w:sz="0" w:space="0" w:color="auto"/>
              </w:divBdr>
            </w:div>
            <w:div w:id="1559779150">
              <w:marLeft w:val="0"/>
              <w:marRight w:val="0"/>
              <w:marTop w:val="0"/>
              <w:marBottom w:val="0"/>
              <w:divBdr>
                <w:top w:val="none" w:sz="0" w:space="0" w:color="auto"/>
                <w:left w:val="none" w:sz="0" w:space="0" w:color="auto"/>
                <w:bottom w:val="none" w:sz="0" w:space="0" w:color="auto"/>
                <w:right w:val="none" w:sz="0" w:space="0" w:color="auto"/>
              </w:divBdr>
            </w:div>
            <w:div w:id="1716926243">
              <w:marLeft w:val="0"/>
              <w:marRight w:val="0"/>
              <w:marTop w:val="0"/>
              <w:marBottom w:val="0"/>
              <w:divBdr>
                <w:top w:val="none" w:sz="0" w:space="0" w:color="auto"/>
                <w:left w:val="none" w:sz="0" w:space="0" w:color="auto"/>
                <w:bottom w:val="none" w:sz="0" w:space="0" w:color="auto"/>
                <w:right w:val="none" w:sz="0" w:space="0" w:color="auto"/>
              </w:divBdr>
            </w:div>
            <w:div w:id="1099182188">
              <w:marLeft w:val="0"/>
              <w:marRight w:val="0"/>
              <w:marTop w:val="0"/>
              <w:marBottom w:val="0"/>
              <w:divBdr>
                <w:top w:val="none" w:sz="0" w:space="0" w:color="auto"/>
                <w:left w:val="none" w:sz="0" w:space="0" w:color="auto"/>
                <w:bottom w:val="none" w:sz="0" w:space="0" w:color="auto"/>
                <w:right w:val="none" w:sz="0" w:space="0" w:color="auto"/>
              </w:divBdr>
            </w:div>
            <w:div w:id="1148010316">
              <w:marLeft w:val="0"/>
              <w:marRight w:val="0"/>
              <w:marTop w:val="0"/>
              <w:marBottom w:val="0"/>
              <w:divBdr>
                <w:top w:val="none" w:sz="0" w:space="0" w:color="auto"/>
                <w:left w:val="none" w:sz="0" w:space="0" w:color="auto"/>
                <w:bottom w:val="none" w:sz="0" w:space="0" w:color="auto"/>
                <w:right w:val="none" w:sz="0" w:space="0" w:color="auto"/>
              </w:divBdr>
            </w:div>
            <w:div w:id="1384258536">
              <w:marLeft w:val="0"/>
              <w:marRight w:val="0"/>
              <w:marTop w:val="0"/>
              <w:marBottom w:val="0"/>
              <w:divBdr>
                <w:top w:val="none" w:sz="0" w:space="0" w:color="auto"/>
                <w:left w:val="none" w:sz="0" w:space="0" w:color="auto"/>
                <w:bottom w:val="none" w:sz="0" w:space="0" w:color="auto"/>
                <w:right w:val="none" w:sz="0" w:space="0" w:color="auto"/>
              </w:divBdr>
            </w:div>
            <w:div w:id="578442120">
              <w:marLeft w:val="0"/>
              <w:marRight w:val="0"/>
              <w:marTop w:val="0"/>
              <w:marBottom w:val="0"/>
              <w:divBdr>
                <w:top w:val="none" w:sz="0" w:space="0" w:color="auto"/>
                <w:left w:val="none" w:sz="0" w:space="0" w:color="auto"/>
                <w:bottom w:val="none" w:sz="0" w:space="0" w:color="auto"/>
                <w:right w:val="none" w:sz="0" w:space="0" w:color="auto"/>
              </w:divBdr>
            </w:div>
            <w:div w:id="843667227">
              <w:marLeft w:val="0"/>
              <w:marRight w:val="0"/>
              <w:marTop w:val="0"/>
              <w:marBottom w:val="0"/>
              <w:divBdr>
                <w:top w:val="none" w:sz="0" w:space="0" w:color="auto"/>
                <w:left w:val="none" w:sz="0" w:space="0" w:color="auto"/>
                <w:bottom w:val="none" w:sz="0" w:space="0" w:color="auto"/>
                <w:right w:val="none" w:sz="0" w:space="0" w:color="auto"/>
              </w:divBdr>
            </w:div>
            <w:div w:id="1330644997">
              <w:marLeft w:val="0"/>
              <w:marRight w:val="0"/>
              <w:marTop w:val="0"/>
              <w:marBottom w:val="0"/>
              <w:divBdr>
                <w:top w:val="none" w:sz="0" w:space="0" w:color="auto"/>
                <w:left w:val="none" w:sz="0" w:space="0" w:color="auto"/>
                <w:bottom w:val="none" w:sz="0" w:space="0" w:color="auto"/>
                <w:right w:val="none" w:sz="0" w:space="0" w:color="auto"/>
              </w:divBdr>
            </w:div>
            <w:div w:id="748427793">
              <w:marLeft w:val="0"/>
              <w:marRight w:val="0"/>
              <w:marTop w:val="0"/>
              <w:marBottom w:val="0"/>
              <w:divBdr>
                <w:top w:val="none" w:sz="0" w:space="0" w:color="auto"/>
                <w:left w:val="none" w:sz="0" w:space="0" w:color="auto"/>
                <w:bottom w:val="none" w:sz="0" w:space="0" w:color="auto"/>
                <w:right w:val="none" w:sz="0" w:space="0" w:color="auto"/>
              </w:divBdr>
            </w:div>
            <w:div w:id="46148362">
              <w:marLeft w:val="0"/>
              <w:marRight w:val="0"/>
              <w:marTop w:val="0"/>
              <w:marBottom w:val="0"/>
              <w:divBdr>
                <w:top w:val="none" w:sz="0" w:space="0" w:color="auto"/>
                <w:left w:val="none" w:sz="0" w:space="0" w:color="auto"/>
                <w:bottom w:val="none" w:sz="0" w:space="0" w:color="auto"/>
                <w:right w:val="none" w:sz="0" w:space="0" w:color="auto"/>
              </w:divBdr>
            </w:div>
            <w:div w:id="732431631">
              <w:marLeft w:val="0"/>
              <w:marRight w:val="0"/>
              <w:marTop w:val="0"/>
              <w:marBottom w:val="0"/>
              <w:divBdr>
                <w:top w:val="none" w:sz="0" w:space="0" w:color="auto"/>
                <w:left w:val="none" w:sz="0" w:space="0" w:color="auto"/>
                <w:bottom w:val="none" w:sz="0" w:space="0" w:color="auto"/>
                <w:right w:val="none" w:sz="0" w:space="0" w:color="auto"/>
              </w:divBdr>
            </w:div>
            <w:div w:id="426198621">
              <w:marLeft w:val="0"/>
              <w:marRight w:val="0"/>
              <w:marTop w:val="0"/>
              <w:marBottom w:val="0"/>
              <w:divBdr>
                <w:top w:val="none" w:sz="0" w:space="0" w:color="auto"/>
                <w:left w:val="none" w:sz="0" w:space="0" w:color="auto"/>
                <w:bottom w:val="none" w:sz="0" w:space="0" w:color="auto"/>
                <w:right w:val="none" w:sz="0" w:space="0" w:color="auto"/>
              </w:divBdr>
            </w:div>
            <w:div w:id="136729616">
              <w:marLeft w:val="0"/>
              <w:marRight w:val="0"/>
              <w:marTop w:val="0"/>
              <w:marBottom w:val="0"/>
              <w:divBdr>
                <w:top w:val="none" w:sz="0" w:space="0" w:color="auto"/>
                <w:left w:val="none" w:sz="0" w:space="0" w:color="auto"/>
                <w:bottom w:val="none" w:sz="0" w:space="0" w:color="auto"/>
                <w:right w:val="none" w:sz="0" w:space="0" w:color="auto"/>
              </w:divBdr>
            </w:div>
            <w:div w:id="118383141">
              <w:marLeft w:val="0"/>
              <w:marRight w:val="0"/>
              <w:marTop w:val="0"/>
              <w:marBottom w:val="0"/>
              <w:divBdr>
                <w:top w:val="none" w:sz="0" w:space="0" w:color="auto"/>
                <w:left w:val="none" w:sz="0" w:space="0" w:color="auto"/>
                <w:bottom w:val="none" w:sz="0" w:space="0" w:color="auto"/>
                <w:right w:val="none" w:sz="0" w:space="0" w:color="auto"/>
              </w:divBdr>
            </w:div>
            <w:div w:id="1245722606">
              <w:marLeft w:val="0"/>
              <w:marRight w:val="0"/>
              <w:marTop w:val="0"/>
              <w:marBottom w:val="0"/>
              <w:divBdr>
                <w:top w:val="none" w:sz="0" w:space="0" w:color="auto"/>
                <w:left w:val="none" w:sz="0" w:space="0" w:color="auto"/>
                <w:bottom w:val="none" w:sz="0" w:space="0" w:color="auto"/>
                <w:right w:val="none" w:sz="0" w:space="0" w:color="auto"/>
              </w:divBdr>
            </w:div>
            <w:div w:id="904416485">
              <w:marLeft w:val="0"/>
              <w:marRight w:val="0"/>
              <w:marTop w:val="0"/>
              <w:marBottom w:val="0"/>
              <w:divBdr>
                <w:top w:val="none" w:sz="0" w:space="0" w:color="auto"/>
                <w:left w:val="none" w:sz="0" w:space="0" w:color="auto"/>
                <w:bottom w:val="none" w:sz="0" w:space="0" w:color="auto"/>
                <w:right w:val="none" w:sz="0" w:space="0" w:color="auto"/>
              </w:divBdr>
            </w:div>
            <w:div w:id="2083139764">
              <w:marLeft w:val="0"/>
              <w:marRight w:val="0"/>
              <w:marTop w:val="0"/>
              <w:marBottom w:val="0"/>
              <w:divBdr>
                <w:top w:val="none" w:sz="0" w:space="0" w:color="auto"/>
                <w:left w:val="none" w:sz="0" w:space="0" w:color="auto"/>
                <w:bottom w:val="none" w:sz="0" w:space="0" w:color="auto"/>
                <w:right w:val="none" w:sz="0" w:space="0" w:color="auto"/>
              </w:divBdr>
            </w:div>
            <w:div w:id="288904754">
              <w:marLeft w:val="0"/>
              <w:marRight w:val="0"/>
              <w:marTop w:val="0"/>
              <w:marBottom w:val="0"/>
              <w:divBdr>
                <w:top w:val="none" w:sz="0" w:space="0" w:color="auto"/>
                <w:left w:val="none" w:sz="0" w:space="0" w:color="auto"/>
                <w:bottom w:val="none" w:sz="0" w:space="0" w:color="auto"/>
                <w:right w:val="none" w:sz="0" w:space="0" w:color="auto"/>
              </w:divBdr>
            </w:div>
            <w:div w:id="1785954062">
              <w:marLeft w:val="0"/>
              <w:marRight w:val="0"/>
              <w:marTop w:val="0"/>
              <w:marBottom w:val="0"/>
              <w:divBdr>
                <w:top w:val="none" w:sz="0" w:space="0" w:color="auto"/>
                <w:left w:val="none" w:sz="0" w:space="0" w:color="auto"/>
                <w:bottom w:val="none" w:sz="0" w:space="0" w:color="auto"/>
                <w:right w:val="none" w:sz="0" w:space="0" w:color="auto"/>
              </w:divBdr>
            </w:div>
            <w:div w:id="1682005713">
              <w:marLeft w:val="0"/>
              <w:marRight w:val="0"/>
              <w:marTop w:val="0"/>
              <w:marBottom w:val="0"/>
              <w:divBdr>
                <w:top w:val="none" w:sz="0" w:space="0" w:color="auto"/>
                <w:left w:val="none" w:sz="0" w:space="0" w:color="auto"/>
                <w:bottom w:val="none" w:sz="0" w:space="0" w:color="auto"/>
                <w:right w:val="none" w:sz="0" w:space="0" w:color="auto"/>
              </w:divBdr>
            </w:div>
            <w:div w:id="617227436">
              <w:marLeft w:val="0"/>
              <w:marRight w:val="0"/>
              <w:marTop w:val="0"/>
              <w:marBottom w:val="0"/>
              <w:divBdr>
                <w:top w:val="none" w:sz="0" w:space="0" w:color="auto"/>
                <w:left w:val="none" w:sz="0" w:space="0" w:color="auto"/>
                <w:bottom w:val="none" w:sz="0" w:space="0" w:color="auto"/>
                <w:right w:val="none" w:sz="0" w:space="0" w:color="auto"/>
              </w:divBdr>
            </w:div>
            <w:div w:id="1990477324">
              <w:marLeft w:val="0"/>
              <w:marRight w:val="0"/>
              <w:marTop w:val="0"/>
              <w:marBottom w:val="0"/>
              <w:divBdr>
                <w:top w:val="none" w:sz="0" w:space="0" w:color="auto"/>
                <w:left w:val="none" w:sz="0" w:space="0" w:color="auto"/>
                <w:bottom w:val="none" w:sz="0" w:space="0" w:color="auto"/>
                <w:right w:val="none" w:sz="0" w:space="0" w:color="auto"/>
              </w:divBdr>
            </w:div>
            <w:div w:id="1721129624">
              <w:marLeft w:val="0"/>
              <w:marRight w:val="0"/>
              <w:marTop w:val="0"/>
              <w:marBottom w:val="0"/>
              <w:divBdr>
                <w:top w:val="none" w:sz="0" w:space="0" w:color="auto"/>
                <w:left w:val="none" w:sz="0" w:space="0" w:color="auto"/>
                <w:bottom w:val="none" w:sz="0" w:space="0" w:color="auto"/>
                <w:right w:val="none" w:sz="0" w:space="0" w:color="auto"/>
              </w:divBdr>
            </w:div>
            <w:div w:id="619798823">
              <w:marLeft w:val="0"/>
              <w:marRight w:val="0"/>
              <w:marTop w:val="0"/>
              <w:marBottom w:val="0"/>
              <w:divBdr>
                <w:top w:val="none" w:sz="0" w:space="0" w:color="auto"/>
                <w:left w:val="none" w:sz="0" w:space="0" w:color="auto"/>
                <w:bottom w:val="none" w:sz="0" w:space="0" w:color="auto"/>
                <w:right w:val="none" w:sz="0" w:space="0" w:color="auto"/>
              </w:divBdr>
            </w:div>
            <w:div w:id="1060060424">
              <w:marLeft w:val="0"/>
              <w:marRight w:val="0"/>
              <w:marTop w:val="0"/>
              <w:marBottom w:val="0"/>
              <w:divBdr>
                <w:top w:val="none" w:sz="0" w:space="0" w:color="auto"/>
                <w:left w:val="none" w:sz="0" w:space="0" w:color="auto"/>
                <w:bottom w:val="none" w:sz="0" w:space="0" w:color="auto"/>
                <w:right w:val="none" w:sz="0" w:space="0" w:color="auto"/>
              </w:divBdr>
            </w:div>
            <w:div w:id="1988970872">
              <w:marLeft w:val="0"/>
              <w:marRight w:val="0"/>
              <w:marTop w:val="0"/>
              <w:marBottom w:val="0"/>
              <w:divBdr>
                <w:top w:val="none" w:sz="0" w:space="0" w:color="auto"/>
                <w:left w:val="none" w:sz="0" w:space="0" w:color="auto"/>
                <w:bottom w:val="none" w:sz="0" w:space="0" w:color="auto"/>
                <w:right w:val="none" w:sz="0" w:space="0" w:color="auto"/>
              </w:divBdr>
            </w:div>
            <w:div w:id="298388414">
              <w:marLeft w:val="0"/>
              <w:marRight w:val="0"/>
              <w:marTop w:val="0"/>
              <w:marBottom w:val="0"/>
              <w:divBdr>
                <w:top w:val="none" w:sz="0" w:space="0" w:color="auto"/>
                <w:left w:val="none" w:sz="0" w:space="0" w:color="auto"/>
                <w:bottom w:val="none" w:sz="0" w:space="0" w:color="auto"/>
                <w:right w:val="none" w:sz="0" w:space="0" w:color="auto"/>
              </w:divBdr>
            </w:div>
            <w:div w:id="239676784">
              <w:marLeft w:val="0"/>
              <w:marRight w:val="0"/>
              <w:marTop w:val="0"/>
              <w:marBottom w:val="0"/>
              <w:divBdr>
                <w:top w:val="none" w:sz="0" w:space="0" w:color="auto"/>
                <w:left w:val="none" w:sz="0" w:space="0" w:color="auto"/>
                <w:bottom w:val="none" w:sz="0" w:space="0" w:color="auto"/>
                <w:right w:val="none" w:sz="0" w:space="0" w:color="auto"/>
              </w:divBdr>
            </w:div>
            <w:div w:id="632370900">
              <w:marLeft w:val="0"/>
              <w:marRight w:val="0"/>
              <w:marTop w:val="0"/>
              <w:marBottom w:val="0"/>
              <w:divBdr>
                <w:top w:val="none" w:sz="0" w:space="0" w:color="auto"/>
                <w:left w:val="none" w:sz="0" w:space="0" w:color="auto"/>
                <w:bottom w:val="none" w:sz="0" w:space="0" w:color="auto"/>
                <w:right w:val="none" w:sz="0" w:space="0" w:color="auto"/>
              </w:divBdr>
            </w:div>
            <w:div w:id="189027905">
              <w:marLeft w:val="0"/>
              <w:marRight w:val="0"/>
              <w:marTop w:val="0"/>
              <w:marBottom w:val="0"/>
              <w:divBdr>
                <w:top w:val="none" w:sz="0" w:space="0" w:color="auto"/>
                <w:left w:val="none" w:sz="0" w:space="0" w:color="auto"/>
                <w:bottom w:val="none" w:sz="0" w:space="0" w:color="auto"/>
                <w:right w:val="none" w:sz="0" w:space="0" w:color="auto"/>
              </w:divBdr>
            </w:div>
            <w:div w:id="191916283">
              <w:marLeft w:val="0"/>
              <w:marRight w:val="0"/>
              <w:marTop w:val="0"/>
              <w:marBottom w:val="0"/>
              <w:divBdr>
                <w:top w:val="none" w:sz="0" w:space="0" w:color="auto"/>
                <w:left w:val="none" w:sz="0" w:space="0" w:color="auto"/>
                <w:bottom w:val="none" w:sz="0" w:space="0" w:color="auto"/>
                <w:right w:val="none" w:sz="0" w:space="0" w:color="auto"/>
              </w:divBdr>
            </w:div>
            <w:div w:id="224343850">
              <w:marLeft w:val="0"/>
              <w:marRight w:val="0"/>
              <w:marTop w:val="0"/>
              <w:marBottom w:val="0"/>
              <w:divBdr>
                <w:top w:val="none" w:sz="0" w:space="0" w:color="auto"/>
                <w:left w:val="none" w:sz="0" w:space="0" w:color="auto"/>
                <w:bottom w:val="none" w:sz="0" w:space="0" w:color="auto"/>
                <w:right w:val="none" w:sz="0" w:space="0" w:color="auto"/>
              </w:divBdr>
            </w:div>
            <w:div w:id="1377656720">
              <w:marLeft w:val="0"/>
              <w:marRight w:val="0"/>
              <w:marTop w:val="0"/>
              <w:marBottom w:val="0"/>
              <w:divBdr>
                <w:top w:val="none" w:sz="0" w:space="0" w:color="auto"/>
                <w:left w:val="none" w:sz="0" w:space="0" w:color="auto"/>
                <w:bottom w:val="none" w:sz="0" w:space="0" w:color="auto"/>
                <w:right w:val="none" w:sz="0" w:space="0" w:color="auto"/>
              </w:divBdr>
            </w:div>
            <w:div w:id="977495160">
              <w:marLeft w:val="0"/>
              <w:marRight w:val="0"/>
              <w:marTop w:val="0"/>
              <w:marBottom w:val="0"/>
              <w:divBdr>
                <w:top w:val="none" w:sz="0" w:space="0" w:color="auto"/>
                <w:left w:val="none" w:sz="0" w:space="0" w:color="auto"/>
                <w:bottom w:val="none" w:sz="0" w:space="0" w:color="auto"/>
                <w:right w:val="none" w:sz="0" w:space="0" w:color="auto"/>
              </w:divBdr>
            </w:div>
            <w:div w:id="20286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82988">
      <w:bodyDiv w:val="1"/>
      <w:marLeft w:val="0"/>
      <w:marRight w:val="0"/>
      <w:marTop w:val="0"/>
      <w:marBottom w:val="0"/>
      <w:divBdr>
        <w:top w:val="none" w:sz="0" w:space="0" w:color="auto"/>
        <w:left w:val="none" w:sz="0" w:space="0" w:color="auto"/>
        <w:bottom w:val="none" w:sz="0" w:space="0" w:color="auto"/>
        <w:right w:val="none" w:sz="0" w:space="0" w:color="auto"/>
      </w:divBdr>
      <w:divsChild>
        <w:div w:id="87502930">
          <w:marLeft w:val="0"/>
          <w:marRight w:val="0"/>
          <w:marTop w:val="0"/>
          <w:marBottom w:val="0"/>
          <w:divBdr>
            <w:top w:val="none" w:sz="0" w:space="0" w:color="auto"/>
            <w:left w:val="none" w:sz="0" w:space="0" w:color="auto"/>
            <w:bottom w:val="none" w:sz="0" w:space="0" w:color="auto"/>
            <w:right w:val="none" w:sz="0" w:space="0" w:color="auto"/>
          </w:divBdr>
          <w:divsChild>
            <w:div w:id="135194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7359">
      <w:bodyDiv w:val="1"/>
      <w:marLeft w:val="0"/>
      <w:marRight w:val="0"/>
      <w:marTop w:val="0"/>
      <w:marBottom w:val="0"/>
      <w:divBdr>
        <w:top w:val="none" w:sz="0" w:space="0" w:color="auto"/>
        <w:left w:val="none" w:sz="0" w:space="0" w:color="auto"/>
        <w:bottom w:val="none" w:sz="0" w:space="0" w:color="auto"/>
        <w:right w:val="none" w:sz="0" w:space="0" w:color="auto"/>
      </w:divBdr>
      <w:divsChild>
        <w:div w:id="1940411149">
          <w:marLeft w:val="0"/>
          <w:marRight w:val="0"/>
          <w:marTop w:val="0"/>
          <w:marBottom w:val="0"/>
          <w:divBdr>
            <w:top w:val="none" w:sz="0" w:space="0" w:color="auto"/>
            <w:left w:val="none" w:sz="0" w:space="0" w:color="auto"/>
            <w:bottom w:val="none" w:sz="0" w:space="0" w:color="auto"/>
            <w:right w:val="none" w:sz="0" w:space="0" w:color="auto"/>
          </w:divBdr>
          <w:divsChild>
            <w:div w:id="1467354693">
              <w:marLeft w:val="0"/>
              <w:marRight w:val="0"/>
              <w:marTop w:val="0"/>
              <w:marBottom w:val="0"/>
              <w:divBdr>
                <w:top w:val="none" w:sz="0" w:space="0" w:color="auto"/>
                <w:left w:val="none" w:sz="0" w:space="0" w:color="auto"/>
                <w:bottom w:val="none" w:sz="0" w:space="0" w:color="auto"/>
                <w:right w:val="none" w:sz="0" w:space="0" w:color="auto"/>
              </w:divBdr>
            </w:div>
          </w:divsChild>
        </w:div>
        <w:div w:id="1710301416">
          <w:marLeft w:val="0"/>
          <w:marRight w:val="0"/>
          <w:marTop w:val="0"/>
          <w:marBottom w:val="0"/>
          <w:divBdr>
            <w:top w:val="none" w:sz="0" w:space="0" w:color="auto"/>
            <w:left w:val="none" w:sz="0" w:space="0" w:color="auto"/>
            <w:bottom w:val="none" w:sz="0" w:space="0" w:color="auto"/>
            <w:right w:val="none" w:sz="0" w:space="0" w:color="auto"/>
          </w:divBdr>
          <w:divsChild>
            <w:div w:id="929385957">
              <w:marLeft w:val="0"/>
              <w:marRight w:val="0"/>
              <w:marTop w:val="0"/>
              <w:marBottom w:val="0"/>
              <w:divBdr>
                <w:top w:val="none" w:sz="0" w:space="0" w:color="auto"/>
                <w:left w:val="none" w:sz="0" w:space="0" w:color="auto"/>
                <w:bottom w:val="none" w:sz="0" w:space="0" w:color="auto"/>
                <w:right w:val="none" w:sz="0" w:space="0" w:color="auto"/>
              </w:divBdr>
            </w:div>
          </w:divsChild>
        </w:div>
        <w:div w:id="1430085367">
          <w:marLeft w:val="0"/>
          <w:marRight w:val="0"/>
          <w:marTop w:val="0"/>
          <w:marBottom w:val="0"/>
          <w:divBdr>
            <w:top w:val="none" w:sz="0" w:space="0" w:color="auto"/>
            <w:left w:val="none" w:sz="0" w:space="0" w:color="auto"/>
            <w:bottom w:val="none" w:sz="0" w:space="0" w:color="auto"/>
            <w:right w:val="none" w:sz="0" w:space="0" w:color="auto"/>
          </w:divBdr>
          <w:divsChild>
            <w:div w:id="1763984774">
              <w:marLeft w:val="0"/>
              <w:marRight w:val="0"/>
              <w:marTop w:val="0"/>
              <w:marBottom w:val="0"/>
              <w:divBdr>
                <w:top w:val="none" w:sz="0" w:space="0" w:color="auto"/>
                <w:left w:val="none" w:sz="0" w:space="0" w:color="auto"/>
                <w:bottom w:val="none" w:sz="0" w:space="0" w:color="auto"/>
                <w:right w:val="none" w:sz="0" w:space="0" w:color="auto"/>
              </w:divBdr>
            </w:div>
          </w:divsChild>
        </w:div>
        <w:div w:id="2055346071">
          <w:marLeft w:val="0"/>
          <w:marRight w:val="0"/>
          <w:marTop w:val="0"/>
          <w:marBottom w:val="0"/>
          <w:divBdr>
            <w:top w:val="none" w:sz="0" w:space="0" w:color="auto"/>
            <w:left w:val="none" w:sz="0" w:space="0" w:color="auto"/>
            <w:bottom w:val="none" w:sz="0" w:space="0" w:color="auto"/>
            <w:right w:val="none" w:sz="0" w:space="0" w:color="auto"/>
          </w:divBdr>
          <w:divsChild>
            <w:div w:id="1195190134">
              <w:marLeft w:val="0"/>
              <w:marRight w:val="0"/>
              <w:marTop w:val="0"/>
              <w:marBottom w:val="0"/>
              <w:divBdr>
                <w:top w:val="none" w:sz="0" w:space="0" w:color="auto"/>
                <w:left w:val="none" w:sz="0" w:space="0" w:color="auto"/>
                <w:bottom w:val="none" w:sz="0" w:space="0" w:color="auto"/>
                <w:right w:val="none" w:sz="0" w:space="0" w:color="auto"/>
              </w:divBdr>
            </w:div>
          </w:divsChild>
        </w:div>
        <w:div w:id="1752120991">
          <w:marLeft w:val="0"/>
          <w:marRight w:val="0"/>
          <w:marTop w:val="0"/>
          <w:marBottom w:val="0"/>
          <w:divBdr>
            <w:top w:val="none" w:sz="0" w:space="0" w:color="auto"/>
            <w:left w:val="none" w:sz="0" w:space="0" w:color="auto"/>
            <w:bottom w:val="none" w:sz="0" w:space="0" w:color="auto"/>
            <w:right w:val="none" w:sz="0" w:space="0" w:color="auto"/>
          </w:divBdr>
          <w:divsChild>
            <w:div w:id="278070862">
              <w:marLeft w:val="0"/>
              <w:marRight w:val="0"/>
              <w:marTop w:val="0"/>
              <w:marBottom w:val="0"/>
              <w:divBdr>
                <w:top w:val="none" w:sz="0" w:space="0" w:color="auto"/>
                <w:left w:val="none" w:sz="0" w:space="0" w:color="auto"/>
                <w:bottom w:val="none" w:sz="0" w:space="0" w:color="auto"/>
                <w:right w:val="none" w:sz="0" w:space="0" w:color="auto"/>
              </w:divBdr>
            </w:div>
          </w:divsChild>
        </w:div>
        <w:div w:id="197400947">
          <w:marLeft w:val="0"/>
          <w:marRight w:val="0"/>
          <w:marTop w:val="0"/>
          <w:marBottom w:val="0"/>
          <w:divBdr>
            <w:top w:val="none" w:sz="0" w:space="0" w:color="auto"/>
            <w:left w:val="none" w:sz="0" w:space="0" w:color="auto"/>
            <w:bottom w:val="none" w:sz="0" w:space="0" w:color="auto"/>
            <w:right w:val="none" w:sz="0" w:space="0" w:color="auto"/>
          </w:divBdr>
          <w:divsChild>
            <w:div w:id="1706829457">
              <w:marLeft w:val="0"/>
              <w:marRight w:val="0"/>
              <w:marTop w:val="0"/>
              <w:marBottom w:val="0"/>
              <w:divBdr>
                <w:top w:val="none" w:sz="0" w:space="0" w:color="auto"/>
                <w:left w:val="none" w:sz="0" w:space="0" w:color="auto"/>
                <w:bottom w:val="none" w:sz="0" w:space="0" w:color="auto"/>
                <w:right w:val="none" w:sz="0" w:space="0" w:color="auto"/>
              </w:divBdr>
            </w:div>
          </w:divsChild>
        </w:div>
        <w:div w:id="2116559873">
          <w:marLeft w:val="0"/>
          <w:marRight w:val="0"/>
          <w:marTop w:val="0"/>
          <w:marBottom w:val="0"/>
          <w:divBdr>
            <w:top w:val="none" w:sz="0" w:space="0" w:color="auto"/>
            <w:left w:val="none" w:sz="0" w:space="0" w:color="auto"/>
            <w:bottom w:val="none" w:sz="0" w:space="0" w:color="auto"/>
            <w:right w:val="none" w:sz="0" w:space="0" w:color="auto"/>
          </w:divBdr>
          <w:divsChild>
            <w:div w:id="159640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06979">
      <w:bodyDiv w:val="1"/>
      <w:marLeft w:val="0"/>
      <w:marRight w:val="0"/>
      <w:marTop w:val="0"/>
      <w:marBottom w:val="0"/>
      <w:divBdr>
        <w:top w:val="none" w:sz="0" w:space="0" w:color="auto"/>
        <w:left w:val="none" w:sz="0" w:space="0" w:color="auto"/>
        <w:bottom w:val="none" w:sz="0" w:space="0" w:color="auto"/>
        <w:right w:val="none" w:sz="0" w:space="0" w:color="auto"/>
      </w:divBdr>
      <w:divsChild>
        <w:div w:id="2146386173">
          <w:marLeft w:val="0"/>
          <w:marRight w:val="0"/>
          <w:marTop w:val="0"/>
          <w:marBottom w:val="0"/>
          <w:divBdr>
            <w:top w:val="none" w:sz="0" w:space="0" w:color="auto"/>
            <w:left w:val="none" w:sz="0" w:space="0" w:color="auto"/>
            <w:bottom w:val="none" w:sz="0" w:space="0" w:color="auto"/>
            <w:right w:val="none" w:sz="0" w:space="0" w:color="auto"/>
          </w:divBdr>
          <w:divsChild>
            <w:div w:id="318535648">
              <w:marLeft w:val="0"/>
              <w:marRight w:val="0"/>
              <w:marTop w:val="0"/>
              <w:marBottom w:val="0"/>
              <w:divBdr>
                <w:top w:val="none" w:sz="0" w:space="0" w:color="auto"/>
                <w:left w:val="none" w:sz="0" w:space="0" w:color="auto"/>
                <w:bottom w:val="none" w:sz="0" w:space="0" w:color="auto"/>
                <w:right w:val="none" w:sz="0" w:space="0" w:color="auto"/>
              </w:divBdr>
            </w:div>
            <w:div w:id="60837078">
              <w:marLeft w:val="0"/>
              <w:marRight w:val="0"/>
              <w:marTop w:val="0"/>
              <w:marBottom w:val="0"/>
              <w:divBdr>
                <w:top w:val="none" w:sz="0" w:space="0" w:color="auto"/>
                <w:left w:val="none" w:sz="0" w:space="0" w:color="auto"/>
                <w:bottom w:val="none" w:sz="0" w:space="0" w:color="auto"/>
                <w:right w:val="none" w:sz="0" w:space="0" w:color="auto"/>
              </w:divBdr>
            </w:div>
            <w:div w:id="1339381292">
              <w:marLeft w:val="0"/>
              <w:marRight w:val="0"/>
              <w:marTop w:val="0"/>
              <w:marBottom w:val="0"/>
              <w:divBdr>
                <w:top w:val="none" w:sz="0" w:space="0" w:color="auto"/>
                <w:left w:val="none" w:sz="0" w:space="0" w:color="auto"/>
                <w:bottom w:val="none" w:sz="0" w:space="0" w:color="auto"/>
                <w:right w:val="none" w:sz="0" w:space="0" w:color="auto"/>
              </w:divBdr>
            </w:div>
            <w:div w:id="2025787760">
              <w:marLeft w:val="0"/>
              <w:marRight w:val="0"/>
              <w:marTop w:val="0"/>
              <w:marBottom w:val="0"/>
              <w:divBdr>
                <w:top w:val="none" w:sz="0" w:space="0" w:color="auto"/>
                <w:left w:val="none" w:sz="0" w:space="0" w:color="auto"/>
                <w:bottom w:val="none" w:sz="0" w:space="0" w:color="auto"/>
                <w:right w:val="none" w:sz="0" w:space="0" w:color="auto"/>
              </w:divBdr>
            </w:div>
            <w:div w:id="2131392871">
              <w:marLeft w:val="0"/>
              <w:marRight w:val="0"/>
              <w:marTop w:val="0"/>
              <w:marBottom w:val="0"/>
              <w:divBdr>
                <w:top w:val="none" w:sz="0" w:space="0" w:color="auto"/>
                <w:left w:val="none" w:sz="0" w:space="0" w:color="auto"/>
                <w:bottom w:val="none" w:sz="0" w:space="0" w:color="auto"/>
                <w:right w:val="none" w:sz="0" w:space="0" w:color="auto"/>
              </w:divBdr>
            </w:div>
            <w:div w:id="577179800">
              <w:marLeft w:val="0"/>
              <w:marRight w:val="0"/>
              <w:marTop w:val="0"/>
              <w:marBottom w:val="0"/>
              <w:divBdr>
                <w:top w:val="none" w:sz="0" w:space="0" w:color="auto"/>
                <w:left w:val="none" w:sz="0" w:space="0" w:color="auto"/>
                <w:bottom w:val="none" w:sz="0" w:space="0" w:color="auto"/>
                <w:right w:val="none" w:sz="0" w:space="0" w:color="auto"/>
              </w:divBdr>
            </w:div>
            <w:div w:id="87670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7869">
      <w:bodyDiv w:val="1"/>
      <w:marLeft w:val="0"/>
      <w:marRight w:val="0"/>
      <w:marTop w:val="0"/>
      <w:marBottom w:val="0"/>
      <w:divBdr>
        <w:top w:val="none" w:sz="0" w:space="0" w:color="auto"/>
        <w:left w:val="none" w:sz="0" w:space="0" w:color="auto"/>
        <w:bottom w:val="none" w:sz="0" w:space="0" w:color="auto"/>
        <w:right w:val="none" w:sz="0" w:space="0" w:color="auto"/>
      </w:divBdr>
      <w:divsChild>
        <w:div w:id="647630050">
          <w:marLeft w:val="0"/>
          <w:marRight w:val="0"/>
          <w:marTop w:val="0"/>
          <w:marBottom w:val="0"/>
          <w:divBdr>
            <w:top w:val="none" w:sz="0" w:space="0" w:color="auto"/>
            <w:left w:val="none" w:sz="0" w:space="0" w:color="auto"/>
            <w:bottom w:val="none" w:sz="0" w:space="0" w:color="auto"/>
            <w:right w:val="none" w:sz="0" w:space="0" w:color="auto"/>
          </w:divBdr>
          <w:divsChild>
            <w:div w:id="1022824895">
              <w:marLeft w:val="0"/>
              <w:marRight w:val="0"/>
              <w:marTop w:val="0"/>
              <w:marBottom w:val="0"/>
              <w:divBdr>
                <w:top w:val="none" w:sz="0" w:space="0" w:color="auto"/>
                <w:left w:val="none" w:sz="0" w:space="0" w:color="auto"/>
                <w:bottom w:val="none" w:sz="0" w:space="0" w:color="auto"/>
                <w:right w:val="none" w:sz="0" w:space="0" w:color="auto"/>
              </w:divBdr>
            </w:div>
            <w:div w:id="1795444210">
              <w:marLeft w:val="0"/>
              <w:marRight w:val="0"/>
              <w:marTop w:val="0"/>
              <w:marBottom w:val="0"/>
              <w:divBdr>
                <w:top w:val="none" w:sz="0" w:space="0" w:color="auto"/>
                <w:left w:val="none" w:sz="0" w:space="0" w:color="auto"/>
                <w:bottom w:val="none" w:sz="0" w:space="0" w:color="auto"/>
                <w:right w:val="none" w:sz="0" w:space="0" w:color="auto"/>
              </w:divBdr>
            </w:div>
            <w:div w:id="1457606886">
              <w:marLeft w:val="0"/>
              <w:marRight w:val="0"/>
              <w:marTop w:val="0"/>
              <w:marBottom w:val="0"/>
              <w:divBdr>
                <w:top w:val="none" w:sz="0" w:space="0" w:color="auto"/>
                <w:left w:val="none" w:sz="0" w:space="0" w:color="auto"/>
                <w:bottom w:val="none" w:sz="0" w:space="0" w:color="auto"/>
                <w:right w:val="none" w:sz="0" w:space="0" w:color="auto"/>
              </w:divBdr>
            </w:div>
            <w:div w:id="616136591">
              <w:marLeft w:val="0"/>
              <w:marRight w:val="0"/>
              <w:marTop w:val="0"/>
              <w:marBottom w:val="0"/>
              <w:divBdr>
                <w:top w:val="none" w:sz="0" w:space="0" w:color="auto"/>
                <w:left w:val="none" w:sz="0" w:space="0" w:color="auto"/>
                <w:bottom w:val="none" w:sz="0" w:space="0" w:color="auto"/>
                <w:right w:val="none" w:sz="0" w:space="0" w:color="auto"/>
              </w:divBdr>
            </w:div>
            <w:div w:id="947354787">
              <w:marLeft w:val="0"/>
              <w:marRight w:val="0"/>
              <w:marTop w:val="0"/>
              <w:marBottom w:val="0"/>
              <w:divBdr>
                <w:top w:val="none" w:sz="0" w:space="0" w:color="auto"/>
                <w:left w:val="none" w:sz="0" w:space="0" w:color="auto"/>
                <w:bottom w:val="none" w:sz="0" w:space="0" w:color="auto"/>
                <w:right w:val="none" w:sz="0" w:space="0" w:color="auto"/>
              </w:divBdr>
            </w:div>
            <w:div w:id="730345623">
              <w:marLeft w:val="0"/>
              <w:marRight w:val="0"/>
              <w:marTop w:val="0"/>
              <w:marBottom w:val="0"/>
              <w:divBdr>
                <w:top w:val="none" w:sz="0" w:space="0" w:color="auto"/>
                <w:left w:val="none" w:sz="0" w:space="0" w:color="auto"/>
                <w:bottom w:val="none" w:sz="0" w:space="0" w:color="auto"/>
                <w:right w:val="none" w:sz="0" w:space="0" w:color="auto"/>
              </w:divBdr>
            </w:div>
            <w:div w:id="581909941">
              <w:marLeft w:val="0"/>
              <w:marRight w:val="0"/>
              <w:marTop w:val="0"/>
              <w:marBottom w:val="0"/>
              <w:divBdr>
                <w:top w:val="none" w:sz="0" w:space="0" w:color="auto"/>
                <w:left w:val="none" w:sz="0" w:space="0" w:color="auto"/>
                <w:bottom w:val="none" w:sz="0" w:space="0" w:color="auto"/>
                <w:right w:val="none" w:sz="0" w:space="0" w:color="auto"/>
              </w:divBdr>
            </w:div>
            <w:div w:id="1439058818">
              <w:marLeft w:val="0"/>
              <w:marRight w:val="0"/>
              <w:marTop w:val="0"/>
              <w:marBottom w:val="0"/>
              <w:divBdr>
                <w:top w:val="none" w:sz="0" w:space="0" w:color="auto"/>
                <w:left w:val="none" w:sz="0" w:space="0" w:color="auto"/>
                <w:bottom w:val="none" w:sz="0" w:space="0" w:color="auto"/>
                <w:right w:val="none" w:sz="0" w:space="0" w:color="auto"/>
              </w:divBdr>
            </w:div>
            <w:div w:id="1536650620">
              <w:marLeft w:val="0"/>
              <w:marRight w:val="0"/>
              <w:marTop w:val="0"/>
              <w:marBottom w:val="0"/>
              <w:divBdr>
                <w:top w:val="none" w:sz="0" w:space="0" w:color="auto"/>
                <w:left w:val="none" w:sz="0" w:space="0" w:color="auto"/>
                <w:bottom w:val="none" w:sz="0" w:space="0" w:color="auto"/>
                <w:right w:val="none" w:sz="0" w:space="0" w:color="auto"/>
              </w:divBdr>
            </w:div>
            <w:div w:id="120941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71857">
      <w:bodyDiv w:val="1"/>
      <w:marLeft w:val="0"/>
      <w:marRight w:val="0"/>
      <w:marTop w:val="0"/>
      <w:marBottom w:val="0"/>
      <w:divBdr>
        <w:top w:val="none" w:sz="0" w:space="0" w:color="auto"/>
        <w:left w:val="none" w:sz="0" w:space="0" w:color="auto"/>
        <w:bottom w:val="none" w:sz="0" w:space="0" w:color="auto"/>
        <w:right w:val="none" w:sz="0" w:space="0" w:color="auto"/>
      </w:divBdr>
      <w:divsChild>
        <w:div w:id="824081352">
          <w:marLeft w:val="0"/>
          <w:marRight w:val="0"/>
          <w:marTop w:val="0"/>
          <w:marBottom w:val="0"/>
          <w:divBdr>
            <w:top w:val="none" w:sz="0" w:space="0" w:color="auto"/>
            <w:left w:val="none" w:sz="0" w:space="0" w:color="auto"/>
            <w:bottom w:val="none" w:sz="0" w:space="0" w:color="auto"/>
            <w:right w:val="none" w:sz="0" w:space="0" w:color="auto"/>
          </w:divBdr>
          <w:divsChild>
            <w:div w:id="1267419497">
              <w:marLeft w:val="0"/>
              <w:marRight w:val="0"/>
              <w:marTop w:val="0"/>
              <w:marBottom w:val="0"/>
              <w:divBdr>
                <w:top w:val="none" w:sz="0" w:space="0" w:color="auto"/>
                <w:left w:val="none" w:sz="0" w:space="0" w:color="auto"/>
                <w:bottom w:val="none" w:sz="0" w:space="0" w:color="auto"/>
                <w:right w:val="none" w:sz="0" w:space="0" w:color="auto"/>
              </w:divBdr>
            </w:div>
            <w:div w:id="1722704261">
              <w:marLeft w:val="0"/>
              <w:marRight w:val="0"/>
              <w:marTop w:val="0"/>
              <w:marBottom w:val="0"/>
              <w:divBdr>
                <w:top w:val="none" w:sz="0" w:space="0" w:color="auto"/>
                <w:left w:val="none" w:sz="0" w:space="0" w:color="auto"/>
                <w:bottom w:val="none" w:sz="0" w:space="0" w:color="auto"/>
                <w:right w:val="none" w:sz="0" w:space="0" w:color="auto"/>
              </w:divBdr>
            </w:div>
            <w:div w:id="1495954391">
              <w:marLeft w:val="0"/>
              <w:marRight w:val="0"/>
              <w:marTop w:val="0"/>
              <w:marBottom w:val="0"/>
              <w:divBdr>
                <w:top w:val="none" w:sz="0" w:space="0" w:color="auto"/>
                <w:left w:val="none" w:sz="0" w:space="0" w:color="auto"/>
                <w:bottom w:val="none" w:sz="0" w:space="0" w:color="auto"/>
                <w:right w:val="none" w:sz="0" w:space="0" w:color="auto"/>
              </w:divBdr>
            </w:div>
            <w:div w:id="731587403">
              <w:marLeft w:val="0"/>
              <w:marRight w:val="0"/>
              <w:marTop w:val="0"/>
              <w:marBottom w:val="0"/>
              <w:divBdr>
                <w:top w:val="none" w:sz="0" w:space="0" w:color="auto"/>
                <w:left w:val="none" w:sz="0" w:space="0" w:color="auto"/>
                <w:bottom w:val="none" w:sz="0" w:space="0" w:color="auto"/>
                <w:right w:val="none" w:sz="0" w:space="0" w:color="auto"/>
              </w:divBdr>
            </w:div>
            <w:div w:id="324675792">
              <w:marLeft w:val="0"/>
              <w:marRight w:val="0"/>
              <w:marTop w:val="0"/>
              <w:marBottom w:val="0"/>
              <w:divBdr>
                <w:top w:val="none" w:sz="0" w:space="0" w:color="auto"/>
                <w:left w:val="none" w:sz="0" w:space="0" w:color="auto"/>
                <w:bottom w:val="none" w:sz="0" w:space="0" w:color="auto"/>
                <w:right w:val="none" w:sz="0" w:space="0" w:color="auto"/>
              </w:divBdr>
            </w:div>
            <w:div w:id="1487550868">
              <w:marLeft w:val="0"/>
              <w:marRight w:val="0"/>
              <w:marTop w:val="0"/>
              <w:marBottom w:val="0"/>
              <w:divBdr>
                <w:top w:val="none" w:sz="0" w:space="0" w:color="auto"/>
                <w:left w:val="none" w:sz="0" w:space="0" w:color="auto"/>
                <w:bottom w:val="none" w:sz="0" w:space="0" w:color="auto"/>
                <w:right w:val="none" w:sz="0" w:space="0" w:color="auto"/>
              </w:divBdr>
            </w:div>
            <w:div w:id="178113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4191">
      <w:bodyDiv w:val="1"/>
      <w:marLeft w:val="0"/>
      <w:marRight w:val="0"/>
      <w:marTop w:val="0"/>
      <w:marBottom w:val="0"/>
      <w:divBdr>
        <w:top w:val="none" w:sz="0" w:space="0" w:color="auto"/>
        <w:left w:val="none" w:sz="0" w:space="0" w:color="auto"/>
        <w:bottom w:val="none" w:sz="0" w:space="0" w:color="auto"/>
        <w:right w:val="none" w:sz="0" w:space="0" w:color="auto"/>
      </w:divBdr>
      <w:divsChild>
        <w:div w:id="261691309">
          <w:marLeft w:val="0"/>
          <w:marRight w:val="0"/>
          <w:marTop w:val="0"/>
          <w:marBottom w:val="0"/>
          <w:divBdr>
            <w:top w:val="none" w:sz="0" w:space="0" w:color="auto"/>
            <w:left w:val="none" w:sz="0" w:space="0" w:color="auto"/>
            <w:bottom w:val="none" w:sz="0" w:space="0" w:color="auto"/>
            <w:right w:val="none" w:sz="0" w:space="0" w:color="auto"/>
          </w:divBdr>
          <w:divsChild>
            <w:div w:id="820998724">
              <w:marLeft w:val="0"/>
              <w:marRight w:val="0"/>
              <w:marTop w:val="0"/>
              <w:marBottom w:val="0"/>
              <w:divBdr>
                <w:top w:val="none" w:sz="0" w:space="0" w:color="auto"/>
                <w:left w:val="none" w:sz="0" w:space="0" w:color="auto"/>
                <w:bottom w:val="none" w:sz="0" w:space="0" w:color="auto"/>
                <w:right w:val="none" w:sz="0" w:space="0" w:color="auto"/>
              </w:divBdr>
            </w:div>
            <w:div w:id="86386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6698">
      <w:bodyDiv w:val="1"/>
      <w:marLeft w:val="0"/>
      <w:marRight w:val="0"/>
      <w:marTop w:val="0"/>
      <w:marBottom w:val="0"/>
      <w:divBdr>
        <w:top w:val="none" w:sz="0" w:space="0" w:color="auto"/>
        <w:left w:val="none" w:sz="0" w:space="0" w:color="auto"/>
        <w:bottom w:val="none" w:sz="0" w:space="0" w:color="auto"/>
        <w:right w:val="none" w:sz="0" w:space="0" w:color="auto"/>
      </w:divBdr>
      <w:divsChild>
        <w:div w:id="1699349587">
          <w:marLeft w:val="0"/>
          <w:marRight w:val="0"/>
          <w:marTop w:val="0"/>
          <w:marBottom w:val="0"/>
          <w:divBdr>
            <w:top w:val="none" w:sz="0" w:space="0" w:color="auto"/>
            <w:left w:val="none" w:sz="0" w:space="0" w:color="auto"/>
            <w:bottom w:val="none" w:sz="0" w:space="0" w:color="auto"/>
            <w:right w:val="none" w:sz="0" w:space="0" w:color="auto"/>
          </w:divBdr>
          <w:divsChild>
            <w:div w:id="752701565">
              <w:marLeft w:val="0"/>
              <w:marRight w:val="0"/>
              <w:marTop w:val="0"/>
              <w:marBottom w:val="0"/>
              <w:divBdr>
                <w:top w:val="none" w:sz="0" w:space="0" w:color="auto"/>
                <w:left w:val="none" w:sz="0" w:space="0" w:color="auto"/>
                <w:bottom w:val="none" w:sz="0" w:space="0" w:color="auto"/>
                <w:right w:val="none" w:sz="0" w:space="0" w:color="auto"/>
              </w:divBdr>
            </w:div>
            <w:div w:id="1647280094">
              <w:marLeft w:val="0"/>
              <w:marRight w:val="0"/>
              <w:marTop w:val="0"/>
              <w:marBottom w:val="0"/>
              <w:divBdr>
                <w:top w:val="none" w:sz="0" w:space="0" w:color="auto"/>
                <w:left w:val="none" w:sz="0" w:space="0" w:color="auto"/>
                <w:bottom w:val="none" w:sz="0" w:space="0" w:color="auto"/>
                <w:right w:val="none" w:sz="0" w:space="0" w:color="auto"/>
              </w:divBdr>
            </w:div>
            <w:div w:id="421685132">
              <w:marLeft w:val="0"/>
              <w:marRight w:val="0"/>
              <w:marTop w:val="0"/>
              <w:marBottom w:val="0"/>
              <w:divBdr>
                <w:top w:val="none" w:sz="0" w:space="0" w:color="auto"/>
                <w:left w:val="none" w:sz="0" w:space="0" w:color="auto"/>
                <w:bottom w:val="none" w:sz="0" w:space="0" w:color="auto"/>
                <w:right w:val="none" w:sz="0" w:space="0" w:color="auto"/>
              </w:divBdr>
            </w:div>
            <w:div w:id="30232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41125">
      <w:bodyDiv w:val="1"/>
      <w:marLeft w:val="0"/>
      <w:marRight w:val="0"/>
      <w:marTop w:val="0"/>
      <w:marBottom w:val="0"/>
      <w:divBdr>
        <w:top w:val="none" w:sz="0" w:space="0" w:color="auto"/>
        <w:left w:val="none" w:sz="0" w:space="0" w:color="auto"/>
        <w:bottom w:val="none" w:sz="0" w:space="0" w:color="auto"/>
        <w:right w:val="none" w:sz="0" w:space="0" w:color="auto"/>
      </w:divBdr>
      <w:divsChild>
        <w:div w:id="2109156040">
          <w:marLeft w:val="0"/>
          <w:marRight w:val="0"/>
          <w:marTop w:val="0"/>
          <w:marBottom w:val="0"/>
          <w:divBdr>
            <w:top w:val="none" w:sz="0" w:space="0" w:color="auto"/>
            <w:left w:val="none" w:sz="0" w:space="0" w:color="auto"/>
            <w:bottom w:val="none" w:sz="0" w:space="0" w:color="auto"/>
            <w:right w:val="none" w:sz="0" w:space="0" w:color="auto"/>
          </w:divBdr>
          <w:divsChild>
            <w:div w:id="134316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132548">
      <w:bodyDiv w:val="1"/>
      <w:marLeft w:val="0"/>
      <w:marRight w:val="0"/>
      <w:marTop w:val="0"/>
      <w:marBottom w:val="0"/>
      <w:divBdr>
        <w:top w:val="none" w:sz="0" w:space="0" w:color="auto"/>
        <w:left w:val="none" w:sz="0" w:space="0" w:color="auto"/>
        <w:bottom w:val="none" w:sz="0" w:space="0" w:color="auto"/>
        <w:right w:val="none" w:sz="0" w:space="0" w:color="auto"/>
      </w:divBdr>
      <w:divsChild>
        <w:div w:id="21516913">
          <w:marLeft w:val="0"/>
          <w:marRight w:val="0"/>
          <w:marTop w:val="0"/>
          <w:marBottom w:val="0"/>
          <w:divBdr>
            <w:top w:val="none" w:sz="0" w:space="0" w:color="auto"/>
            <w:left w:val="none" w:sz="0" w:space="0" w:color="auto"/>
            <w:bottom w:val="none" w:sz="0" w:space="0" w:color="auto"/>
            <w:right w:val="none" w:sz="0" w:space="0" w:color="auto"/>
          </w:divBdr>
          <w:divsChild>
            <w:div w:id="13433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99867">
      <w:bodyDiv w:val="1"/>
      <w:marLeft w:val="0"/>
      <w:marRight w:val="0"/>
      <w:marTop w:val="0"/>
      <w:marBottom w:val="0"/>
      <w:divBdr>
        <w:top w:val="none" w:sz="0" w:space="0" w:color="auto"/>
        <w:left w:val="none" w:sz="0" w:space="0" w:color="auto"/>
        <w:bottom w:val="none" w:sz="0" w:space="0" w:color="auto"/>
        <w:right w:val="none" w:sz="0" w:space="0" w:color="auto"/>
      </w:divBdr>
      <w:divsChild>
        <w:div w:id="2126079165">
          <w:marLeft w:val="0"/>
          <w:marRight w:val="0"/>
          <w:marTop w:val="0"/>
          <w:marBottom w:val="0"/>
          <w:divBdr>
            <w:top w:val="none" w:sz="0" w:space="0" w:color="auto"/>
            <w:left w:val="none" w:sz="0" w:space="0" w:color="auto"/>
            <w:bottom w:val="none" w:sz="0" w:space="0" w:color="auto"/>
            <w:right w:val="none" w:sz="0" w:space="0" w:color="auto"/>
          </w:divBdr>
          <w:divsChild>
            <w:div w:id="753818448">
              <w:marLeft w:val="0"/>
              <w:marRight w:val="0"/>
              <w:marTop w:val="0"/>
              <w:marBottom w:val="0"/>
              <w:divBdr>
                <w:top w:val="none" w:sz="0" w:space="0" w:color="auto"/>
                <w:left w:val="none" w:sz="0" w:space="0" w:color="auto"/>
                <w:bottom w:val="none" w:sz="0" w:space="0" w:color="auto"/>
                <w:right w:val="none" w:sz="0" w:space="0" w:color="auto"/>
              </w:divBdr>
            </w:div>
            <w:div w:id="928847471">
              <w:marLeft w:val="0"/>
              <w:marRight w:val="0"/>
              <w:marTop w:val="0"/>
              <w:marBottom w:val="0"/>
              <w:divBdr>
                <w:top w:val="none" w:sz="0" w:space="0" w:color="auto"/>
                <w:left w:val="none" w:sz="0" w:space="0" w:color="auto"/>
                <w:bottom w:val="none" w:sz="0" w:space="0" w:color="auto"/>
                <w:right w:val="none" w:sz="0" w:space="0" w:color="auto"/>
              </w:divBdr>
            </w:div>
            <w:div w:id="1060831988">
              <w:marLeft w:val="0"/>
              <w:marRight w:val="0"/>
              <w:marTop w:val="0"/>
              <w:marBottom w:val="0"/>
              <w:divBdr>
                <w:top w:val="none" w:sz="0" w:space="0" w:color="auto"/>
                <w:left w:val="none" w:sz="0" w:space="0" w:color="auto"/>
                <w:bottom w:val="none" w:sz="0" w:space="0" w:color="auto"/>
                <w:right w:val="none" w:sz="0" w:space="0" w:color="auto"/>
              </w:divBdr>
            </w:div>
            <w:div w:id="1149321592">
              <w:marLeft w:val="0"/>
              <w:marRight w:val="0"/>
              <w:marTop w:val="0"/>
              <w:marBottom w:val="0"/>
              <w:divBdr>
                <w:top w:val="none" w:sz="0" w:space="0" w:color="auto"/>
                <w:left w:val="none" w:sz="0" w:space="0" w:color="auto"/>
                <w:bottom w:val="none" w:sz="0" w:space="0" w:color="auto"/>
                <w:right w:val="none" w:sz="0" w:space="0" w:color="auto"/>
              </w:divBdr>
            </w:div>
            <w:div w:id="1004363788">
              <w:marLeft w:val="0"/>
              <w:marRight w:val="0"/>
              <w:marTop w:val="0"/>
              <w:marBottom w:val="0"/>
              <w:divBdr>
                <w:top w:val="none" w:sz="0" w:space="0" w:color="auto"/>
                <w:left w:val="none" w:sz="0" w:space="0" w:color="auto"/>
                <w:bottom w:val="none" w:sz="0" w:space="0" w:color="auto"/>
                <w:right w:val="none" w:sz="0" w:space="0" w:color="auto"/>
              </w:divBdr>
            </w:div>
            <w:div w:id="1109423856">
              <w:marLeft w:val="0"/>
              <w:marRight w:val="0"/>
              <w:marTop w:val="0"/>
              <w:marBottom w:val="0"/>
              <w:divBdr>
                <w:top w:val="none" w:sz="0" w:space="0" w:color="auto"/>
                <w:left w:val="none" w:sz="0" w:space="0" w:color="auto"/>
                <w:bottom w:val="none" w:sz="0" w:space="0" w:color="auto"/>
                <w:right w:val="none" w:sz="0" w:space="0" w:color="auto"/>
              </w:divBdr>
            </w:div>
            <w:div w:id="303774489">
              <w:marLeft w:val="0"/>
              <w:marRight w:val="0"/>
              <w:marTop w:val="0"/>
              <w:marBottom w:val="0"/>
              <w:divBdr>
                <w:top w:val="none" w:sz="0" w:space="0" w:color="auto"/>
                <w:left w:val="none" w:sz="0" w:space="0" w:color="auto"/>
                <w:bottom w:val="none" w:sz="0" w:space="0" w:color="auto"/>
                <w:right w:val="none" w:sz="0" w:space="0" w:color="auto"/>
              </w:divBdr>
            </w:div>
            <w:div w:id="920064472">
              <w:marLeft w:val="0"/>
              <w:marRight w:val="0"/>
              <w:marTop w:val="0"/>
              <w:marBottom w:val="0"/>
              <w:divBdr>
                <w:top w:val="none" w:sz="0" w:space="0" w:color="auto"/>
                <w:left w:val="none" w:sz="0" w:space="0" w:color="auto"/>
                <w:bottom w:val="none" w:sz="0" w:space="0" w:color="auto"/>
                <w:right w:val="none" w:sz="0" w:space="0" w:color="auto"/>
              </w:divBdr>
            </w:div>
            <w:div w:id="55181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06372">
      <w:bodyDiv w:val="1"/>
      <w:marLeft w:val="0"/>
      <w:marRight w:val="0"/>
      <w:marTop w:val="0"/>
      <w:marBottom w:val="0"/>
      <w:divBdr>
        <w:top w:val="none" w:sz="0" w:space="0" w:color="auto"/>
        <w:left w:val="none" w:sz="0" w:space="0" w:color="auto"/>
        <w:bottom w:val="none" w:sz="0" w:space="0" w:color="auto"/>
        <w:right w:val="none" w:sz="0" w:space="0" w:color="auto"/>
      </w:divBdr>
      <w:divsChild>
        <w:div w:id="1828549452">
          <w:marLeft w:val="0"/>
          <w:marRight w:val="0"/>
          <w:marTop w:val="0"/>
          <w:marBottom w:val="0"/>
          <w:divBdr>
            <w:top w:val="none" w:sz="0" w:space="0" w:color="auto"/>
            <w:left w:val="none" w:sz="0" w:space="0" w:color="auto"/>
            <w:bottom w:val="none" w:sz="0" w:space="0" w:color="auto"/>
            <w:right w:val="none" w:sz="0" w:space="0" w:color="auto"/>
          </w:divBdr>
          <w:divsChild>
            <w:div w:id="1823691590">
              <w:marLeft w:val="0"/>
              <w:marRight w:val="0"/>
              <w:marTop w:val="0"/>
              <w:marBottom w:val="0"/>
              <w:divBdr>
                <w:top w:val="none" w:sz="0" w:space="0" w:color="auto"/>
                <w:left w:val="none" w:sz="0" w:space="0" w:color="auto"/>
                <w:bottom w:val="none" w:sz="0" w:space="0" w:color="auto"/>
                <w:right w:val="none" w:sz="0" w:space="0" w:color="auto"/>
              </w:divBdr>
            </w:div>
            <w:div w:id="1338000659">
              <w:marLeft w:val="0"/>
              <w:marRight w:val="0"/>
              <w:marTop w:val="0"/>
              <w:marBottom w:val="0"/>
              <w:divBdr>
                <w:top w:val="none" w:sz="0" w:space="0" w:color="auto"/>
                <w:left w:val="none" w:sz="0" w:space="0" w:color="auto"/>
                <w:bottom w:val="none" w:sz="0" w:space="0" w:color="auto"/>
                <w:right w:val="none" w:sz="0" w:space="0" w:color="auto"/>
              </w:divBdr>
            </w:div>
            <w:div w:id="2981804">
              <w:marLeft w:val="0"/>
              <w:marRight w:val="0"/>
              <w:marTop w:val="0"/>
              <w:marBottom w:val="0"/>
              <w:divBdr>
                <w:top w:val="none" w:sz="0" w:space="0" w:color="auto"/>
                <w:left w:val="none" w:sz="0" w:space="0" w:color="auto"/>
                <w:bottom w:val="none" w:sz="0" w:space="0" w:color="auto"/>
                <w:right w:val="none" w:sz="0" w:space="0" w:color="auto"/>
              </w:divBdr>
            </w:div>
            <w:div w:id="580063966">
              <w:marLeft w:val="0"/>
              <w:marRight w:val="0"/>
              <w:marTop w:val="0"/>
              <w:marBottom w:val="0"/>
              <w:divBdr>
                <w:top w:val="none" w:sz="0" w:space="0" w:color="auto"/>
                <w:left w:val="none" w:sz="0" w:space="0" w:color="auto"/>
                <w:bottom w:val="none" w:sz="0" w:space="0" w:color="auto"/>
                <w:right w:val="none" w:sz="0" w:space="0" w:color="auto"/>
              </w:divBdr>
            </w:div>
            <w:div w:id="1456020637">
              <w:marLeft w:val="0"/>
              <w:marRight w:val="0"/>
              <w:marTop w:val="0"/>
              <w:marBottom w:val="0"/>
              <w:divBdr>
                <w:top w:val="none" w:sz="0" w:space="0" w:color="auto"/>
                <w:left w:val="none" w:sz="0" w:space="0" w:color="auto"/>
                <w:bottom w:val="none" w:sz="0" w:space="0" w:color="auto"/>
                <w:right w:val="none" w:sz="0" w:space="0" w:color="auto"/>
              </w:divBdr>
            </w:div>
            <w:div w:id="1382821977">
              <w:marLeft w:val="0"/>
              <w:marRight w:val="0"/>
              <w:marTop w:val="0"/>
              <w:marBottom w:val="0"/>
              <w:divBdr>
                <w:top w:val="none" w:sz="0" w:space="0" w:color="auto"/>
                <w:left w:val="none" w:sz="0" w:space="0" w:color="auto"/>
                <w:bottom w:val="none" w:sz="0" w:space="0" w:color="auto"/>
                <w:right w:val="none" w:sz="0" w:space="0" w:color="auto"/>
              </w:divBdr>
            </w:div>
            <w:div w:id="1711302299">
              <w:marLeft w:val="0"/>
              <w:marRight w:val="0"/>
              <w:marTop w:val="0"/>
              <w:marBottom w:val="0"/>
              <w:divBdr>
                <w:top w:val="none" w:sz="0" w:space="0" w:color="auto"/>
                <w:left w:val="none" w:sz="0" w:space="0" w:color="auto"/>
                <w:bottom w:val="none" w:sz="0" w:space="0" w:color="auto"/>
                <w:right w:val="none" w:sz="0" w:space="0" w:color="auto"/>
              </w:divBdr>
            </w:div>
            <w:div w:id="1726105890">
              <w:marLeft w:val="0"/>
              <w:marRight w:val="0"/>
              <w:marTop w:val="0"/>
              <w:marBottom w:val="0"/>
              <w:divBdr>
                <w:top w:val="none" w:sz="0" w:space="0" w:color="auto"/>
                <w:left w:val="none" w:sz="0" w:space="0" w:color="auto"/>
                <w:bottom w:val="none" w:sz="0" w:space="0" w:color="auto"/>
                <w:right w:val="none" w:sz="0" w:space="0" w:color="auto"/>
              </w:divBdr>
            </w:div>
            <w:div w:id="895747802">
              <w:marLeft w:val="0"/>
              <w:marRight w:val="0"/>
              <w:marTop w:val="0"/>
              <w:marBottom w:val="0"/>
              <w:divBdr>
                <w:top w:val="none" w:sz="0" w:space="0" w:color="auto"/>
                <w:left w:val="none" w:sz="0" w:space="0" w:color="auto"/>
                <w:bottom w:val="none" w:sz="0" w:space="0" w:color="auto"/>
                <w:right w:val="none" w:sz="0" w:space="0" w:color="auto"/>
              </w:divBdr>
            </w:div>
            <w:div w:id="1396466583">
              <w:marLeft w:val="0"/>
              <w:marRight w:val="0"/>
              <w:marTop w:val="0"/>
              <w:marBottom w:val="0"/>
              <w:divBdr>
                <w:top w:val="none" w:sz="0" w:space="0" w:color="auto"/>
                <w:left w:val="none" w:sz="0" w:space="0" w:color="auto"/>
                <w:bottom w:val="none" w:sz="0" w:space="0" w:color="auto"/>
                <w:right w:val="none" w:sz="0" w:space="0" w:color="auto"/>
              </w:divBdr>
            </w:div>
            <w:div w:id="864513899">
              <w:marLeft w:val="0"/>
              <w:marRight w:val="0"/>
              <w:marTop w:val="0"/>
              <w:marBottom w:val="0"/>
              <w:divBdr>
                <w:top w:val="none" w:sz="0" w:space="0" w:color="auto"/>
                <w:left w:val="none" w:sz="0" w:space="0" w:color="auto"/>
                <w:bottom w:val="none" w:sz="0" w:space="0" w:color="auto"/>
                <w:right w:val="none" w:sz="0" w:space="0" w:color="auto"/>
              </w:divBdr>
            </w:div>
            <w:div w:id="317609861">
              <w:marLeft w:val="0"/>
              <w:marRight w:val="0"/>
              <w:marTop w:val="0"/>
              <w:marBottom w:val="0"/>
              <w:divBdr>
                <w:top w:val="none" w:sz="0" w:space="0" w:color="auto"/>
                <w:left w:val="none" w:sz="0" w:space="0" w:color="auto"/>
                <w:bottom w:val="none" w:sz="0" w:space="0" w:color="auto"/>
                <w:right w:val="none" w:sz="0" w:space="0" w:color="auto"/>
              </w:divBdr>
            </w:div>
            <w:div w:id="604843697">
              <w:marLeft w:val="0"/>
              <w:marRight w:val="0"/>
              <w:marTop w:val="0"/>
              <w:marBottom w:val="0"/>
              <w:divBdr>
                <w:top w:val="none" w:sz="0" w:space="0" w:color="auto"/>
                <w:left w:val="none" w:sz="0" w:space="0" w:color="auto"/>
                <w:bottom w:val="none" w:sz="0" w:space="0" w:color="auto"/>
                <w:right w:val="none" w:sz="0" w:space="0" w:color="auto"/>
              </w:divBdr>
            </w:div>
            <w:div w:id="1119421670">
              <w:marLeft w:val="0"/>
              <w:marRight w:val="0"/>
              <w:marTop w:val="0"/>
              <w:marBottom w:val="0"/>
              <w:divBdr>
                <w:top w:val="none" w:sz="0" w:space="0" w:color="auto"/>
                <w:left w:val="none" w:sz="0" w:space="0" w:color="auto"/>
                <w:bottom w:val="none" w:sz="0" w:space="0" w:color="auto"/>
                <w:right w:val="none" w:sz="0" w:space="0" w:color="auto"/>
              </w:divBdr>
            </w:div>
            <w:div w:id="1943418454">
              <w:marLeft w:val="0"/>
              <w:marRight w:val="0"/>
              <w:marTop w:val="0"/>
              <w:marBottom w:val="0"/>
              <w:divBdr>
                <w:top w:val="none" w:sz="0" w:space="0" w:color="auto"/>
                <w:left w:val="none" w:sz="0" w:space="0" w:color="auto"/>
                <w:bottom w:val="none" w:sz="0" w:space="0" w:color="auto"/>
                <w:right w:val="none" w:sz="0" w:space="0" w:color="auto"/>
              </w:divBdr>
            </w:div>
            <w:div w:id="572197702">
              <w:marLeft w:val="0"/>
              <w:marRight w:val="0"/>
              <w:marTop w:val="0"/>
              <w:marBottom w:val="0"/>
              <w:divBdr>
                <w:top w:val="none" w:sz="0" w:space="0" w:color="auto"/>
                <w:left w:val="none" w:sz="0" w:space="0" w:color="auto"/>
                <w:bottom w:val="none" w:sz="0" w:space="0" w:color="auto"/>
                <w:right w:val="none" w:sz="0" w:space="0" w:color="auto"/>
              </w:divBdr>
            </w:div>
            <w:div w:id="145123628">
              <w:marLeft w:val="0"/>
              <w:marRight w:val="0"/>
              <w:marTop w:val="0"/>
              <w:marBottom w:val="0"/>
              <w:divBdr>
                <w:top w:val="none" w:sz="0" w:space="0" w:color="auto"/>
                <w:left w:val="none" w:sz="0" w:space="0" w:color="auto"/>
                <w:bottom w:val="none" w:sz="0" w:space="0" w:color="auto"/>
                <w:right w:val="none" w:sz="0" w:space="0" w:color="auto"/>
              </w:divBdr>
            </w:div>
            <w:div w:id="1770001102">
              <w:marLeft w:val="0"/>
              <w:marRight w:val="0"/>
              <w:marTop w:val="0"/>
              <w:marBottom w:val="0"/>
              <w:divBdr>
                <w:top w:val="none" w:sz="0" w:space="0" w:color="auto"/>
                <w:left w:val="none" w:sz="0" w:space="0" w:color="auto"/>
                <w:bottom w:val="none" w:sz="0" w:space="0" w:color="auto"/>
                <w:right w:val="none" w:sz="0" w:space="0" w:color="auto"/>
              </w:divBdr>
            </w:div>
            <w:div w:id="1766463740">
              <w:marLeft w:val="0"/>
              <w:marRight w:val="0"/>
              <w:marTop w:val="0"/>
              <w:marBottom w:val="0"/>
              <w:divBdr>
                <w:top w:val="none" w:sz="0" w:space="0" w:color="auto"/>
                <w:left w:val="none" w:sz="0" w:space="0" w:color="auto"/>
                <w:bottom w:val="none" w:sz="0" w:space="0" w:color="auto"/>
                <w:right w:val="none" w:sz="0" w:space="0" w:color="auto"/>
              </w:divBdr>
            </w:div>
            <w:div w:id="342630588">
              <w:marLeft w:val="0"/>
              <w:marRight w:val="0"/>
              <w:marTop w:val="0"/>
              <w:marBottom w:val="0"/>
              <w:divBdr>
                <w:top w:val="none" w:sz="0" w:space="0" w:color="auto"/>
                <w:left w:val="none" w:sz="0" w:space="0" w:color="auto"/>
                <w:bottom w:val="none" w:sz="0" w:space="0" w:color="auto"/>
                <w:right w:val="none" w:sz="0" w:space="0" w:color="auto"/>
              </w:divBdr>
            </w:div>
            <w:div w:id="1677343064">
              <w:marLeft w:val="0"/>
              <w:marRight w:val="0"/>
              <w:marTop w:val="0"/>
              <w:marBottom w:val="0"/>
              <w:divBdr>
                <w:top w:val="none" w:sz="0" w:space="0" w:color="auto"/>
                <w:left w:val="none" w:sz="0" w:space="0" w:color="auto"/>
                <w:bottom w:val="none" w:sz="0" w:space="0" w:color="auto"/>
                <w:right w:val="none" w:sz="0" w:space="0" w:color="auto"/>
              </w:divBdr>
            </w:div>
            <w:div w:id="1804083169">
              <w:marLeft w:val="0"/>
              <w:marRight w:val="0"/>
              <w:marTop w:val="0"/>
              <w:marBottom w:val="0"/>
              <w:divBdr>
                <w:top w:val="none" w:sz="0" w:space="0" w:color="auto"/>
                <w:left w:val="none" w:sz="0" w:space="0" w:color="auto"/>
                <w:bottom w:val="none" w:sz="0" w:space="0" w:color="auto"/>
                <w:right w:val="none" w:sz="0" w:space="0" w:color="auto"/>
              </w:divBdr>
            </w:div>
            <w:div w:id="127403008">
              <w:marLeft w:val="0"/>
              <w:marRight w:val="0"/>
              <w:marTop w:val="0"/>
              <w:marBottom w:val="0"/>
              <w:divBdr>
                <w:top w:val="none" w:sz="0" w:space="0" w:color="auto"/>
                <w:left w:val="none" w:sz="0" w:space="0" w:color="auto"/>
                <w:bottom w:val="none" w:sz="0" w:space="0" w:color="auto"/>
                <w:right w:val="none" w:sz="0" w:space="0" w:color="auto"/>
              </w:divBdr>
            </w:div>
            <w:div w:id="160588874">
              <w:marLeft w:val="0"/>
              <w:marRight w:val="0"/>
              <w:marTop w:val="0"/>
              <w:marBottom w:val="0"/>
              <w:divBdr>
                <w:top w:val="none" w:sz="0" w:space="0" w:color="auto"/>
                <w:left w:val="none" w:sz="0" w:space="0" w:color="auto"/>
                <w:bottom w:val="none" w:sz="0" w:space="0" w:color="auto"/>
                <w:right w:val="none" w:sz="0" w:space="0" w:color="auto"/>
              </w:divBdr>
            </w:div>
            <w:div w:id="325206654">
              <w:marLeft w:val="0"/>
              <w:marRight w:val="0"/>
              <w:marTop w:val="0"/>
              <w:marBottom w:val="0"/>
              <w:divBdr>
                <w:top w:val="none" w:sz="0" w:space="0" w:color="auto"/>
                <w:left w:val="none" w:sz="0" w:space="0" w:color="auto"/>
                <w:bottom w:val="none" w:sz="0" w:space="0" w:color="auto"/>
                <w:right w:val="none" w:sz="0" w:space="0" w:color="auto"/>
              </w:divBdr>
            </w:div>
            <w:div w:id="1834758936">
              <w:marLeft w:val="0"/>
              <w:marRight w:val="0"/>
              <w:marTop w:val="0"/>
              <w:marBottom w:val="0"/>
              <w:divBdr>
                <w:top w:val="none" w:sz="0" w:space="0" w:color="auto"/>
                <w:left w:val="none" w:sz="0" w:space="0" w:color="auto"/>
                <w:bottom w:val="none" w:sz="0" w:space="0" w:color="auto"/>
                <w:right w:val="none" w:sz="0" w:space="0" w:color="auto"/>
              </w:divBdr>
            </w:div>
            <w:div w:id="688064564">
              <w:marLeft w:val="0"/>
              <w:marRight w:val="0"/>
              <w:marTop w:val="0"/>
              <w:marBottom w:val="0"/>
              <w:divBdr>
                <w:top w:val="none" w:sz="0" w:space="0" w:color="auto"/>
                <w:left w:val="none" w:sz="0" w:space="0" w:color="auto"/>
                <w:bottom w:val="none" w:sz="0" w:space="0" w:color="auto"/>
                <w:right w:val="none" w:sz="0" w:space="0" w:color="auto"/>
              </w:divBdr>
            </w:div>
            <w:div w:id="1333266204">
              <w:marLeft w:val="0"/>
              <w:marRight w:val="0"/>
              <w:marTop w:val="0"/>
              <w:marBottom w:val="0"/>
              <w:divBdr>
                <w:top w:val="none" w:sz="0" w:space="0" w:color="auto"/>
                <w:left w:val="none" w:sz="0" w:space="0" w:color="auto"/>
                <w:bottom w:val="none" w:sz="0" w:space="0" w:color="auto"/>
                <w:right w:val="none" w:sz="0" w:space="0" w:color="auto"/>
              </w:divBdr>
            </w:div>
            <w:div w:id="13085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91489">
      <w:bodyDiv w:val="1"/>
      <w:marLeft w:val="0"/>
      <w:marRight w:val="0"/>
      <w:marTop w:val="0"/>
      <w:marBottom w:val="0"/>
      <w:divBdr>
        <w:top w:val="none" w:sz="0" w:space="0" w:color="auto"/>
        <w:left w:val="none" w:sz="0" w:space="0" w:color="auto"/>
        <w:bottom w:val="none" w:sz="0" w:space="0" w:color="auto"/>
        <w:right w:val="none" w:sz="0" w:space="0" w:color="auto"/>
      </w:divBdr>
      <w:divsChild>
        <w:div w:id="671035021">
          <w:marLeft w:val="0"/>
          <w:marRight w:val="0"/>
          <w:marTop w:val="0"/>
          <w:marBottom w:val="0"/>
          <w:divBdr>
            <w:top w:val="none" w:sz="0" w:space="0" w:color="auto"/>
            <w:left w:val="none" w:sz="0" w:space="0" w:color="auto"/>
            <w:bottom w:val="none" w:sz="0" w:space="0" w:color="auto"/>
            <w:right w:val="none" w:sz="0" w:space="0" w:color="auto"/>
          </w:divBdr>
          <w:divsChild>
            <w:div w:id="1339193386">
              <w:marLeft w:val="0"/>
              <w:marRight w:val="0"/>
              <w:marTop w:val="0"/>
              <w:marBottom w:val="0"/>
              <w:divBdr>
                <w:top w:val="none" w:sz="0" w:space="0" w:color="auto"/>
                <w:left w:val="none" w:sz="0" w:space="0" w:color="auto"/>
                <w:bottom w:val="none" w:sz="0" w:space="0" w:color="auto"/>
                <w:right w:val="none" w:sz="0" w:space="0" w:color="auto"/>
              </w:divBdr>
            </w:div>
            <w:div w:id="14967967">
              <w:marLeft w:val="0"/>
              <w:marRight w:val="0"/>
              <w:marTop w:val="0"/>
              <w:marBottom w:val="0"/>
              <w:divBdr>
                <w:top w:val="none" w:sz="0" w:space="0" w:color="auto"/>
                <w:left w:val="none" w:sz="0" w:space="0" w:color="auto"/>
                <w:bottom w:val="none" w:sz="0" w:space="0" w:color="auto"/>
                <w:right w:val="none" w:sz="0" w:space="0" w:color="auto"/>
              </w:divBdr>
            </w:div>
            <w:div w:id="1022516374">
              <w:marLeft w:val="0"/>
              <w:marRight w:val="0"/>
              <w:marTop w:val="0"/>
              <w:marBottom w:val="0"/>
              <w:divBdr>
                <w:top w:val="none" w:sz="0" w:space="0" w:color="auto"/>
                <w:left w:val="none" w:sz="0" w:space="0" w:color="auto"/>
                <w:bottom w:val="none" w:sz="0" w:space="0" w:color="auto"/>
                <w:right w:val="none" w:sz="0" w:space="0" w:color="auto"/>
              </w:divBdr>
            </w:div>
            <w:div w:id="344484175">
              <w:marLeft w:val="0"/>
              <w:marRight w:val="0"/>
              <w:marTop w:val="0"/>
              <w:marBottom w:val="0"/>
              <w:divBdr>
                <w:top w:val="none" w:sz="0" w:space="0" w:color="auto"/>
                <w:left w:val="none" w:sz="0" w:space="0" w:color="auto"/>
                <w:bottom w:val="none" w:sz="0" w:space="0" w:color="auto"/>
                <w:right w:val="none" w:sz="0" w:space="0" w:color="auto"/>
              </w:divBdr>
            </w:div>
            <w:div w:id="678774692">
              <w:marLeft w:val="0"/>
              <w:marRight w:val="0"/>
              <w:marTop w:val="0"/>
              <w:marBottom w:val="0"/>
              <w:divBdr>
                <w:top w:val="none" w:sz="0" w:space="0" w:color="auto"/>
                <w:left w:val="none" w:sz="0" w:space="0" w:color="auto"/>
                <w:bottom w:val="none" w:sz="0" w:space="0" w:color="auto"/>
                <w:right w:val="none" w:sz="0" w:space="0" w:color="auto"/>
              </w:divBdr>
            </w:div>
            <w:div w:id="1984263631">
              <w:marLeft w:val="0"/>
              <w:marRight w:val="0"/>
              <w:marTop w:val="0"/>
              <w:marBottom w:val="0"/>
              <w:divBdr>
                <w:top w:val="none" w:sz="0" w:space="0" w:color="auto"/>
                <w:left w:val="none" w:sz="0" w:space="0" w:color="auto"/>
                <w:bottom w:val="none" w:sz="0" w:space="0" w:color="auto"/>
                <w:right w:val="none" w:sz="0" w:space="0" w:color="auto"/>
              </w:divBdr>
            </w:div>
            <w:div w:id="894462623">
              <w:marLeft w:val="0"/>
              <w:marRight w:val="0"/>
              <w:marTop w:val="0"/>
              <w:marBottom w:val="0"/>
              <w:divBdr>
                <w:top w:val="none" w:sz="0" w:space="0" w:color="auto"/>
                <w:left w:val="none" w:sz="0" w:space="0" w:color="auto"/>
                <w:bottom w:val="none" w:sz="0" w:space="0" w:color="auto"/>
                <w:right w:val="none" w:sz="0" w:space="0" w:color="auto"/>
              </w:divBdr>
            </w:div>
            <w:div w:id="1965690343">
              <w:marLeft w:val="0"/>
              <w:marRight w:val="0"/>
              <w:marTop w:val="0"/>
              <w:marBottom w:val="0"/>
              <w:divBdr>
                <w:top w:val="none" w:sz="0" w:space="0" w:color="auto"/>
                <w:left w:val="none" w:sz="0" w:space="0" w:color="auto"/>
                <w:bottom w:val="none" w:sz="0" w:space="0" w:color="auto"/>
                <w:right w:val="none" w:sz="0" w:space="0" w:color="auto"/>
              </w:divBdr>
            </w:div>
            <w:div w:id="1424689584">
              <w:marLeft w:val="0"/>
              <w:marRight w:val="0"/>
              <w:marTop w:val="0"/>
              <w:marBottom w:val="0"/>
              <w:divBdr>
                <w:top w:val="none" w:sz="0" w:space="0" w:color="auto"/>
                <w:left w:val="none" w:sz="0" w:space="0" w:color="auto"/>
                <w:bottom w:val="none" w:sz="0" w:space="0" w:color="auto"/>
                <w:right w:val="none" w:sz="0" w:space="0" w:color="auto"/>
              </w:divBdr>
            </w:div>
            <w:div w:id="612447313">
              <w:marLeft w:val="0"/>
              <w:marRight w:val="0"/>
              <w:marTop w:val="0"/>
              <w:marBottom w:val="0"/>
              <w:divBdr>
                <w:top w:val="none" w:sz="0" w:space="0" w:color="auto"/>
                <w:left w:val="none" w:sz="0" w:space="0" w:color="auto"/>
                <w:bottom w:val="none" w:sz="0" w:space="0" w:color="auto"/>
                <w:right w:val="none" w:sz="0" w:space="0" w:color="auto"/>
              </w:divBdr>
            </w:div>
            <w:div w:id="603001022">
              <w:marLeft w:val="0"/>
              <w:marRight w:val="0"/>
              <w:marTop w:val="0"/>
              <w:marBottom w:val="0"/>
              <w:divBdr>
                <w:top w:val="none" w:sz="0" w:space="0" w:color="auto"/>
                <w:left w:val="none" w:sz="0" w:space="0" w:color="auto"/>
                <w:bottom w:val="none" w:sz="0" w:space="0" w:color="auto"/>
                <w:right w:val="none" w:sz="0" w:space="0" w:color="auto"/>
              </w:divBdr>
            </w:div>
            <w:div w:id="1758474829">
              <w:marLeft w:val="0"/>
              <w:marRight w:val="0"/>
              <w:marTop w:val="0"/>
              <w:marBottom w:val="0"/>
              <w:divBdr>
                <w:top w:val="none" w:sz="0" w:space="0" w:color="auto"/>
                <w:left w:val="none" w:sz="0" w:space="0" w:color="auto"/>
                <w:bottom w:val="none" w:sz="0" w:space="0" w:color="auto"/>
                <w:right w:val="none" w:sz="0" w:space="0" w:color="auto"/>
              </w:divBdr>
            </w:div>
            <w:div w:id="1567061479">
              <w:marLeft w:val="0"/>
              <w:marRight w:val="0"/>
              <w:marTop w:val="0"/>
              <w:marBottom w:val="0"/>
              <w:divBdr>
                <w:top w:val="none" w:sz="0" w:space="0" w:color="auto"/>
                <w:left w:val="none" w:sz="0" w:space="0" w:color="auto"/>
                <w:bottom w:val="none" w:sz="0" w:space="0" w:color="auto"/>
                <w:right w:val="none" w:sz="0" w:space="0" w:color="auto"/>
              </w:divBdr>
            </w:div>
            <w:div w:id="1245988095">
              <w:marLeft w:val="0"/>
              <w:marRight w:val="0"/>
              <w:marTop w:val="0"/>
              <w:marBottom w:val="0"/>
              <w:divBdr>
                <w:top w:val="none" w:sz="0" w:space="0" w:color="auto"/>
                <w:left w:val="none" w:sz="0" w:space="0" w:color="auto"/>
                <w:bottom w:val="none" w:sz="0" w:space="0" w:color="auto"/>
                <w:right w:val="none" w:sz="0" w:space="0" w:color="auto"/>
              </w:divBdr>
            </w:div>
            <w:div w:id="233781947">
              <w:marLeft w:val="0"/>
              <w:marRight w:val="0"/>
              <w:marTop w:val="0"/>
              <w:marBottom w:val="0"/>
              <w:divBdr>
                <w:top w:val="none" w:sz="0" w:space="0" w:color="auto"/>
                <w:left w:val="none" w:sz="0" w:space="0" w:color="auto"/>
                <w:bottom w:val="none" w:sz="0" w:space="0" w:color="auto"/>
                <w:right w:val="none" w:sz="0" w:space="0" w:color="auto"/>
              </w:divBdr>
            </w:div>
            <w:div w:id="648441528">
              <w:marLeft w:val="0"/>
              <w:marRight w:val="0"/>
              <w:marTop w:val="0"/>
              <w:marBottom w:val="0"/>
              <w:divBdr>
                <w:top w:val="none" w:sz="0" w:space="0" w:color="auto"/>
                <w:left w:val="none" w:sz="0" w:space="0" w:color="auto"/>
                <w:bottom w:val="none" w:sz="0" w:space="0" w:color="auto"/>
                <w:right w:val="none" w:sz="0" w:space="0" w:color="auto"/>
              </w:divBdr>
            </w:div>
            <w:div w:id="602228828">
              <w:marLeft w:val="0"/>
              <w:marRight w:val="0"/>
              <w:marTop w:val="0"/>
              <w:marBottom w:val="0"/>
              <w:divBdr>
                <w:top w:val="none" w:sz="0" w:space="0" w:color="auto"/>
                <w:left w:val="none" w:sz="0" w:space="0" w:color="auto"/>
                <w:bottom w:val="none" w:sz="0" w:space="0" w:color="auto"/>
                <w:right w:val="none" w:sz="0" w:space="0" w:color="auto"/>
              </w:divBdr>
            </w:div>
            <w:div w:id="253327062">
              <w:marLeft w:val="0"/>
              <w:marRight w:val="0"/>
              <w:marTop w:val="0"/>
              <w:marBottom w:val="0"/>
              <w:divBdr>
                <w:top w:val="none" w:sz="0" w:space="0" w:color="auto"/>
                <w:left w:val="none" w:sz="0" w:space="0" w:color="auto"/>
                <w:bottom w:val="none" w:sz="0" w:space="0" w:color="auto"/>
                <w:right w:val="none" w:sz="0" w:space="0" w:color="auto"/>
              </w:divBdr>
            </w:div>
            <w:div w:id="498157702">
              <w:marLeft w:val="0"/>
              <w:marRight w:val="0"/>
              <w:marTop w:val="0"/>
              <w:marBottom w:val="0"/>
              <w:divBdr>
                <w:top w:val="none" w:sz="0" w:space="0" w:color="auto"/>
                <w:left w:val="none" w:sz="0" w:space="0" w:color="auto"/>
                <w:bottom w:val="none" w:sz="0" w:space="0" w:color="auto"/>
                <w:right w:val="none" w:sz="0" w:space="0" w:color="auto"/>
              </w:divBdr>
            </w:div>
            <w:div w:id="1642418739">
              <w:marLeft w:val="0"/>
              <w:marRight w:val="0"/>
              <w:marTop w:val="0"/>
              <w:marBottom w:val="0"/>
              <w:divBdr>
                <w:top w:val="none" w:sz="0" w:space="0" w:color="auto"/>
                <w:left w:val="none" w:sz="0" w:space="0" w:color="auto"/>
                <w:bottom w:val="none" w:sz="0" w:space="0" w:color="auto"/>
                <w:right w:val="none" w:sz="0" w:space="0" w:color="auto"/>
              </w:divBdr>
            </w:div>
            <w:div w:id="67650543">
              <w:marLeft w:val="0"/>
              <w:marRight w:val="0"/>
              <w:marTop w:val="0"/>
              <w:marBottom w:val="0"/>
              <w:divBdr>
                <w:top w:val="none" w:sz="0" w:space="0" w:color="auto"/>
                <w:left w:val="none" w:sz="0" w:space="0" w:color="auto"/>
                <w:bottom w:val="none" w:sz="0" w:space="0" w:color="auto"/>
                <w:right w:val="none" w:sz="0" w:space="0" w:color="auto"/>
              </w:divBdr>
            </w:div>
            <w:div w:id="1322924001">
              <w:marLeft w:val="0"/>
              <w:marRight w:val="0"/>
              <w:marTop w:val="0"/>
              <w:marBottom w:val="0"/>
              <w:divBdr>
                <w:top w:val="none" w:sz="0" w:space="0" w:color="auto"/>
                <w:left w:val="none" w:sz="0" w:space="0" w:color="auto"/>
                <w:bottom w:val="none" w:sz="0" w:space="0" w:color="auto"/>
                <w:right w:val="none" w:sz="0" w:space="0" w:color="auto"/>
              </w:divBdr>
            </w:div>
            <w:div w:id="1364868795">
              <w:marLeft w:val="0"/>
              <w:marRight w:val="0"/>
              <w:marTop w:val="0"/>
              <w:marBottom w:val="0"/>
              <w:divBdr>
                <w:top w:val="none" w:sz="0" w:space="0" w:color="auto"/>
                <w:left w:val="none" w:sz="0" w:space="0" w:color="auto"/>
                <w:bottom w:val="none" w:sz="0" w:space="0" w:color="auto"/>
                <w:right w:val="none" w:sz="0" w:space="0" w:color="auto"/>
              </w:divBdr>
            </w:div>
            <w:div w:id="828639640">
              <w:marLeft w:val="0"/>
              <w:marRight w:val="0"/>
              <w:marTop w:val="0"/>
              <w:marBottom w:val="0"/>
              <w:divBdr>
                <w:top w:val="none" w:sz="0" w:space="0" w:color="auto"/>
                <w:left w:val="none" w:sz="0" w:space="0" w:color="auto"/>
                <w:bottom w:val="none" w:sz="0" w:space="0" w:color="auto"/>
                <w:right w:val="none" w:sz="0" w:space="0" w:color="auto"/>
              </w:divBdr>
            </w:div>
            <w:div w:id="666523368">
              <w:marLeft w:val="0"/>
              <w:marRight w:val="0"/>
              <w:marTop w:val="0"/>
              <w:marBottom w:val="0"/>
              <w:divBdr>
                <w:top w:val="none" w:sz="0" w:space="0" w:color="auto"/>
                <w:left w:val="none" w:sz="0" w:space="0" w:color="auto"/>
                <w:bottom w:val="none" w:sz="0" w:space="0" w:color="auto"/>
                <w:right w:val="none" w:sz="0" w:space="0" w:color="auto"/>
              </w:divBdr>
            </w:div>
            <w:div w:id="703796970">
              <w:marLeft w:val="0"/>
              <w:marRight w:val="0"/>
              <w:marTop w:val="0"/>
              <w:marBottom w:val="0"/>
              <w:divBdr>
                <w:top w:val="none" w:sz="0" w:space="0" w:color="auto"/>
                <w:left w:val="none" w:sz="0" w:space="0" w:color="auto"/>
                <w:bottom w:val="none" w:sz="0" w:space="0" w:color="auto"/>
                <w:right w:val="none" w:sz="0" w:space="0" w:color="auto"/>
              </w:divBdr>
            </w:div>
            <w:div w:id="233970806">
              <w:marLeft w:val="0"/>
              <w:marRight w:val="0"/>
              <w:marTop w:val="0"/>
              <w:marBottom w:val="0"/>
              <w:divBdr>
                <w:top w:val="none" w:sz="0" w:space="0" w:color="auto"/>
                <w:left w:val="none" w:sz="0" w:space="0" w:color="auto"/>
                <w:bottom w:val="none" w:sz="0" w:space="0" w:color="auto"/>
                <w:right w:val="none" w:sz="0" w:space="0" w:color="auto"/>
              </w:divBdr>
            </w:div>
            <w:div w:id="1832788078">
              <w:marLeft w:val="0"/>
              <w:marRight w:val="0"/>
              <w:marTop w:val="0"/>
              <w:marBottom w:val="0"/>
              <w:divBdr>
                <w:top w:val="none" w:sz="0" w:space="0" w:color="auto"/>
                <w:left w:val="none" w:sz="0" w:space="0" w:color="auto"/>
                <w:bottom w:val="none" w:sz="0" w:space="0" w:color="auto"/>
                <w:right w:val="none" w:sz="0" w:space="0" w:color="auto"/>
              </w:divBdr>
            </w:div>
            <w:div w:id="697857999">
              <w:marLeft w:val="0"/>
              <w:marRight w:val="0"/>
              <w:marTop w:val="0"/>
              <w:marBottom w:val="0"/>
              <w:divBdr>
                <w:top w:val="none" w:sz="0" w:space="0" w:color="auto"/>
                <w:left w:val="none" w:sz="0" w:space="0" w:color="auto"/>
                <w:bottom w:val="none" w:sz="0" w:space="0" w:color="auto"/>
                <w:right w:val="none" w:sz="0" w:space="0" w:color="auto"/>
              </w:divBdr>
            </w:div>
            <w:div w:id="1513489408">
              <w:marLeft w:val="0"/>
              <w:marRight w:val="0"/>
              <w:marTop w:val="0"/>
              <w:marBottom w:val="0"/>
              <w:divBdr>
                <w:top w:val="none" w:sz="0" w:space="0" w:color="auto"/>
                <w:left w:val="none" w:sz="0" w:space="0" w:color="auto"/>
                <w:bottom w:val="none" w:sz="0" w:space="0" w:color="auto"/>
                <w:right w:val="none" w:sz="0" w:space="0" w:color="auto"/>
              </w:divBdr>
            </w:div>
            <w:div w:id="135536093">
              <w:marLeft w:val="0"/>
              <w:marRight w:val="0"/>
              <w:marTop w:val="0"/>
              <w:marBottom w:val="0"/>
              <w:divBdr>
                <w:top w:val="none" w:sz="0" w:space="0" w:color="auto"/>
                <w:left w:val="none" w:sz="0" w:space="0" w:color="auto"/>
                <w:bottom w:val="none" w:sz="0" w:space="0" w:color="auto"/>
                <w:right w:val="none" w:sz="0" w:space="0" w:color="auto"/>
              </w:divBdr>
            </w:div>
            <w:div w:id="1048646970">
              <w:marLeft w:val="0"/>
              <w:marRight w:val="0"/>
              <w:marTop w:val="0"/>
              <w:marBottom w:val="0"/>
              <w:divBdr>
                <w:top w:val="none" w:sz="0" w:space="0" w:color="auto"/>
                <w:left w:val="none" w:sz="0" w:space="0" w:color="auto"/>
                <w:bottom w:val="none" w:sz="0" w:space="0" w:color="auto"/>
                <w:right w:val="none" w:sz="0" w:space="0" w:color="auto"/>
              </w:divBdr>
            </w:div>
            <w:div w:id="1689478428">
              <w:marLeft w:val="0"/>
              <w:marRight w:val="0"/>
              <w:marTop w:val="0"/>
              <w:marBottom w:val="0"/>
              <w:divBdr>
                <w:top w:val="none" w:sz="0" w:space="0" w:color="auto"/>
                <w:left w:val="none" w:sz="0" w:space="0" w:color="auto"/>
                <w:bottom w:val="none" w:sz="0" w:space="0" w:color="auto"/>
                <w:right w:val="none" w:sz="0" w:space="0" w:color="auto"/>
              </w:divBdr>
            </w:div>
            <w:div w:id="232545432">
              <w:marLeft w:val="0"/>
              <w:marRight w:val="0"/>
              <w:marTop w:val="0"/>
              <w:marBottom w:val="0"/>
              <w:divBdr>
                <w:top w:val="none" w:sz="0" w:space="0" w:color="auto"/>
                <w:left w:val="none" w:sz="0" w:space="0" w:color="auto"/>
                <w:bottom w:val="none" w:sz="0" w:space="0" w:color="auto"/>
                <w:right w:val="none" w:sz="0" w:space="0" w:color="auto"/>
              </w:divBdr>
            </w:div>
            <w:div w:id="1686863132">
              <w:marLeft w:val="0"/>
              <w:marRight w:val="0"/>
              <w:marTop w:val="0"/>
              <w:marBottom w:val="0"/>
              <w:divBdr>
                <w:top w:val="none" w:sz="0" w:space="0" w:color="auto"/>
                <w:left w:val="none" w:sz="0" w:space="0" w:color="auto"/>
                <w:bottom w:val="none" w:sz="0" w:space="0" w:color="auto"/>
                <w:right w:val="none" w:sz="0" w:space="0" w:color="auto"/>
              </w:divBdr>
            </w:div>
            <w:div w:id="924342093">
              <w:marLeft w:val="0"/>
              <w:marRight w:val="0"/>
              <w:marTop w:val="0"/>
              <w:marBottom w:val="0"/>
              <w:divBdr>
                <w:top w:val="none" w:sz="0" w:space="0" w:color="auto"/>
                <w:left w:val="none" w:sz="0" w:space="0" w:color="auto"/>
                <w:bottom w:val="none" w:sz="0" w:space="0" w:color="auto"/>
                <w:right w:val="none" w:sz="0" w:space="0" w:color="auto"/>
              </w:divBdr>
            </w:div>
            <w:div w:id="1246182559">
              <w:marLeft w:val="0"/>
              <w:marRight w:val="0"/>
              <w:marTop w:val="0"/>
              <w:marBottom w:val="0"/>
              <w:divBdr>
                <w:top w:val="none" w:sz="0" w:space="0" w:color="auto"/>
                <w:left w:val="none" w:sz="0" w:space="0" w:color="auto"/>
                <w:bottom w:val="none" w:sz="0" w:space="0" w:color="auto"/>
                <w:right w:val="none" w:sz="0" w:space="0" w:color="auto"/>
              </w:divBdr>
            </w:div>
            <w:div w:id="826091682">
              <w:marLeft w:val="0"/>
              <w:marRight w:val="0"/>
              <w:marTop w:val="0"/>
              <w:marBottom w:val="0"/>
              <w:divBdr>
                <w:top w:val="none" w:sz="0" w:space="0" w:color="auto"/>
                <w:left w:val="none" w:sz="0" w:space="0" w:color="auto"/>
                <w:bottom w:val="none" w:sz="0" w:space="0" w:color="auto"/>
                <w:right w:val="none" w:sz="0" w:space="0" w:color="auto"/>
              </w:divBdr>
            </w:div>
            <w:div w:id="1534534295">
              <w:marLeft w:val="0"/>
              <w:marRight w:val="0"/>
              <w:marTop w:val="0"/>
              <w:marBottom w:val="0"/>
              <w:divBdr>
                <w:top w:val="none" w:sz="0" w:space="0" w:color="auto"/>
                <w:left w:val="none" w:sz="0" w:space="0" w:color="auto"/>
                <w:bottom w:val="none" w:sz="0" w:space="0" w:color="auto"/>
                <w:right w:val="none" w:sz="0" w:space="0" w:color="auto"/>
              </w:divBdr>
            </w:div>
            <w:div w:id="321197506">
              <w:marLeft w:val="0"/>
              <w:marRight w:val="0"/>
              <w:marTop w:val="0"/>
              <w:marBottom w:val="0"/>
              <w:divBdr>
                <w:top w:val="none" w:sz="0" w:space="0" w:color="auto"/>
                <w:left w:val="none" w:sz="0" w:space="0" w:color="auto"/>
                <w:bottom w:val="none" w:sz="0" w:space="0" w:color="auto"/>
                <w:right w:val="none" w:sz="0" w:space="0" w:color="auto"/>
              </w:divBdr>
            </w:div>
            <w:div w:id="1249655771">
              <w:marLeft w:val="0"/>
              <w:marRight w:val="0"/>
              <w:marTop w:val="0"/>
              <w:marBottom w:val="0"/>
              <w:divBdr>
                <w:top w:val="none" w:sz="0" w:space="0" w:color="auto"/>
                <w:left w:val="none" w:sz="0" w:space="0" w:color="auto"/>
                <w:bottom w:val="none" w:sz="0" w:space="0" w:color="auto"/>
                <w:right w:val="none" w:sz="0" w:space="0" w:color="auto"/>
              </w:divBdr>
            </w:div>
            <w:div w:id="1706983235">
              <w:marLeft w:val="0"/>
              <w:marRight w:val="0"/>
              <w:marTop w:val="0"/>
              <w:marBottom w:val="0"/>
              <w:divBdr>
                <w:top w:val="none" w:sz="0" w:space="0" w:color="auto"/>
                <w:left w:val="none" w:sz="0" w:space="0" w:color="auto"/>
                <w:bottom w:val="none" w:sz="0" w:space="0" w:color="auto"/>
                <w:right w:val="none" w:sz="0" w:space="0" w:color="auto"/>
              </w:divBdr>
            </w:div>
            <w:div w:id="1625113338">
              <w:marLeft w:val="0"/>
              <w:marRight w:val="0"/>
              <w:marTop w:val="0"/>
              <w:marBottom w:val="0"/>
              <w:divBdr>
                <w:top w:val="none" w:sz="0" w:space="0" w:color="auto"/>
                <w:left w:val="none" w:sz="0" w:space="0" w:color="auto"/>
                <w:bottom w:val="none" w:sz="0" w:space="0" w:color="auto"/>
                <w:right w:val="none" w:sz="0" w:space="0" w:color="auto"/>
              </w:divBdr>
            </w:div>
            <w:div w:id="201946752">
              <w:marLeft w:val="0"/>
              <w:marRight w:val="0"/>
              <w:marTop w:val="0"/>
              <w:marBottom w:val="0"/>
              <w:divBdr>
                <w:top w:val="none" w:sz="0" w:space="0" w:color="auto"/>
                <w:left w:val="none" w:sz="0" w:space="0" w:color="auto"/>
                <w:bottom w:val="none" w:sz="0" w:space="0" w:color="auto"/>
                <w:right w:val="none" w:sz="0" w:space="0" w:color="auto"/>
              </w:divBdr>
            </w:div>
            <w:div w:id="1003511494">
              <w:marLeft w:val="0"/>
              <w:marRight w:val="0"/>
              <w:marTop w:val="0"/>
              <w:marBottom w:val="0"/>
              <w:divBdr>
                <w:top w:val="none" w:sz="0" w:space="0" w:color="auto"/>
                <w:left w:val="none" w:sz="0" w:space="0" w:color="auto"/>
                <w:bottom w:val="none" w:sz="0" w:space="0" w:color="auto"/>
                <w:right w:val="none" w:sz="0" w:space="0" w:color="auto"/>
              </w:divBdr>
            </w:div>
            <w:div w:id="1762944191">
              <w:marLeft w:val="0"/>
              <w:marRight w:val="0"/>
              <w:marTop w:val="0"/>
              <w:marBottom w:val="0"/>
              <w:divBdr>
                <w:top w:val="none" w:sz="0" w:space="0" w:color="auto"/>
                <w:left w:val="none" w:sz="0" w:space="0" w:color="auto"/>
                <w:bottom w:val="none" w:sz="0" w:space="0" w:color="auto"/>
                <w:right w:val="none" w:sz="0" w:space="0" w:color="auto"/>
              </w:divBdr>
            </w:div>
            <w:div w:id="128473605">
              <w:marLeft w:val="0"/>
              <w:marRight w:val="0"/>
              <w:marTop w:val="0"/>
              <w:marBottom w:val="0"/>
              <w:divBdr>
                <w:top w:val="none" w:sz="0" w:space="0" w:color="auto"/>
                <w:left w:val="none" w:sz="0" w:space="0" w:color="auto"/>
                <w:bottom w:val="none" w:sz="0" w:space="0" w:color="auto"/>
                <w:right w:val="none" w:sz="0" w:space="0" w:color="auto"/>
              </w:divBdr>
            </w:div>
            <w:div w:id="218175171">
              <w:marLeft w:val="0"/>
              <w:marRight w:val="0"/>
              <w:marTop w:val="0"/>
              <w:marBottom w:val="0"/>
              <w:divBdr>
                <w:top w:val="none" w:sz="0" w:space="0" w:color="auto"/>
                <w:left w:val="none" w:sz="0" w:space="0" w:color="auto"/>
                <w:bottom w:val="none" w:sz="0" w:space="0" w:color="auto"/>
                <w:right w:val="none" w:sz="0" w:space="0" w:color="auto"/>
              </w:divBdr>
            </w:div>
            <w:div w:id="1407726922">
              <w:marLeft w:val="0"/>
              <w:marRight w:val="0"/>
              <w:marTop w:val="0"/>
              <w:marBottom w:val="0"/>
              <w:divBdr>
                <w:top w:val="none" w:sz="0" w:space="0" w:color="auto"/>
                <w:left w:val="none" w:sz="0" w:space="0" w:color="auto"/>
                <w:bottom w:val="none" w:sz="0" w:space="0" w:color="auto"/>
                <w:right w:val="none" w:sz="0" w:space="0" w:color="auto"/>
              </w:divBdr>
            </w:div>
            <w:div w:id="1774855539">
              <w:marLeft w:val="0"/>
              <w:marRight w:val="0"/>
              <w:marTop w:val="0"/>
              <w:marBottom w:val="0"/>
              <w:divBdr>
                <w:top w:val="none" w:sz="0" w:space="0" w:color="auto"/>
                <w:left w:val="none" w:sz="0" w:space="0" w:color="auto"/>
                <w:bottom w:val="none" w:sz="0" w:space="0" w:color="auto"/>
                <w:right w:val="none" w:sz="0" w:space="0" w:color="auto"/>
              </w:divBdr>
            </w:div>
            <w:div w:id="788359645">
              <w:marLeft w:val="0"/>
              <w:marRight w:val="0"/>
              <w:marTop w:val="0"/>
              <w:marBottom w:val="0"/>
              <w:divBdr>
                <w:top w:val="none" w:sz="0" w:space="0" w:color="auto"/>
                <w:left w:val="none" w:sz="0" w:space="0" w:color="auto"/>
                <w:bottom w:val="none" w:sz="0" w:space="0" w:color="auto"/>
                <w:right w:val="none" w:sz="0" w:space="0" w:color="auto"/>
              </w:divBdr>
            </w:div>
            <w:div w:id="1892764964">
              <w:marLeft w:val="0"/>
              <w:marRight w:val="0"/>
              <w:marTop w:val="0"/>
              <w:marBottom w:val="0"/>
              <w:divBdr>
                <w:top w:val="none" w:sz="0" w:space="0" w:color="auto"/>
                <w:left w:val="none" w:sz="0" w:space="0" w:color="auto"/>
                <w:bottom w:val="none" w:sz="0" w:space="0" w:color="auto"/>
                <w:right w:val="none" w:sz="0" w:space="0" w:color="auto"/>
              </w:divBdr>
            </w:div>
            <w:div w:id="1959486902">
              <w:marLeft w:val="0"/>
              <w:marRight w:val="0"/>
              <w:marTop w:val="0"/>
              <w:marBottom w:val="0"/>
              <w:divBdr>
                <w:top w:val="none" w:sz="0" w:space="0" w:color="auto"/>
                <w:left w:val="none" w:sz="0" w:space="0" w:color="auto"/>
                <w:bottom w:val="none" w:sz="0" w:space="0" w:color="auto"/>
                <w:right w:val="none" w:sz="0" w:space="0" w:color="auto"/>
              </w:divBdr>
            </w:div>
            <w:div w:id="669717105">
              <w:marLeft w:val="0"/>
              <w:marRight w:val="0"/>
              <w:marTop w:val="0"/>
              <w:marBottom w:val="0"/>
              <w:divBdr>
                <w:top w:val="none" w:sz="0" w:space="0" w:color="auto"/>
                <w:left w:val="none" w:sz="0" w:space="0" w:color="auto"/>
                <w:bottom w:val="none" w:sz="0" w:space="0" w:color="auto"/>
                <w:right w:val="none" w:sz="0" w:space="0" w:color="auto"/>
              </w:divBdr>
            </w:div>
            <w:div w:id="224800435">
              <w:marLeft w:val="0"/>
              <w:marRight w:val="0"/>
              <w:marTop w:val="0"/>
              <w:marBottom w:val="0"/>
              <w:divBdr>
                <w:top w:val="none" w:sz="0" w:space="0" w:color="auto"/>
                <w:left w:val="none" w:sz="0" w:space="0" w:color="auto"/>
                <w:bottom w:val="none" w:sz="0" w:space="0" w:color="auto"/>
                <w:right w:val="none" w:sz="0" w:space="0" w:color="auto"/>
              </w:divBdr>
            </w:div>
            <w:div w:id="52756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08812">
      <w:bodyDiv w:val="1"/>
      <w:marLeft w:val="0"/>
      <w:marRight w:val="0"/>
      <w:marTop w:val="0"/>
      <w:marBottom w:val="0"/>
      <w:divBdr>
        <w:top w:val="none" w:sz="0" w:space="0" w:color="auto"/>
        <w:left w:val="none" w:sz="0" w:space="0" w:color="auto"/>
        <w:bottom w:val="none" w:sz="0" w:space="0" w:color="auto"/>
        <w:right w:val="none" w:sz="0" w:space="0" w:color="auto"/>
      </w:divBdr>
      <w:divsChild>
        <w:div w:id="2033609695">
          <w:marLeft w:val="0"/>
          <w:marRight w:val="0"/>
          <w:marTop w:val="0"/>
          <w:marBottom w:val="0"/>
          <w:divBdr>
            <w:top w:val="none" w:sz="0" w:space="0" w:color="auto"/>
            <w:left w:val="none" w:sz="0" w:space="0" w:color="auto"/>
            <w:bottom w:val="none" w:sz="0" w:space="0" w:color="auto"/>
            <w:right w:val="none" w:sz="0" w:space="0" w:color="auto"/>
          </w:divBdr>
          <w:divsChild>
            <w:div w:id="1151630658">
              <w:marLeft w:val="0"/>
              <w:marRight w:val="0"/>
              <w:marTop w:val="0"/>
              <w:marBottom w:val="0"/>
              <w:divBdr>
                <w:top w:val="none" w:sz="0" w:space="0" w:color="auto"/>
                <w:left w:val="none" w:sz="0" w:space="0" w:color="auto"/>
                <w:bottom w:val="none" w:sz="0" w:space="0" w:color="auto"/>
                <w:right w:val="none" w:sz="0" w:space="0" w:color="auto"/>
              </w:divBdr>
            </w:div>
            <w:div w:id="67460352">
              <w:marLeft w:val="0"/>
              <w:marRight w:val="0"/>
              <w:marTop w:val="0"/>
              <w:marBottom w:val="0"/>
              <w:divBdr>
                <w:top w:val="none" w:sz="0" w:space="0" w:color="auto"/>
                <w:left w:val="none" w:sz="0" w:space="0" w:color="auto"/>
                <w:bottom w:val="none" w:sz="0" w:space="0" w:color="auto"/>
                <w:right w:val="none" w:sz="0" w:space="0" w:color="auto"/>
              </w:divBdr>
            </w:div>
            <w:div w:id="1514341271">
              <w:marLeft w:val="0"/>
              <w:marRight w:val="0"/>
              <w:marTop w:val="0"/>
              <w:marBottom w:val="0"/>
              <w:divBdr>
                <w:top w:val="none" w:sz="0" w:space="0" w:color="auto"/>
                <w:left w:val="none" w:sz="0" w:space="0" w:color="auto"/>
                <w:bottom w:val="none" w:sz="0" w:space="0" w:color="auto"/>
                <w:right w:val="none" w:sz="0" w:space="0" w:color="auto"/>
              </w:divBdr>
            </w:div>
            <w:div w:id="968509176">
              <w:marLeft w:val="0"/>
              <w:marRight w:val="0"/>
              <w:marTop w:val="0"/>
              <w:marBottom w:val="0"/>
              <w:divBdr>
                <w:top w:val="none" w:sz="0" w:space="0" w:color="auto"/>
                <w:left w:val="none" w:sz="0" w:space="0" w:color="auto"/>
                <w:bottom w:val="none" w:sz="0" w:space="0" w:color="auto"/>
                <w:right w:val="none" w:sz="0" w:space="0" w:color="auto"/>
              </w:divBdr>
            </w:div>
            <w:div w:id="1149708555">
              <w:marLeft w:val="0"/>
              <w:marRight w:val="0"/>
              <w:marTop w:val="0"/>
              <w:marBottom w:val="0"/>
              <w:divBdr>
                <w:top w:val="none" w:sz="0" w:space="0" w:color="auto"/>
                <w:left w:val="none" w:sz="0" w:space="0" w:color="auto"/>
                <w:bottom w:val="none" w:sz="0" w:space="0" w:color="auto"/>
                <w:right w:val="none" w:sz="0" w:space="0" w:color="auto"/>
              </w:divBdr>
            </w:div>
            <w:div w:id="262688906">
              <w:marLeft w:val="0"/>
              <w:marRight w:val="0"/>
              <w:marTop w:val="0"/>
              <w:marBottom w:val="0"/>
              <w:divBdr>
                <w:top w:val="none" w:sz="0" w:space="0" w:color="auto"/>
                <w:left w:val="none" w:sz="0" w:space="0" w:color="auto"/>
                <w:bottom w:val="none" w:sz="0" w:space="0" w:color="auto"/>
                <w:right w:val="none" w:sz="0" w:space="0" w:color="auto"/>
              </w:divBdr>
            </w:div>
            <w:div w:id="1288777823">
              <w:marLeft w:val="0"/>
              <w:marRight w:val="0"/>
              <w:marTop w:val="0"/>
              <w:marBottom w:val="0"/>
              <w:divBdr>
                <w:top w:val="none" w:sz="0" w:space="0" w:color="auto"/>
                <w:left w:val="none" w:sz="0" w:space="0" w:color="auto"/>
                <w:bottom w:val="none" w:sz="0" w:space="0" w:color="auto"/>
                <w:right w:val="none" w:sz="0" w:space="0" w:color="auto"/>
              </w:divBdr>
            </w:div>
            <w:div w:id="1018237281">
              <w:marLeft w:val="0"/>
              <w:marRight w:val="0"/>
              <w:marTop w:val="0"/>
              <w:marBottom w:val="0"/>
              <w:divBdr>
                <w:top w:val="none" w:sz="0" w:space="0" w:color="auto"/>
                <w:left w:val="none" w:sz="0" w:space="0" w:color="auto"/>
                <w:bottom w:val="none" w:sz="0" w:space="0" w:color="auto"/>
                <w:right w:val="none" w:sz="0" w:space="0" w:color="auto"/>
              </w:divBdr>
            </w:div>
            <w:div w:id="108187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1963">
      <w:bodyDiv w:val="1"/>
      <w:marLeft w:val="0"/>
      <w:marRight w:val="0"/>
      <w:marTop w:val="0"/>
      <w:marBottom w:val="0"/>
      <w:divBdr>
        <w:top w:val="none" w:sz="0" w:space="0" w:color="auto"/>
        <w:left w:val="none" w:sz="0" w:space="0" w:color="auto"/>
        <w:bottom w:val="none" w:sz="0" w:space="0" w:color="auto"/>
        <w:right w:val="none" w:sz="0" w:space="0" w:color="auto"/>
      </w:divBdr>
      <w:divsChild>
        <w:div w:id="527377913">
          <w:marLeft w:val="0"/>
          <w:marRight w:val="0"/>
          <w:marTop w:val="0"/>
          <w:marBottom w:val="0"/>
          <w:divBdr>
            <w:top w:val="none" w:sz="0" w:space="0" w:color="auto"/>
            <w:left w:val="none" w:sz="0" w:space="0" w:color="auto"/>
            <w:bottom w:val="none" w:sz="0" w:space="0" w:color="auto"/>
            <w:right w:val="none" w:sz="0" w:space="0" w:color="auto"/>
          </w:divBdr>
          <w:divsChild>
            <w:div w:id="1761831876">
              <w:marLeft w:val="0"/>
              <w:marRight w:val="0"/>
              <w:marTop w:val="0"/>
              <w:marBottom w:val="0"/>
              <w:divBdr>
                <w:top w:val="none" w:sz="0" w:space="0" w:color="auto"/>
                <w:left w:val="none" w:sz="0" w:space="0" w:color="auto"/>
                <w:bottom w:val="none" w:sz="0" w:space="0" w:color="auto"/>
                <w:right w:val="none" w:sz="0" w:space="0" w:color="auto"/>
              </w:divBdr>
            </w:div>
            <w:div w:id="1616792397">
              <w:marLeft w:val="0"/>
              <w:marRight w:val="0"/>
              <w:marTop w:val="0"/>
              <w:marBottom w:val="0"/>
              <w:divBdr>
                <w:top w:val="none" w:sz="0" w:space="0" w:color="auto"/>
                <w:left w:val="none" w:sz="0" w:space="0" w:color="auto"/>
                <w:bottom w:val="none" w:sz="0" w:space="0" w:color="auto"/>
                <w:right w:val="none" w:sz="0" w:space="0" w:color="auto"/>
              </w:divBdr>
            </w:div>
            <w:div w:id="1572738138">
              <w:marLeft w:val="0"/>
              <w:marRight w:val="0"/>
              <w:marTop w:val="0"/>
              <w:marBottom w:val="0"/>
              <w:divBdr>
                <w:top w:val="none" w:sz="0" w:space="0" w:color="auto"/>
                <w:left w:val="none" w:sz="0" w:space="0" w:color="auto"/>
                <w:bottom w:val="none" w:sz="0" w:space="0" w:color="auto"/>
                <w:right w:val="none" w:sz="0" w:space="0" w:color="auto"/>
              </w:divBdr>
            </w:div>
            <w:div w:id="163656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2935">
      <w:bodyDiv w:val="1"/>
      <w:marLeft w:val="0"/>
      <w:marRight w:val="0"/>
      <w:marTop w:val="0"/>
      <w:marBottom w:val="0"/>
      <w:divBdr>
        <w:top w:val="none" w:sz="0" w:space="0" w:color="auto"/>
        <w:left w:val="none" w:sz="0" w:space="0" w:color="auto"/>
        <w:bottom w:val="none" w:sz="0" w:space="0" w:color="auto"/>
        <w:right w:val="none" w:sz="0" w:space="0" w:color="auto"/>
      </w:divBdr>
      <w:divsChild>
        <w:div w:id="262416362">
          <w:marLeft w:val="0"/>
          <w:marRight w:val="0"/>
          <w:marTop w:val="0"/>
          <w:marBottom w:val="0"/>
          <w:divBdr>
            <w:top w:val="none" w:sz="0" w:space="0" w:color="auto"/>
            <w:left w:val="none" w:sz="0" w:space="0" w:color="auto"/>
            <w:bottom w:val="none" w:sz="0" w:space="0" w:color="auto"/>
            <w:right w:val="none" w:sz="0" w:space="0" w:color="auto"/>
          </w:divBdr>
          <w:divsChild>
            <w:div w:id="837773893">
              <w:marLeft w:val="0"/>
              <w:marRight w:val="0"/>
              <w:marTop w:val="0"/>
              <w:marBottom w:val="0"/>
              <w:divBdr>
                <w:top w:val="none" w:sz="0" w:space="0" w:color="auto"/>
                <w:left w:val="none" w:sz="0" w:space="0" w:color="auto"/>
                <w:bottom w:val="none" w:sz="0" w:space="0" w:color="auto"/>
                <w:right w:val="none" w:sz="0" w:space="0" w:color="auto"/>
              </w:divBdr>
            </w:div>
          </w:divsChild>
        </w:div>
        <w:div w:id="1420830633">
          <w:marLeft w:val="0"/>
          <w:marRight w:val="0"/>
          <w:marTop w:val="0"/>
          <w:marBottom w:val="0"/>
          <w:divBdr>
            <w:top w:val="none" w:sz="0" w:space="0" w:color="auto"/>
            <w:left w:val="none" w:sz="0" w:space="0" w:color="auto"/>
            <w:bottom w:val="none" w:sz="0" w:space="0" w:color="auto"/>
            <w:right w:val="none" w:sz="0" w:space="0" w:color="auto"/>
          </w:divBdr>
          <w:divsChild>
            <w:div w:id="1198081605">
              <w:marLeft w:val="0"/>
              <w:marRight w:val="0"/>
              <w:marTop w:val="0"/>
              <w:marBottom w:val="0"/>
              <w:divBdr>
                <w:top w:val="none" w:sz="0" w:space="0" w:color="auto"/>
                <w:left w:val="none" w:sz="0" w:space="0" w:color="auto"/>
                <w:bottom w:val="none" w:sz="0" w:space="0" w:color="auto"/>
                <w:right w:val="none" w:sz="0" w:space="0" w:color="auto"/>
              </w:divBdr>
            </w:div>
          </w:divsChild>
        </w:div>
        <w:div w:id="1458255799">
          <w:marLeft w:val="0"/>
          <w:marRight w:val="0"/>
          <w:marTop w:val="0"/>
          <w:marBottom w:val="0"/>
          <w:divBdr>
            <w:top w:val="none" w:sz="0" w:space="0" w:color="auto"/>
            <w:left w:val="none" w:sz="0" w:space="0" w:color="auto"/>
            <w:bottom w:val="none" w:sz="0" w:space="0" w:color="auto"/>
            <w:right w:val="none" w:sz="0" w:space="0" w:color="auto"/>
          </w:divBdr>
          <w:divsChild>
            <w:div w:id="536504389">
              <w:marLeft w:val="0"/>
              <w:marRight w:val="0"/>
              <w:marTop w:val="0"/>
              <w:marBottom w:val="0"/>
              <w:divBdr>
                <w:top w:val="none" w:sz="0" w:space="0" w:color="auto"/>
                <w:left w:val="none" w:sz="0" w:space="0" w:color="auto"/>
                <w:bottom w:val="none" w:sz="0" w:space="0" w:color="auto"/>
                <w:right w:val="none" w:sz="0" w:space="0" w:color="auto"/>
              </w:divBdr>
            </w:div>
          </w:divsChild>
        </w:div>
        <w:div w:id="350034484">
          <w:marLeft w:val="0"/>
          <w:marRight w:val="0"/>
          <w:marTop w:val="0"/>
          <w:marBottom w:val="0"/>
          <w:divBdr>
            <w:top w:val="none" w:sz="0" w:space="0" w:color="auto"/>
            <w:left w:val="none" w:sz="0" w:space="0" w:color="auto"/>
            <w:bottom w:val="none" w:sz="0" w:space="0" w:color="auto"/>
            <w:right w:val="none" w:sz="0" w:space="0" w:color="auto"/>
          </w:divBdr>
          <w:divsChild>
            <w:div w:id="2001108224">
              <w:marLeft w:val="0"/>
              <w:marRight w:val="0"/>
              <w:marTop w:val="0"/>
              <w:marBottom w:val="0"/>
              <w:divBdr>
                <w:top w:val="none" w:sz="0" w:space="0" w:color="auto"/>
                <w:left w:val="none" w:sz="0" w:space="0" w:color="auto"/>
                <w:bottom w:val="none" w:sz="0" w:space="0" w:color="auto"/>
                <w:right w:val="none" w:sz="0" w:space="0" w:color="auto"/>
              </w:divBdr>
            </w:div>
          </w:divsChild>
        </w:div>
        <w:div w:id="2130972784">
          <w:marLeft w:val="0"/>
          <w:marRight w:val="0"/>
          <w:marTop w:val="0"/>
          <w:marBottom w:val="0"/>
          <w:divBdr>
            <w:top w:val="none" w:sz="0" w:space="0" w:color="auto"/>
            <w:left w:val="none" w:sz="0" w:space="0" w:color="auto"/>
            <w:bottom w:val="none" w:sz="0" w:space="0" w:color="auto"/>
            <w:right w:val="none" w:sz="0" w:space="0" w:color="auto"/>
          </w:divBdr>
          <w:divsChild>
            <w:div w:id="1237663325">
              <w:marLeft w:val="0"/>
              <w:marRight w:val="0"/>
              <w:marTop w:val="0"/>
              <w:marBottom w:val="0"/>
              <w:divBdr>
                <w:top w:val="none" w:sz="0" w:space="0" w:color="auto"/>
                <w:left w:val="none" w:sz="0" w:space="0" w:color="auto"/>
                <w:bottom w:val="none" w:sz="0" w:space="0" w:color="auto"/>
                <w:right w:val="none" w:sz="0" w:space="0" w:color="auto"/>
              </w:divBdr>
            </w:div>
          </w:divsChild>
        </w:div>
        <w:div w:id="715156432">
          <w:marLeft w:val="0"/>
          <w:marRight w:val="0"/>
          <w:marTop w:val="0"/>
          <w:marBottom w:val="0"/>
          <w:divBdr>
            <w:top w:val="none" w:sz="0" w:space="0" w:color="auto"/>
            <w:left w:val="none" w:sz="0" w:space="0" w:color="auto"/>
            <w:bottom w:val="none" w:sz="0" w:space="0" w:color="auto"/>
            <w:right w:val="none" w:sz="0" w:space="0" w:color="auto"/>
          </w:divBdr>
          <w:divsChild>
            <w:div w:id="814571778">
              <w:marLeft w:val="0"/>
              <w:marRight w:val="0"/>
              <w:marTop w:val="0"/>
              <w:marBottom w:val="0"/>
              <w:divBdr>
                <w:top w:val="none" w:sz="0" w:space="0" w:color="auto"/>
                <w:left w:val="none" w:sz="0" w:space="0" w:color="auto"/>
                <w:bottom w:val="none" w:sz="0" w:space="0" w:color="auto"/>
                <w:right w:val="none" w:sz="0" w:space="0" w:color="auto"/>
              </w:divBdr>
            </w:div>
          </w:divsChild>
        </w:div>
        <w:div w:id="1984508602">
          <w:marLeft w:val="0"/>
          <w:marRight w:val="0"/>
          <w:marTop w:val="0"/>
          <w:marBottom w:val="0"/>
          <w:divBdr>
            <w:top w:val="none" w:sz="0" w:space="0" w:color="auto"/>
            <w:left w:val="none" w:sz="0" w:space="0" w:color="auto"/>
            <w:bottom w:val="none" w:sz="0" w:space="0" w:color="auto"/>
            <w:right w:val="none" w:sz="0" w:space="0" w:color="auto"/>
          </w:divBdr>
          <w:divsChild>
            <w:div w:id="70787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59778">
      <w:bodyDiv w:val="1"/>
      <w:marLeft w:val="0"/>
      <w:marRight w:val="0"/>
      <w:marTop w:val="0"/>
      <w:marBottom w:val="0"/>
      <w:divBdr>
        <w:top w:val="none" w:sz="0" w:space="0" w:color="auto"/>
        <w:left w:val="none" w:sz="0" w:space="0" w:color="auto"/>
        <w:bottom w:val="none" w:sz="0" w:space="0" w:color="auto"/>
        <w:right w:val="none" w:sz="0" w:space="0" w:color="auto"/>
      </w:divBdr>
      <w:divsChild>
        <w:div w:id="330916970">
          <w:marLeft w:val="0"/>
          <w:marRight w:val="0"/>
          <w:marTop w:val="0"/>
          <w:marBottom w:val="0"/>
          <w:divBdr>
            <w:top w:val="none" w:sz="0" w:space="0" w:color="auto"/>
            <w:left w:val="none" w:sz="0" w:space="0" w:color="auto"/>
            <w:bottom w:val="none" w:sz="0" w:space="0" w:color="auto"/>
            <w:right w:val="none" w:sz="0" w:space="0" w:color="auto"/>
          </w:divBdr>
          <w:divsChild>
            <w:div w:id="134050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78832">
      <w:bodyDiv w:val="1"/>
      <w:marLeft w:val="0"/>
      <w:marRight w:val="0"/>
      <w:marTop w:val="0"/>
      <w:marBottom w:val="0"/>
      <w:divBdr>
        <w:top w:val="none" w:sz="0" w:space="0" w:color="auto"/>
        <w:left w:val="none" w:sz="0" w:space="0" w:color="auto"/>
        <w:bottom w:val="none" w:sz="0" w:space="0" w:color="auto"/>
        <w:right w:val="none" w:sz="0" w:space="0" w:color="auto"/>
      </w:divBdr>
      <w:divsChild>
        <w:div w:id="524364392">
          <w:marLeft w:val="0"/>
          <w:marRight w:val="0"/>
          <w:marTop w:val="0"/>
          <w:marBottom w:val="0"/>
          <w:divBdr>
            <w:top w:val="none" w:sz="0" w:space="0" w:color="auto"/>
            <w:left w:val="none" w:sz="0" w:space="0" w:color="auto"/>
            <w:bottom w:val="none" w:sz="0" w:space="0" w:color="auto"/>
            <w:right w:val="none" w:sz="0" w:space="0" w:color="auto"/>
          </w:divBdr>
          <w:divsChild>
            <w:div w:id="18219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6867">
      <w:bodyDiv w:val="1"/>
      <w:marLeft w:val="0"/>
      <w:marRight w:val="0"/>
      <w:marTop w:val="0"/>
      <w:marBottom w:val="0"/>
      <w:divBdr>
        <w:top w:val="none" w:sz="0" w:space="0" w:color="auto"/>
        <w:left w:val="none" w:sz="0" w:space="0" w:color="auto"/>
        <w:bottom w:val="none" w:sz="0" w:space="0" w:color="auto"/>
        <w:right w:val="none" w:sz="0" w:space="0" w:color="auto"/>
      </w:divBdr>
      <w:divsChild>
        <w:div w:id="2081439511">
          <w:marLeft w:val="0"/>
          <w:marRight w:val="0"/>
          <w:marTop w:val="0"/>
          <w:marBottom w:val="0"/>
          <w:divBdr>
            <w:top w:val="none" w:sz="0" w:space="0" w:color="auto"/>
            <w:left w:val="none" w:sz="0" w:space="0" w:color="auto"/>
            <w:bottom w:val="none" w:sz="0" w:space="0" w:color="auto"/>
            <w:right w:val="none" w:sz="0" w:space="0" w:color="auto"/>
          </w:divBdr>
          <w:divsChild>
            <w:div w:id="2107072316">
              <w:marLeft w:val="0"/>
              <w:marRight w:val="0"/>
              <w:marTop w:val="0"/>
              <w:marBottom w:val="0"/>
              <w:divBdr>
                <w:top w:val="none" w:sz="0" w:space="0" w:color="auto"/>
                <w:left w:val="none" w:sz="0" w:space="0" w:color="auto"/>
                <w:bottom w:val="none" w:sz="0" w:space="0" w:color="auto"/>
                <w:right w:val="none" w:sz="0" w:space="0" w:color="auto"/>
              </w:divBdr>
            </w:div>
            <w:div w:id="491335890">
              <w:marLeft w:val="0"/>
              <w:marRight w:val="0"/>
              <w:marTop w:val="0"/>
              <w:marBottom w:val="0"/>
              <w:divBdr>
                <w:top w:val="none" w:sz="0" w:space="0" w:color="auto"/>
                <w:left w:val="none" w:sz="0" w:space="0" w:color="auto"/>
                <w:bottom w:val="none" w:sz="0" w:space="0" w:color="auto"/>
                <w:right w:val="none" w:sz="0" w:space="0" w:color="auto"/>
              </w:divBdr>
            </w:div>
            <w:div w:id="1833831899">
              <w:marLeft w:val="0"/>
              <w:marRight w:val="0"/>
              <w:marTop w:val="0"/>
              <w:marBottom w:val="0"/>
              <w:divBdr>
                <w:top w:val="none" w:sz="0" w:space="0" w:color="auto"/>
                <w:left w:val="none" w:sz="0" w:space="0" w:color="auto"/>
                <w:bottom w:val="none" w:sz="0" w:space="0" w:color="auto"/>
                <w:right w:val="none" w:sz="0" w:space="0" w:color="auto"/>
              </w:divBdr>
            </w:div>
            <w:div w:id="686757700">
              <w:marLeft w:val="0"/>
              <w:marRight w:val="0"/>
              <w:marTop w:val="0"/>
              <w:marBottom w:val="0"/>
              <w:divBdr>
                <w:top w:val="none" w:sz="0" w:space="0" w:color="auto"/>
                <w:left w:val="none" w:sz="0" w:space="0" w:color="auto"/>
                <w:bottom w:val="none" w:sz="0" w:space="0" w:color="auto"/>
                <w:right w:val="none" w:sz="0" w:space="0" w:color="auto"/>
              </w:divBdr>
            </w:div>
            <w:div w:id="456220225">
              <w:marLeft w:val="0"/>
              <w:marRight w:val="0"/>
              <w:marTop w:val="0"/>
              <w:marBottom w:val="0"/>
              <w:divBdr>
                <w:top w:val="none" w:sz="0" w:space="0" w:color="auto"/>
                <w:left w:val="none" w:sz="0" w:space="0" w:color="auto"/>
                <w:bottom w:val="none" w:sz="0" w:space="0" w:color="auto"/>
                <w:right w:val="none" w:sz="0" w:space="0" w:color="auto"/>
              </w:divBdr>
            </w:div>
            <w:div w:id="319388745">
              <w:marLeft w:val="0"/>
              <w:marRight w:val="0"/>
              <w:marTop w:val="0"/>
              <w:marBottom w:val="0"/>
              <w:divBdr>
                <w:top w:val="none" w:sz="0" w:space="0" w:color="auto"/>
                <w:left w:val="none" w:sz="0" w:space="0" w:color="auto"/>
                <w:bottom w:val="none" w:sz="0" w:space="0" w:color="auto"/>
                <w:right w:val="none" w:sz="0" w:space="0" w:color="auto"/>
              </w:divBdr>
            </w:div>
            <w:div w:id="436752722">
              <w:marLeft w:val="0"/>
              <w:marRight w:val="0"/>
              <w:marTop w:val="0"/>
              <w:marBottom w:val="0"/>
              <w:divBdr>
                <w:top w:val="none" w:sz="0" w:space="0" w:color="auto"/>
                <w:left w:val="none" w:sz="0" w:space="0" w:color="auto"/>
                <w:bottom w:val="none" w:sz="0" w:space="0" w:color="auto"/>
                <w:right w:val="none" w:sz="0" w:space="0" w:color="auto"/>
              </w:divBdr>
            </w:div>
            <w:div w:id="1504859322">
              <w:marLeft w:val="0"/>
              <w:marRight w:val="0"/>
              <w:marTop w:val="0"/>
              <w:marBottom w:val="0"/>
              <w:divBdr>
                <w:top w:val="none" w:sz="0" w:space="0" w:color="auto"/>
                <w:left w:val="none" w:sz="0" w:space="0" w:color="auto"/>
                <w:bottom w:val="none" w:sz="0" w:space="0" w:color="auto"/>
                <w:right w:val="none" w:sz="0" w:space="0" w:color="auto"/>
              </w:divBdr>
            </w:div>
            <w:div w:id="2118674396">
              <w:marLeft w:val="0"/>
              <w:marRight w:val="0"/>
              <w:marTop w:val="0"/>
              <w:marBottom w:val="0"/>
              <w:divBdr>
                <w:top w:val="none" w:sz="0" w:space="0" w:color="auto"/>
                <w:left w:val="none" w:sz="0" w:space="0" w:color="auto"/>
                <w:bottom w:val="none" w:sz="0" w:space="0" w:color="auto"/>
                <w:right w:val="none" w:sz="0" w:space="0" w:color="auto"/>
              </w:divBdr>
            </w:div>
            <w:div w:id="397556907">
              <w:marLeft w:val="0"/>
              <w:marRight w:val="0"/>
              <w:marTop w:val="0"/>
              <w:marBottom w:val="0"/>
              <w:divBdr>
                <w:top w:val="none" w:sz="0" w:space="0" w:color="auto"/>
                <w:left w:val="none" w:sz="0" w:space="0" w:color="auto"/>
                <w:bottom w:val="none" w:sz="0" w:space="0" w:color="auto"/>
                <w:right w:val="none" w:sz="0" w:space="0" w:color="auto"/>
              </w:divBdr>
            </w:div>
            <w:div w:id="13064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54233">
      <w:bodyDiv w:val="1"/>
      <w:marLeft w:val="0"/>
      <w:marRight w:val="0"/>
      <w:marTop w:val="0"/>
      <w:marBottom w:val="0"/>
      <w:divBdr>
        <w:top w:val="none" w:sz="0" w:space="0" w:color="auto"/>
        <w:left w:val="none" w:sz="0" w:space="0" w:color="auto"/>
        <w:bottom w:val="none" w:sz="0" w:space="0" w:color="auto"/>
        <w:right w:val="none" w:sz="0" w:space="0" w:color="auto"/>
      </w:divBdr>
      <w:divsChild>
        <w:div w:id="1791127829">
          <w:marLeft w:val="0"/>
          <w:marRight w:val="0"/>
          <w:marTop w:val="0"/>
          <w:marBottom w:val="0"/>
          <w:divBdr>
            <w:top w:val="none" w:sz="0" w:space="0" w:color="auto"/>
            <w:left w:val="none" w:sz="0" w:space="0" w:color="auto"/>
            <w:bottom w:val="none" w:sz="0" w:space="0" w:color="auto"/>
            <w:right w:val="none" w:sz="0" w:space="0" w:color="auto"/>
          </w:divBdr>
          <w:divsChild>
            <w:div w:id="1484154202">
              <w:marLeft w:val="0"/>
              <w:marRight w:val="0"/>
              <w:marTop w:val="0"/>
              <w:marBottom w:val="0"/>
              <w:divBdr>
                <w:top w:val="none" w:sz="0" w:space="0" w:color="auto"/>
                <w:left w:val="none" w:sz="0" w:space="0" w:color="auto"/>
                <w:bottom w:val="none" w:sz="0" w:space="0" w:color="auto"/>
                <w:right w:val="none" w:sz="0" w:space="0" w:color="auto"/>
              </w:divBdr>
            </w:div>
            <w:div w:id="1554805368">
              <w:marLeft w:val="0"/>
              <w:marRight w:val="0"/>
              <w:marTop w:val="0"/>
              <w:marBottom w:val="0"/>
              <w:divBdr>
                <w:top w:val="none" w:sz="0" w:space="0" w:color="auto"/>
                <w:left w:val="none" w:sz="0" w:space="0" w:color="auto"/>
                <w:bottom w:val="none" w:sz="0" w:space="0" w:color="auto"/>
                <w:right w:val="none" w:sz="0" w:space="0" w:color="auto"/>
              </w:divBdr>
            </w:div>
            <w:div w:id="26300637">
              <w:marLeft w:val="0"/>
              <w:marRight w:val="0"/>
              <w:marTop w:val="0"/>
              <w:marBottom w:val="0"/>
              <w:divBdr>
                <w:top w:val="none" w:sz="0" w:space="0" w:color="auto"/>
                <w:left w:val="none" w:sz="0" w:space="0" w:color="auto"/>
                <w:bottom w:val="none" w:sz="0" w:space="0" w:color="auto"/>
                <w:right w:val="none" w:sz="0" w:space="0" w:color="auto"/>
              </w:divBdr>
            </w:div>
            <w:div w:id="1260992409">
              <w:marLeft w:val="0"/>
              <w:marRight w:val="0"/>
              <w:marTop w:val="0"/>
              <w:marBottom w:val="0"/>
              <w:divBdr>
                <w:top w:val="none" w:sz="0" w:space="0" w:color="auto"/>
                <w:left w:val="none" w:sz="0" w:space="0" w:color="auto"/>
                <w:bottom w:val="none" w:sz="0" w:space="0" w:color="auto"/>
                <w:right w:val="none" w:sz="0" w:space="0" w:color="auto"/>
              </w:divBdr>
            </w:div>
            <w:div w:id="2011447399">
              <w:marLeft w:val="0"/>
              <w:marRight w:val="0"/>
              <w:marTop w:val="0"/>
              <w:marBottom w:val="0"/>
              <w:divBdr>
                <w:top w:val="none" w:sz="0" w:space="0" w:color="auto"/>
                <w:left w:val="none" w:sz="0" w:space="0" w:color="auto"/>
                <w:bottom w:val="none" w:sz="0" w:space="0" w:color="auto"/>
                <w:right w:val="none" w:sz="0" w:space="0" w:color="auto"/>
              </w:divBdr>
            </w:div>
            <w:div w:id="1150753468">
              <w:marLeft w:val="0"/>
              <w:marRight w:val="0"/>
              <w:marTop w:val="0"/>
              <w:marBottom w:val="0"/>
              <w:divBdr>
                <w:top w:val="none" w:sz="0" w:space="0" w:color="auto"/>
                <w:left w:val="none" w:sz="0" w:space="0" w:color="auto"/>
                <w:bottom w:val="none" w:sz="0" w:space="0" w:color="auto"/>
                <w:right w:val="none" w:sz="0" w:space="0" w:color="auto"/>
              </w:divBdr>
            </w:div>
            <w:div w:id="839126694">
              <w:marLeft w:val="0"/>
              <w:marRight w:val="0"/>
              <w:marTop w:val="0"/>
              <w:marBottom w:val="0"/>
              <w:divBdr>
                <w:top w:val="none" w:sz="0" w:space="0" w:color="auto"/>
                <w:left w:val="none" w:sz="0" w:space="0" w:color="auto"/>
                <w:bottom w:val="none" w:sz="0" w:space="0" w:color="auto"/>
                <w:right w:val="none" w:sz="0" w:space="0" w:color="auto"/>
              </w:divBdr>
            </w:div>
            <w:div w:id="2046058476">
              <w:marLeft w:val="0"/>
              <w:marRight w:val="0"/>
              <w:marTop w:val="0"/>
              <w:marBottom w:val="0"/>
              <w:divBdr>
                <w:top w:val="none" w:sz="0" w:space="0" w:color="auto"/>
                <w:left w:val="none" w:sz="0" w:space="0" w:color="auto"/>
                <w:bottom w:val="none" w:sz="0" w:space="0" w:color="auto"/>
                <w:right w:val="none" w:sz="0" w:space="0" w:color="auto"/>
              </w:divBdr>
            </w:div>
            <w:div w:id="61872521">
              <w:marLeft w:val="0"/>
              <w:marRight w:val="0"/>
              <w:marTop w:val="0"/>
              <w:marBottom w:val="0"/>
              <w:divBdr>
                <w:top w:val="none" w:sz="0" w:space="0" w:color="auto"/>
                <w:left w:val="none" w:sz="0" w:space="0" w:color="auto"/>
                <w:bottom w:val="none" w:sz="0" w:space="0" w:color="auto"/>
                <w:right w:val="none" w:sz="0" w:space="0" w:color="auto"/>
              </w:divBdr>
            </w:div>
            <w:div w:id="991060415">
              <w:marLeft w:val="0"/>
              <w:marRight w:val="0"/>
              <w:marTop w:val="0"/>
              <w:marBottom w:val="0"/>
              <w:divBdr>
                <w:top w:val="none" w:sz="0" w:space="0" w:color="auto"/>
                <w:left w:val="none" w:sz="0" w:space="0" w:color="auto"/>
                <w:bottom w:val="none" w:sz="0" w:space="0" w:color="auto"/>
                <w:right w:val="none" w:sz="0" w:space="0" w:color="auto"/>
              </w:divBdr>
            </w:div>
            <w:div w:id="2108694280">
              <w:marLeft w:val="0"/>
              <w:marRight w:val="0"/>
              <w:marTop w:val="0"/>
              <w:marBottom w:val="0"/>
              <w:divBdr>
                <w:top w:val="none" w:sz="0" w:space="0" w:color="auto"/>
                <w:left w:val="none" w:sz="0" w:space="0" w:color="auto"/>
                <w:bottom w:val="none" w:sz="0" w:space="0" w:color="auto"/>
                <w:right w:val="none" w:sz="0" w:space="0" w:color="auto"/>
              </w:divBdr>
            </w:div>
            <w:div w:id="20225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600507">
      <w:bodyDiv w:val="1"/>
      <w:marLeft w:val="0"/>
      <w:marRight w:val="0"/>
      <w:marTop w:val="0"/>
      <w:marBottom w:val="0"/>
      <w:divBdr>
        <w:top w:val="none" w:sz="0" w:space="0" w:color="auto"/>
        <w:left w:val="none" w:sz="0" w:space="0" w:color="auto"/>
        <w:bottom w:val="none" w:sz="0" w:space="0" w:color="auto"/>
        <w:right w:val="none" w:sz="0" w:space="0" w:color="auto"/>
      </w:divBdr>
      <w:divsChild>
        <w:div w:id="622271693">
          <w:marLeft w:val="0"/>
          <w:marRight w:val="0"/>
          <w:marTop w:val="0"/>
          <w:marBottom w:val="0"/>
          <w:divBdr>
            <w:top w:val="none" w:sz="0" w:space="0" w:color="auto"/>
            <w:left w:val="none" w:sz="0" w:space="0" w:color="auto"/>
            <w:bottom w:val="none" w:sz="0" w:space="0" w:color="auto"/>
            <w:right w:val="none" w:sz="0" w:space="0" w:color="auto"/>
          </w:divBdr>
          <w:divsChild>
            <w:div w:id="1489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5589">
      <w:bodyDiv w:val="1"/>
      <w:marLeft w:val="0"/>
      <w:marRight w:val="0"/>
      <w:marTop w:val="0"/>
      <w:marBottom w:val="0"/>
      <w:divBdr>
        <w:top w:val="none" w:sz="0" w:space="0" w:color="auto"/>
        <w:left w:val="none" w:sz="0" w:space="0" w:color="auto"/>
        <w:bottom w:val="none" w:sz="0" w:space="0" w:color="auto"/>
        <w:right w:val="none" w:sz="0" w:space="0" w:color="auto"/>
      </w:divBdr>
      <w:divsChild>
        <w:div w:id="969627183">
          <w:marLeft w:val="0"/>
          <w:marRight w:val="0"/>
          <w:marTop w:val="0"/>
          <w:marBottom w:val="0"/>
          <w:divBdr>
            <w:top w:val="none" w:sz="0" w:space="0" w:color="auto"/>
            <w:left w:val="none" w:sz="0" w:space="0" w:color="auto"/>
            <w:bottom w:val="none" w:sz="0" w:space="0" w:color="auto"/>
            <w:right w:val="none" w:sz="0" w:space="0" w:color="auto"/>
          </w:divBdr>
          <w:divsChild>
            <w:div w:id="1290893262">
              <w:marLeft w:val="0"/>
              <w:marRight w:val="0"/>
              <w:marTop w:val="0"/>
              <w:marBottom w:val="0"/>
              <w:divBdr>
                <w:top w:val="none" w:sz="0" w:space="0" w:color="auto"/>
                <w:left w:val="none" w:sz="0" w:space="0" w:color="auto"/>
                <w:bottom w:val="none" w:sz="0" w:space="0" w:color="auto"/>
                <w:right w:val="none" w:sz="0" w:space="0" w:color="auto"/>
              </w:divBdr>
            </w:div>
            <w:div w:id="1437751141">
              <w:marLeft w:val="0"/>
              <w:marRight w:val="0"/>
              <w:marTop w:val="0"/>
              <w:marBottom w:val="0"/>
              <w:divBdr>
                <w:top w:val="none" w:sz="0" w:space="0" w:color="auto"/>
                <w:left w:val="none" w:sz="0" w:space="0" w:color="auto"/>
                <w:bottom w:val="none" w:sz="0" w:space="0" w:color="auto"/>
                <w:right w:val="none" w:sz="0" w:space="0" w:color="auto"/>
              </w:divBdr>
            </w:div>
            <w:div w:id="1651667471">
              <w:marLeft w:val="0"/>
              <w:marRight w:val="0"/>
              <w:marTop w:val="0"/>
              <w:marBottom w:val="0"/>
              <w:divBdr>
                <w:top w:val="none" w:sz="0" w:space="0" w:color="auto"/>
                <w:left w:val="none" w:sz="0" w:space="0" w:color="auto"/>
                <w:bottom w:val="none" w:sz="0" w:space="0" w:color="auto"/>
                <w:right w:val="none" w:sz="0" w:space="0" w:color="auto"/>
              </w:divBdr>
            </w:div>
            <w:div w:id="1525094326">
              <w:marLeft w:val="0"/>
              <w:marRight w:val="0"/>
              <w:marTop w:val="0"/>
              <w:marBottom w:val="0"/>
              <w:divBdr>
                <w:top w:val="none" w:sz="0" w:space="0" w:color="auto"/>
                <w:left w:val="none" w:sz="0" w:space="0" w:color="auto"/>
                <w:bottom w:val="none" w:sz="0" w:space="0" w:color="auto"/>
                <w:right w:val="none" w:sz="0" w:space="0" w:color="auto"/>
              </w:divBdr>
            </w:div>
            <w:div w:id="939726354">
              <w:marLeft w:val="0"/>
              <w:marRight w:val="0"/>
              <w:marTop w:val="0"/>
              <w:marBottom w:val="0"/>
              <w:divBdr>
                <w:top w:val="none" w:sz="0" w:space="0" w:color="auto"/>
                <w:left w:val="none" w:sz="0" w:space="0" w:color="auto"/>
                <w:bottom w:val="none" w:sz="0" w:space="0" w:color="auto"/>
                <w:right w:val="none" w:sz="0" w:space="0" w:color="auto"/>
              </w:divBdr>
            </w:div>
            <w:div w:id="972446514">
              <w:marLeft w:val="0"/>
              <w:marRight w:val="0"/>
              <w:marTop w:val="0"/>
              <w:marBottom w:val="0"/>
              <w:divBdr>
                <w:top w:val="none" w:sz="0" w:space="0" w:color="auto"/>
                <w:left w:val="none" w:sz="0" w:space="0" w:color="auto"/>
                <w:bottom w:val="none" w:sz="0" w:space="0" w:color="auto"/>
                <w:right w:val="none" w:sz="0" w:space="0" w:color="auto"/>
              </w:divBdr>
            </w:div>
            <w:div w:id="896816222">
              <w:marLeft w:val="0"/>
              <w:marRight w:val="0"/>
              <w:marTop w:val="0"/>
              <w:marBottom w:val="0"/>
              <w:divBdr>
                <w:top w:val="none" w:sz="0" w:space="0" w:color="auto"/>
                <w:left w:val="none" w:sz="0" w:space="0" w:color="auto"/>
                <w:bottom w:val="none" w:sz="0" w:space="0" w:color="auto"/>
                <w:right w:val="none" w:sz="0" w:space="0" w:color="auto"/>
              </w:divBdr>
            </w:div>
            <w:div w:id="1112626959">
              <w:marLeft w:val="0"/>
              <w:marRight w:val="0"/>
              <w:marTop w:val="0"/>
              <w:marBottom w:val="0"/>
              <w:divBdr>
                <w:top w:val="none" w:sz="0" w:space="0" w:color="auto"/>
                <w:left w:val="none" w:sz="0" w:space="0" w:color="auto"/>
                <w:bottom w:val="none" w:sz="0" w:space="0" w:color="auto"/>
                <w:right w:val="none" w:sz="0" w:space="0" w:color="auto"/>
              </w:divBdr>
            </w:div>
            <w:div w:id="2112624672">
              <w:marLeft w:val="0"/>
              <w:marRight w:val="0"/>
              <w:marTop w:val="0"/>
              <w:marBottom w:val="0"/>
              <w:divBdr>
                <w:top w:val="none" w:sz="0" w:space="0" w:color="auto"/>
                <w:left w:val="none" w:sz="0" w:space="0" w:color="auto"/>
                <w:bottom w:val="none" w:sz="0" w:space="0" w:color="auto"/>
                <w:right w:val="none" w:sz="0" w:space="0" w:color="auto"/>
              </w:divBdr>
            </w:div>
            <w:div w:id="223224829">
              <w:marLeft w:val="0"/>
              <w:marRight w:val="0"/>
              <w:marTop w:val="0"/>
              <w:marBottom w:val="0"/>
              <w:divBdr>
                <w:top w:val="none" w:sz="0" w:space="0" w:color="auto"/>
                <w:left w:val="none" w:sz="0" w:space="0" w:color="auto"/>
                <w:bottom w:val="none" w:sz="0" w:space="0" w:color="auto"/>
                <w:right w:val="none" w:sz="0" w:space="0" w:color="auto"/>
              </w:divBdr>
            </w:div>
            <w:div w:id="96878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27508">
      <w:bodyDiv w:val="1"/>
      <w:marLeft w:val="0"/>
      <w:marRight w:val="0"/>
      <w:marTop w:val="0"/>
      <w:marBottom w:val="0"/>
      <w:divBdr>
        <w:top w:val="none" w:sz="0" w:space="0" w:color="auto"/>
        <w:left w:val="none" w:sz="0" w:space="0" w:color="auto"/>
        <w:bottom w:val="none" w:sz="0" w:space="0" w:color="auto"/>
        <w:right w:val="none" w:sz="0" w:space="0" w:color="auto"/>
      </w:divBdr>
      <w:divsChild>
        <w:div w:id="1444304471">
          <w:marLeft w:val="0"/>
          <w:marRight w:val="0"/>
          <w:marTop w:val="0"/>
          <w:marBottom w:val="0"/>
          <w:divBdr>
            <w:top w:val="none" w:sz="0" w:space="0" w:color="auto"/>
            <w:left w:val="none" w:sz="0" w:space="0" w:color="auto"/>
            <w:bottom w:val="none" w:sz="0" w:space="0" w:color="auto"/>
            <w:right w:val="none" w:sz="0" w:space="0" w:color="auto"/>
          </w:divBdr>
          <w:divsChild>
            <w:div w:id="1496336291">
              <w:marLeft w:val="0"/>
              <w:marRight w:val="0"/>
              <w:marTop w:val="0"/>
              <w:marBottom w:val="0"/>
              <w:divBdr>
                <w:top w:val="none" w:sz="0" w:space="0" w:color="auto"/>
                <w:left w:val="none" w:sz="0" w:space="0" w:color="auto"/>
                <w:bottom w:val="none" w:sz="0" w:space="0" w:color="auto"/>
                <w:right w:val="none" w:sz="0" w:space="0" w:color="auto"/>
              </w:divBdr>
            </w:div>
            <w:div w:id="1740983950">
              <w:marLeft w:val="0"/>
              <w:marRight w:val="0"/>
              <w:marTop w:val="0"/>
              <w:marBottom w:val="0"/>
              <w:divBdr>
                <w:top w:val="none" w:sz="0" w:space="0" w:color="auto"/>
                <w:left w:val="none" w:sz="0" w:space="0" w:color="auto"/>
                <w:bottom w:val="none" w:sz="0" w:space="0" w:color="auto"/>
                <w:right w:val="none" w:sz="0" w:space="0" w:color="auto"/>
              </w:divBdr>
            </w:div>
            <w:div w:id="1015764153">
              <w:marLeft w:val="0"/>
              <w:marRight w:val="0"/>
              <w:marTop w:val="0"/>
              <w:marBottom w:val="0"/>
              <w:divBdr>
                <w:top w:val="none" w:sz="0" w:space="0" w:color="auto"/>
                <w:left w:val="none" w:sz="0" w:space="0" w:color="auto"/>
                <w:bottom w:val="none" w:sz="0" w:space="0" w:color="auto"/>
                <w:right w:val="none" w:sz="0" w:space="0" w:color="auto"/>
              </w:divBdr>
            </w:div>
            <w:div w:id="1792703608">
              <w:marLeft w:val="0"/>
              <w:marRight w:val="0"/>
              <w:marTop w:val="0"/>
              <w:marBottom w:val="0"/>
              <w:divBdr>
                <w:top w:val="none" w:sz="0" w:space="0" w:color="auto"/>
                <w:left w:val="none" w:sz="0" w:space="0" w:color="auto"/>
                <w:bottom w:val="none" w:sz="0" w:space="0" w:color="auto"/>
                <w:right w:val="none" w:sz="0" w:space="0" w:color="auto"/>
              </w:divBdr>
            </w:div>
            <w:div w:id="758598694">
              <w:marLeft w:val="0"/>
              <w:marRight w:val="0"/>
              <w:marTop w:val="0"/>
              <w:marBottom w:val="0"/>
              <w:divBdr>
                <w:top w:val="none" w:sz="0" w:space="0" w:color="auto"/>
                <w:left w:val="none" w:sz="0" w:space="0" w:color="auto"/>
                <w:bottom w:val="none" w:sz="0" w:space="0" w:color="auto"/>
                <w:right w:val="none" w:sz="0" w:space="0" w:color="auto"/>
              </w:divBdr>
            </w:div>
            <w:div w:id="2013147199">
              <w:marLeft w:val="0"/>
              <w:marRight w:val="0"/>
              <w:marTop w:val="0"/>
              <w:marBottom w:val="0"/>
              <w:divBdr>
                <w:top w:val="none" w:sz="0" w:space="0" w:color="auto"/>
                <w:left w:val="none" w:sz="0" w:space="0" w:color="auto"/>
                <w:bottom w:val="none" w:sz="0" w:space="0" w:color="auto"/>
                <w:right w:val="none" w:sz="0" w:space="0" w:color="auto"/>
              </w:divBdr>
            </w:div>
            <w:div w:id="1873492845">
              <w:marLeft w:val="0"/>
              <w:marRight w:val="0"/>
              <w:marTop w:val="0"/>
              <w:marBottom w:val="0"/>
              <w:divBdr>
                <w:top w:val="none" w:sz="0" w:space="0" w:color="auto"/>
                <w:left w:val="none" w:sz="0" w:space="0" w:color="auto"/>
                <w:bottom w:val="none" w:sz="0" w:space="0" w:color="auto"/>
                <w:right w:val="none" w:sz="0" w:space="0" w:color="auto"/>
              </w:divBdr>
            </w:div>
            <w:div w:id="17192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632724">
      <w:bodyDiv w:val="1"/>
      <w:marLeft w:val="0"/>
      <w:marRight w:val="0"/>
      <w:marTop w:val="0"/>
      <w:marBottom w:val="0"/>
      <w:divBdr>
        <w:top w:val="none" w:sz="0" w:space="0" w:color="auto"/>
        <w:left w:val="none" w:sz="0" w:space="0" w:color="auto"/>
        <w:bottom w:val="none" w:sz="0" w:space="0" w:color="auto"/>
        <w:right w:val="none" w:sz="0" w:space="0" w:color="auto"/>
      </w:divBdr>
      <w:divsChild>
        <w:div w:id="972637282">
          <w:marLeft w:val="0"/>
          <w:marRight w:val="0"/>
          <w:marTop w:val="0"/>
          <w:marBottom w:val="0"/>
          <w:divBdr>
            <w:top w:val="none" w:sz="0" w:space="0" w:color="auto"/>
            <w:left w:val="none" w:sz="0" w:space="0" w:color="auto"/>
            <w:bottom w:val="none" w:sz="0" w:space="0" w:color="auto"/>
            <w:right w:val="none" w:sz="0" w:space="0" w:color="auto"/>
          </w:divBdr>
          <w:divsChild>
            <w:div w:id="8797432">
              <w:marLeft w:val="0"/>
              <w:marRight w:val="0"/>
              <w:marTop w:val="0"/>
              <w:marBottom w:val="0"/>
              <w:divBdr>
                <w:top w:val="none" w:sz="0" w:space="0" w:color="auto"/>
                <w:left w:val="none" w:sz="0" w:space="0" w:color="auto"/>
                <w:bottom w:val="none" w:sz="0" w:space="0" w:color="auto"/>
                <w:right w:val="none" w:sz="0" w:space="0" w:color="auto"/>
              </w:divBdr>
            </w:div>
            <w:div w:id="2126272235">
              <w:marLeft w:val="0"/>
              <w:marRight w:val="0"/>
              <w:marTop w:val="0"/>
              <w:marBottom w:val="0"/>
              <w:divBdr>
                <w:top w:val="none" w:sz="0" w:space="0" w:color="auto"/>
                <w:left w:val="none" w:sz="0" w:space="0" w:color="auto"/>
                <w:bottom w:val="none" w:sz="0" w:space="0" w:color="auto"/>
                <w:right w:val="none" w:sz="0" w:space="0" w:color="auto"/>
              </w:divBdr>
            </w:div>
            <w:div w:id="252056106">
              <w:marLeft w:val="0"/>
              <w:marRight w:val="0"/>
              <w:marTop w:val="0"/>
              <w:marBottom w:val="0"/>
              <w:divBdr>
                <w:top w:val="none" w:sz="0" w:space="0" w:color="auto"/>
                <w:left w:val="none" w:sz="0" w:space="0" w:color="auto"/>
                <w:bottom w:val="none" w:sz="0" w:space="0" w:color="auto"/>
                <w:right w:val="none" w:sz="0" w:space="0" w:color="auto"/>
              </w:divBdr>
            </w:div>
            <w:div w:id="1351644079">
              <w:marLeft w:val="0"/>
              <w:marRight w:val="0"/>
              <w:marTop w:val="0"/>
              <w:marBottom w:val="0"/>
              <w:divBdr>
                <w:top w:val="none" w:sz="0" w:space="0" w:color="auto"/>
                <w:left w:val="none" w:sz="0" w:space="0" w:color="auto"/>
                <w:bottom w:val="none" w:sz="0" w:space="0" w:color="auto"/>
                <w:right w:val="none" w:sz="0" w:space="0" w:color="auto"/>
              </w:divBdr>
            </w:div>
            <w:div w:id="574705110">
              <w:marLeft w:val="0"/>
              <w:marRight w:val="0"/>
              <w:marTop w:val="0"/>
              <w:marBottom w:val="0"/>
              <w:divBdr>
                <w:top w:val="none" w:sz="0" w:space="0" w:color="auto"/>
                <w:left w:val="none" w:sz="0" w:space="0" w:color="auto"/>
                <w:bottom w:val="none" w:sz="0" w:space="0" w:color="auto"/>
                <w:right w:val="none" w:sz="0" w:space="0" w:color="auto"/>
              </w:divBdr>
            </w:div>
            <w:div w:id="5546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1307">
      <w:bodyDiv w:val="1"/>
      <w:marLeft w:val="0"/>
      <w:marRight w:val="0"/>
      <w:marTop w:val="0"/>
      <w:marBottom w:val="0"/>
      <w:divBdr>
        <w:top w:val="none" w:sz="0" w:space="0" w:color="auto"/>
        <w:left w:val="none" w:sz="0" w:space="0" w:color="auto"/>
        <w:bottom w:val="none" w:sz="0" w:space="0" w:color="auto"/>
        <w:right w:val="none" w:sz="0" w:space="0" w:color="auto"/>
      </w:divBdr>
      <w:divsChild>
        <w:div w:id="57555117">
          <w:marLeft w:val="0"/>
          <w:marRight w:val="0"/>
          <w:marTop w:val="0"/>
          <w:marBottom w:val="0"/>
          <w:divBdr>
            <w:top w:val="none" w:sz="0" w:space="0" w:color="auto"/>
            <w:left w:val="none" w:sz="0" w:space="0" w:color="auto"/>
            <w:bottom w:val="none" w:sz="0" w:space="0" w:color="auto"/>
            <w:right w:val="none" w:sz="0" w:space="0" w:color="auto"/>
          </w:divBdr>
          <w:divsChild>
            <w:div w:id="106255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69275">
      <w:bodyDiv w:val="1"/>
      <w:marLeft w:val="0"/>
      <w:marRight w:val="0"/>
      <w:marTop w:val="0"/>
      <w:marBottom w:val="0"/>
      <w:divBdr>
        <w:top w:val="none" w:sz="0" w:space="0" w:color="auto"/>
        <w:left w:val="none" w:sz="0" w:space="0" w:color="auto"/>
        <w:bottom w:val="none" w:sz="0" w:space="0" w:color="auto"/>
        <w:right w:val="none" w:sz="0" w:space="0" w:color="auto"/>
      </w:divBdr>
      <w:divsChild>
        <w:div w:id="619456938">
          <w:marLeft w:val="0"/>
          <w:marRight w:val="0"/>
          <w:marTop w:val="0"/>
          <w:marBottom w:val="0"/>
          <w:divBdr>
            <w:top w:val="none" w:sz="0" w:space="0" w:color="auto"/>
            <w:left w:val="none" w:sz="0" w:space="0" w:color="auto"/>
            <w:bottom w:val="none" w:sz="0" w:space="0" w:color="auto"/>
            <w:right w:val="none" w:sz="0" w:space="0" w:color="auto"/>
          </w:divBdr>
          <w:divsChild>
            <w:div w:id="293485792">
              <w:marLeft w:val="0"/>
              <w:marRight w:val="0"/>
              <w:marTop w:val="0"/>
              <w:marBottom w:val="0"/>
              <w:divBdr>
                <w:top w:val="none" w:sz="0" w:space="0" w:color="auto"/>
                <w:left w:val="none" w:sz="0" w:space="0" w:color="auto"/>
                <w:bottom w:val="none" w:sz="0" w:space="0" w:color="auto"/>
                <w:right w:val="none" w:sz="0" w:space="0" w:color="auto"/>
              </w:divBdr>
            </w:div>
            <w:div w:id="127938191">
              <w:marLeft w:val="0"/>
              <w:marRight w:val="0"/>
              <w:marTop w:val="0"/>
              <w:marBottom w:val="0"/>
              <w:divBdr>
                <w:top w:val="none" w:sz="0" w:space="0" w:color="auto"/>
                <w:left w:val="none" w:sz="0" w:space="0" w:color="auto"/>
                <w:bottom w:val="none" w:sz="0" w:space="0" w:color="auto"/>
                <w:right w:val="none" w:sz="0" w:space="0" w:color="auto"/>
              </w:divBdr>
            </w:div>
            <w:div w:id="650251602">
              <w:marLeft w:val="0"/>
              <w:marRight w:val="0"/>
              <w:marTop w:val="0"/>
              <w:marBottom w:val="0"/>
              <w:divBdr>
                <w:top w:val="none" w:sz="0" w:space="0" w:color="auto"/>
                <w:left w:val="none" w:sz="0" w:space="0" w:color="auto"/>
                <w:bottom w:val="none" w:sz="0" w:space="0" w:color="auto"/>
                <w:right w:val="none" w:sz="0" w:space="0" w:color="auto"/>
              </w:divBdr>
            </w:div>
            <w:div w:id="75442482">
              <w:marLeft w:val="0"/>
              <w:marRight w:val="0"/>
              <w:marTop w:val="0"/>
              <w:marBottom w:val="0"/>
              <w:divBdr>
                <w:top w:val="none" w:sz="0" w:space="0" w:color="auto"/>
                <w:left w:val="none" w:sz="0" w:space="0" w:color="auto"/>
                <w:bottom w:val="none" w:sz="0" w:space="0" w:color="auto"/>
                <w:right w:val="none" w:sz="0" w:space="0" w:color="auto"/>
              </w:divBdr>
            </w:div>
            <w:div w:id="1995375240">
              <w:marLeft w:val="0"/>
              <w:marRight w:val="0"/>
              <w:marTop w:val="0"/>
              <w:marBottom w:val="0"/>
              <w:divBdr>
                <w:top w:val="none" w:sz="0" w:space="0" w:color="auto"/>
                <w:left w:val="none" w:sz="0" w:space="0" w:color="auto"/>
                <w:bottom w:val="none" w:sz="0" w:space="0" w:color="auto"/>
                <w:right w:val="none" w:sz="0" w:space="0" w:color="auto"/>
              </w:divBdr>
            </w:div>
            <w:div w:id="797189273">
              <w:marLeft w:val="0"/>
              <w:marRight w:val="0"/>
              <w:marTop w:val="0"/>
              <w:marBottom w:val="0"/>
              <w:divBdr>
                <w:top w:val="none" w:sz="0" w:space="0" w:color="auto"/>
                <w:left w:val="none" w:sz="0" w:space="0" w:color="auto"/>
                <w:bottom w:val="none" w:sz="0" w:space="0" w:color="auto"/>
                <w:right w:val="none" w:sz="0" w:space="0" w:color="auto"/>
              </w:divBdr>
            </w:div>
            <w:div w:id="229579319">
              <w:marLeft w:val="0"/>
              <w:marRight w:val="0"/>
              <w:marTop w:val="0"/>
              <w:marBottom w:val="0"/>
              <w:divBdr>
                <w:top w:val="none" w:sz="0" w:space="0" w:color="auto"/>
                <w:left w:val="none" w:sz="0" w:space="0" w:color="auto"/>
                <w:bottom w:val="none" w:sz="0" w:space="0" w:color="auto"/>
                <w:right w:val="none" w:sz="0" w:space="0" w:color="auto"/>
              </w:divBdr>
            </w:div>
            <w:div w:id="1133668553">
              <w:marLeft w:val="0"/>
              <w:marRight w:val="0"/>
              <w:marTop w:val="0"/>
              <w:marBottom w:val="0"/>
              <w:divBdr>
                <w:top w:val="none" w:sz="0" w:space="0" w:color="auto"/>
                <w:left w:val="none" w:sz="0" w:space="0" w:color="auto"/>
                <w:bottom w:val="none" w:sz="0" w:space="0" w:color="auto"/>
                <w:right w:val="none" w:sz="0" w:space="0" w:color="auto"/>
              </w:divBdr>
            </w:div>
            <w:div w:id="30035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90306">
      <w:bodyDiv w:val="1"/>
      <w:marLeft w:val="0"/>
      <w:marRight w:val="0"/>
      <w:marTop w:val="0"/>
      <w:marBottom w:val="0"/>
      <w:divBdr>
        <w:top w:val="none" w:sz="0" w:space="0" w:color="auto"/>
        <w:left w:val="none" w:sz="0" w:space="0" w:color="auto"/>
        <w:bottom w:val="none" w:sz="0" w:space="0" w:color="auto"/>
        <w:right w:val="none" w:sz="0" w:space="0" w:color="auto"/>
      </w:divBdr>
      <w:divsChild>
        <w:div w:id="766926063">
          <w:marLeft w:val="0"/>
          <w:marRight w:val="0"/>
          <w:marTop w:val="0"/>
          <w:marBottom w:val="0"/>
          <w:divBdr>
            <w:top w:val="none" w:sz="0" w:space="0" w:color="auto"/>
            <w:left w:val="none" w:sz="0" w:space="0" w:color="auto"/>
            <w:bottom w:val="none" w:sz="0" w:space="0" w:color="auto"/>
            <w:right w:val="none" w:sz="0" w:space="0" w:color="auto"/>
          </w:divBdr>
          <w:divsChild>
            <w:div w:id="592395245">
              <w:marLeft w:val="0"/>
              <w:marRight w:val="0"/>
              <w:marTop w:val="0"/>
              <w:marBottom w:val="0"/>
              <w:divBdr>
                <w:top w:val="none" w:sz="0" w:space="0" w:color="auto"/>
                <w:left w:val="none" w:sz="0" w:space="0" w:color="auto"/>
                <w:bottom w:val="none" w:sz="0" w:space="0" w:color="auto"/>
                <w:right w:val="none" w:sz="0" w:space="0" w:color="auto"/>
              </w:divBdr>
            </w:div>
            <w:div w:id="157772030">
              <w:marLeft w:val="0"/>
              <w:marRight w:val="0"/>
              <w:marTop w:val="0"/>
              <w:marBottom w:val="0"/>
              <w:divBdr>
                <w:top w:val="none" w:sz="0" w:space="0" w:color="auto"/>
                <w:left w:val="none" w:sz="0" w:space="0" w:color="auto"/>
                <w:bottom w:val="none" w:sz="0" w:space="0" w:color="auto"/>
                <w:right w:val="none" w:sz="0" w:space="0" w:color="auto"/>
              </w:divBdr>
            </w:div>
            <w:div w:id="1885753635">
              <w:marLeft w:val="0"/>
              <w:marRight w:val="0"/>
              <w:marTop w:val="0"/>
              <w:marBottom w:val="0"/>
              <w:divBdr>
                <w:top w:val="none" w:sz="0" w:space="0" w:color="auto"/>
                <w:left w:val="none" w:sz="0" w:space="0" w:color="auto"/>
                <w:bottom w:val="none" w:sz="0" w:space="0" w:color="auto"/>
                <w:right w:val="none" w:sz="0" w:space="0" w:color="auto"/>
              </w:divBdr>
            </w:div>
            <w:div w:id="1034386800">
              <w:marLeft w:val="0"/>
              <w:marRight w:val="0"/>
              <w:marTop w:val="0"/>
              <w:marBottom w:val="0"/>
              <w:divBdr>
                <w:top w:val="none" w:sz="0" w:space="0" w:color="auto"/>
                <w:left w:val="none" w:sz="0" w:space="0" w:color="auto"/>
                <w:bottom w:val="none" w:sz="0" w:space="0" w:color="auto"/>
                <w:right w:val="none" w:sz="0" w:space="0" w:color="auto"/>
              </w:divBdr>
            </w:div>
            <w:div w:id="1820266136">
              <w:marLeft w:val="0"/>
              <w:marRight w:val="0"/>
              <w:marTop w:val="0"/>
              <w:marBottom w:val="0"/>
              <w:divBdr>
                <w:top w:val="none" w:sz="0" w:space="0" w:color="auto"/>
                <w:left w:val="none" w:sz="0" w:space="0" w:color="auto"/>
                <w:bottom w:val="none" w:sz="0" w:space="0" w:color="auto"/>
                <w:right w:val="none" w:sz="0" w:space="0" w:color="auto"/>
              </w:divBdr>
            </w:div>
            <w:div w:id="1785035651">
              <w:marLeft w:val="0"/>
              <w:marRight w:val="0"/>
              <w:marTop w:val="0"/>
              <w:marBottom w:val="0"/>
              <w:divBdr>
                <w:top w:val="none" w:sz="0" w:space="0" w:color="auto"/>
                <w:left w:val="none" w:sz="0" w:space="0" w:color="auto"/>
                <w:bottom w:val="none" w:sz="0" w:space="0" w:color="auto"/>
                <w:right w:val="none" w:sz="0" w:space="0" w:color="auto"/>
              </w:divBdr>
            </w:div>
            <w:div w:id="1908295623">
              <w:marLeft w:val="0"/>
              <w:marRight w:val="0"/>
              <w:marTop w:val="0"/>
              <w:marBottom w:val="0"/>
              <w:divBdr>
                <w:top w:val="none" w:sz="0" w:space="0" w:color="auto"/>
                <w:left w:val="none" w:sz="0" w:space="0" w:color="auto"/>
                <w:bottom w:val="none" w:sz="0" w:space="0" w:color="auto"/>
                <w:right w:val="none" w:sz="0" w:space="0" w:color="auto"/>
              </w:divBdr>
            </w:div>
            <w:div w:id="1020665634">
              <w:marLeft w:val="0"/>
              <w:marRight w:val="0"/>
              <w:marTop w:val="0"/>
              <w:marBottom w:val="0"/>
              <w:divBdr>
                <w:top w:val="none" w:sz="0" w:space="0" w:color="auto"/>
                <w:left w:val="none" w:sz="0" w:space="0" w:color="auto"/>
                <w:bottom w:val="none" w:sz="0" w:space="0" w:color="auto"/>
                <w:right w:val="none" w:sz="0" w:space="0" w:color="auto"/>
              </w:divBdr>
            </w:div>
            <w:div w:id="1499496199">
              <w:marLeft w:val="0"/>
              <w:marRight w:val="0"/>
              <w:marTop w:val="0"/>
              <w:marBottom w:val="0"/>
              <w:divBdr>
                <w:top w:val="none" w:sz="0" w:space="0" w:color="auto"/>
                <w:left w:val="none" w:sz="0" w:space="0" w:color="auto"/>
                <w:bottom w:val="none" w:sz="0" w:space="0" w:color="auto"/>
                <w:right w:val="none" w:sz="0" w:space="0" w:color="auto"/>
              </w:divBdr>
            </w:div>
            <w:div w:id="1573152082">
              <w:marLeft w:val="0"/>
              <w:marRight w:val="0"/>
              <w:marTop w:val="0"/>
              <w:marBottom w:val="0"/>
              <w:divBdr>
                <w:top w:val="none" w:sz="0" w:space="0" w:color="auto"/>
                <w:left w:val="none" w:sz="0" w:space="0" w:color="auto"/>
                <w:bottom w:val="none" w:sz="0" w:space="0" w:color="auto"/>
                <w:right w:val="none" w:sz="0" w:space="0" w:color="auto"/>
              </w:divBdr>
            </w:div>
            <w:div w:id="781732818">
              <w:marLeft w:val="0"/>
              <w:marRight w:val="0"/>
              <w:marTop w:val="0"/>
              <w:marBottom w:val="0"/>
              <w:divBdr>
                <w:top w:val="none" w:sz="0" w:space="0" w:color="auto"/>
                <w:left w:val="none" w:sz="0" w:space="0" w:color="auto"/>
                <w:bottom w:val="none" w:sz="0" w:space="0" w:color="auto"/>
                <w:right w:val="none" w:sz="0" w:space="0" w:color="auto"/>
              </w:divBdr>
            </w:div>
            <w:div w:id="1726417212">
              <w:marLeft w:val="0"/>
              <w:marRight w:val="0"/>
              <w:marTop w:val="0"/>
              <w:marBottom w:val="0"/>
              <w:divBdr>
                <w:top w:val="none" w:sz="0" w:space="0" w:color="auto"/>
                <w:left w:val="none" w:sz="0" w:space="0" w:color="auto"/>
                <w:bottom w:val="none" w:sz="0" w:space="0" w:color="auto"/>
                <w:right w:val="none" w:sz="0" w:space="0" w:color="auto"/>
              </w:divBdr>
            </w:div>
            <w:div w:id="132809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11885">
      <w:bodyDiv w:val="1"/>
      <w:marLeft w:val="0"/>
      <w:marRight w:val="0"/>
      <w:marTop w:val="0"/>
      <w:marBottom w:val="0"/>
      <w:divBdr>
        <w:top w:val="none" w:sz="0" w:space="0" w:color="auto"/>
        <w:left w:val="none" w:sz="0" w:space="0" w:color="auto"/>
        <w:bottom w:val="none" w:sz="0" w:space="0" w:color="auto"/>
        <w:right w:val="none" w:sz="0" w:space="0" w:color="auto"/>
      </w:divBdr>
      <w:divsChild>
        <w:div w:id="1865946276">
          <w:marLeft w:val="0"/>
          <w:marRight w:val="0"/>
          <w:marTop w:val="0"/>
          <w:marBottom w:val="0"/>
          <w:divBdr>
            <w:top w:val="none" w:sz="0" w:space="0" w:color="auto"/>
            <w:left w:val="none" w:sz="0" w:space="0" w:color="auto"/>
            <w:bottom w:val="none" w:sz="0" w:space="0" w:color="auto"/>
            <w:right w:val="none" w:sz="0" w:space="0" w:color="auto"/>
          </w:divBdr>
          <w:divsChild>
            <w:div w:id="170339045">
              <w:marLeft w:val="0"/>
              <w:marRight w:val="0"/>
              <w:marTop w:val="0"/>
              <w:marBottom w:val="0"/>
              <w:divBdr>
                <w:top w:val="none" w:sz="0" w:space="0" w:color="auto"/>
                <w:left w:val="none" w:sz="0" w:space="0" w:color="auto"/>
                <w:bottom w:val="none" w:sz="0" w:space="0" w:color="auto"/>
                <w:right w:val="none" w:sz="0" w:space="0" w:color="auto"/>
              </w:divBdr>
            </w:div>
            <w:div w:id="462770812">
              <w:marLeft w:val="0"/>
              <w:marRight w:val="0"/>
              <w:marTop w:val="0"/>
              <w:marBottom w:val="0"/>
              <w:divBdr>
                <w:top w:val="none" w:sz="0" w:space="0" w:color="auto"/>
                <w:left w:val="none" w:sz="0" w:space="0" w:color="auto"/>
                <w:bottom w:val="none" w:sz="0" w:space="0" w:color="auto"/>
                <w:right w:val="none" w:sz="0" w:space="0" w:color="auto"/>
              </w:divBdr>
            </w:div>
            <w:div w:id="241374335">
              <w:marLeft w:val="0"/>
              <w:marRight w:val="0"/>
              <w:marTop w:val="0"/>
              <w:marBottom w:val="0"/>
              <w:divBdr>
                <w:top w:val="none" w:sz="0" w:space="0" w:color="auto"/>
                <w:left w:val="none" w:sz="0" w:space="0" w:color="auto"/>
                <w:bottom w:val="none" w:sz="0" w:space="0" w:color="auto"/>
                <w:right w:val="none" w:sz="0" w:space="0" w:color="auto"/>
              </w:divBdr>
            </w:div>
            <w:div w:id="1529560319">
              <w:marLeft w:val="0"/>
              <w:marRight w:val="0"/>
              <w:marTop w:val="0"/>
              <w:marBottom w:val="0"/>
              <w:divBdr>
                <w:top w:val="none" w:sz="0" w:space="0" w:color="auto"/>
                <w:left w:val="none" w:sz="0" w:space="0" w:color="auto"/>
                <w:bottom w:val="none" w:sz="0" w:space="0" w:color="auto"/>
                <w:right w:val="none" w:sz="0" w:space="0" w:color="auto"/>
              </w:divBdr>
            </w:div>
            <w:div w:id="659695209">
              <w:marLeft w:val="0"/>
              <w:marRight w:val="0"/>
              <w:marTop w:val="0"/>
              <w:marBottom w:val="0"/>
              <w:divBdr>
                <w:top w:val="none" w:sz="0" w:space="0" w:color="auto"/>
                <w:left w:val="none" w:sz="0" w:space="0" w:color="auto"/>
                <w:bottom w:val="none" w:sz="0" w:space="0" w:color="auto"/>
                <w:right w:val="none" w:sz="0" w:space="0" w:color="auto"/>
              </w:divBdr>
            </w:div>
            <w:div w:id="812526270">
              <w:marLeft w:val="0"/>
              <w:marRight w:val="0"/>
              <w:marTop w:val="0"/>
              <w:marBottom w:val="0"/>
              <w:divBdr>
                <w:top w:val="none" w:sz="0" w:space="0" w:color="auto"/>
                <w:left w:val="none" w:sz="0" w:space="0" w:color="auto"/>
                <w:bottom w:val="none" w:sz="0" w:space="0" w:color="auto"/>
                <w:right w:val="none" w:sz="0" w:space="0" w:color="auto"/>
              </w:divBdr>
            </w:div>
            <w:div w:id="1310742076">
              <w:marLeft w:val="0"/>
              <w:marRight w:val="0"/>
              <w:marTop w:val="0"/>
              <w:marBottom w:val="0"/>
              <w:divBdr>
                <w:top w:val="none" w:sz="0" w:space="0" w:color="auto"/>
                <w:left w:val="none" w:sz="0" w:space="0" w:color="auto"/>
                <w:bottom w:val="none" w:sz="0" w:space="0" w:color="auto"/>
                <w:right w:val="none" w:sz="0" w:space="0" w:color="auto"/>
              </w:divBdr>
            </w:div>
            <w:div w:id="1690907006">
              <w:marLeft w:val="0"/>
              <w:marRight w:val="0"/>
              <w:marTop w:val="0"/>
              <w:marBottom w:val="0"/>
              <w:divBdr>
                <w:top w:val="none" w:sz="0" w:space="0" w:color="auto"/>
                <w:left w:val="none" w:sz="0" w:space="0" w:color="auto"/>
                <w:bottom w:val="none" w:sz="0" w:space="0" w:color="auto"/>
                <w:right w:val="none" w:sz="0" w:space="0" w:color="auto"/>
              </w:divBdr>
            </w:div>
            <w:div w:id="118567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6357">
      <w:bodyDiv w:val="1"/>
      <w:marLeft w:val="0"/>
      <w:marRight w:val="0"/>
      <w:marTop w:val="0"/>
      <w:marBottom w:val="0"/>
      <w:divBdr>
        <w:top w:val="none" w:sz="0" w:space="0" w:color="auto"/>
        <w:left w:val="none" w:sz="0" w:space="0" w:color="auto"/>
        <w:bottom w:val="none" w:sz="0" w:space="0" w:color="auto"/>
        <w:right w:val="none" w:sz="0" w:space="0" w:color="auto"/>
      </w:divBdr>
      <w:divsChild>
        <w:div w:id="886142800">
          <w:marLeft w:val="0"/>
          <w:marRight w:val="0"/>
          <w:marTop w:val="0"/>
          <w:marBottom w:val="0"/>
          <w:divBdr>
            <w:top w:val="none" w:sz="0" w:space="0" w:color="auto"/>
            <w:left w:val="none" w:sz="0" w:space="0" w:color="auto"/>
            <w:bottom w:val="none" w:sz="0" w:space="0" w:color="auto"/>
            <w:right w:val="none" w:sz="0" w:space="0" w:color="auto"/>
          </w:divBdr>
          <w:divsChild>
            <w:div w:id="88483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86125">
      <w:bodyDiv w:val="1"/>
      <w:marLeft w:val="0"/>
      <w:marRight w:val="0"/>
      <w:marTop w:val="0"/>
      <w:marBottom w:val="0"/>
      <w:divBdr>
        <w:top w:val="none" w:sz="0" w:space="0" w:color="auto"/>
        <w:left w:val="none" w:sz="0" w:space="0" w:color="auto"/>
        <w:bottom w:val="none" w:sz="0" w:space="0" w:color="auto"/>
        <w:right w:val="none" w:sz="0" w:space="0" w:color="auto"/>
      </w:divBdr>
      <w:divsChild>
        <w:div w:id="55050680">
          <w:marLeft w:val="0"/>
          <w:marRight w:val="0"/>
          <w:marTop w:val="0"/>
          <w:marBottom w:val="0"/>
          <w:divBdr>
            <w:top w:val="none" w:sz="0" w:space="0" w:color="auto"/>
            <w:left w:val="none" w:sz="0" w:space="0" w:color="auto"/>
            <w:bottom w:val="none" w:sz="0" w:space="0" w:color="auto"/>
            <w:right w:val="none" w:sz="0" w:space="0" w:color="auto"/>
          </w:divBdr>
          <w:divsChild>
            <w:div w:id="151126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1542">
      <w:bodyDiv w:val="1"/>
      <w:marLeft w:val="0"/>
      <w:marRight w:val="0"/>
      <w:marTop w:val="0"/>
      <w:marBottom w:val="0"/>
      <w:divBdr>
        <w:top w:val="none" w:sz="0" w:space="0" w:color="auto"/>
        <w:left w:val="none" w:sz="0" w:space="0" w:color="auto"/>
        <w:bottom w:val="none" w:sz="0" w:space="0" w:color="auto"/>
        <w:right w:val="none" w:sz="0" w:space="0" w:color="auto"/>
      </w:divBdr>
      <w:divsChild>
        <w:div w:id="719062260">
          <w:marLeft w:val="0"/>
          <w:marRight w:val="0"/>
          <w:marTop w:val="0"/>
          <w:marBottom w:val="0"/>
          <w:divBdr>
            <w:top w:val="none" w:sz="0" w:space="0" w:color="auto"/>
            <w:left w:val="none" w:sz="0" w:space="0" w:color="auto"/>
            <w:bottom w:val="none" w:sz="0" w:space="0" w:color="auto"/>
            <w:right w:val="none" w:sz="0" w:space="0" w:color="auto"/>
          </w:divBdr>
          <w:divsChild>
            <w:div w:id="1657997828">
              <w:marLeft w:val="0"/>
              <w:marRight w:val="0"/>
              <w:marTop w:val="0"/>
              <w:marBottom w:val="0"/>
              <w:divBdr>
                <w:top w:val="none" w:sz="0" w:space="0" w:color="auto"/>
                <w:left w:val="none" w:sz="0" w:space="0" w:color="auto"/>
                <w:bottom w:val="none" w:sz="0" w:space="0" w:color="auto"/>
                <w:right w:val="none" w:sz="0" w:space="0" w:color="auto"/>
              </w:divBdr>
            </w:div>
            <w:div w:id="1410810032">
              <w:marLeft w:val="0"/>
              <w:marRight w:val="0"/>
              <w:marTop w:val="0"/>
              <w:marBottom w:val="0"/>
              <w:divBdr>
                <w:top w:val="none" w:sz="0" w:space="0" w:color="auto"/>
                <w:left w:val="none" w:sz="0" w:space="0" w:color="auto"/>
                <w:bottom w:val="none" w:sz="0" w:space="0" w:color="auto"/>
                <w:right w:val="none" w:sz="0" w:space="0" w:color="auto"/>
              </w:divBdr>
            </w:div>
            <w:div w:id="684476346">
              <w:marLeft w:val="0"/>
              <w:marRight w:val="0"/>
              <w:marTop w:val="0"/>
              <w:marBottom w:val="0"/>
              <w:divBdr>
                <w:top w:val="none" w:sz="0" w:space="0" w:color="auto"/>
                <w:left w:val="none" w:sz="0" w:space="0" w:color="auto"/>
                <w:bottom w:val="none" w:sz="0" w:space="0" w:color="auto"/>
                <w:right w:val="none" w:sz="0" w:space="0" w:color="auto"/>
              </w:divBdr>
            </w:div>
            <w:div w:id="1079643941">
              <w:marLeft w:val="0"/>
              <w:marRight w:val="0"/>
              <w:marTop w:val="0"/>
              <w:marBottom w:val="0"/>
              <w:divBdr>
                <w:top w:val="none" w:sz="0" w:space="0" w:color="auto"/>
                <w:left w:val="none" w:sz="0" w:space="0" w:color="auto"/>
                <w:bottom w:val="none" w:sz="0" w:space="0" w:color="auto"/>
                <w:right w:val="none" w:sz="0" w:space="0" w:color="auto"/>
              </w:divBdr>
            </w:div>
            <w:div w:id="17856168">
              <w:marLeft w:val="0"/>
              <w:marRight w:val="0"/>
              <w:marTop w:val="0"/>
              <w:marBottom w:val="0"/>
              <w:divBdr>
                <w:top w:val="none" w:sz="0" w:space="0" w:color="auto"/>
                <w:left w:val="none" w:sz="0" w:space="0" w:color="auto"/>
                <w:bottom w:val="none" w:sz="0" w:space="0" w:color="auto"/>
                <w:right w:val="none" w:sz="0" w:space="0" w:color="auto"/>
              </w:divBdr>
            </w:div>
            <w:div w:id="958798173">
              <w:marLeft w:val="0"/>
              <w:marRight w:val="0"/>
              <w:marTop w:val="0"/>
              <w:marBottom w:val="0"/>
              <w:divBdr>
                <w:top w:val="none" w:sz="0" w:space="0" w:color="auto"/>
                <w:left w:val="none" w:sz="0" w:space="0" w:color="auto"/>
                <w:bottom w:val="none" w:sz="0" w:space="0" w:color="auto"/>
                <w:right w:val="none" w:sz="0" w:space="0" w:color="auto"/>
              </w:divBdr>
            </w:div>
            <w:div w:id="142938834">
              <w:marLeft w:val="0"/>
              <w:marRight w:val="0"/>
              <w:marTop w:val="0"/>
              <w:marBottom w:val="0"/>
              <w:divBdr>
                <w:top w:val="none" w:sz="0" w:space="0" w:color="auto"/>
                <w:left w:val="none" w:sz="0" w:space="0" w:color="auto"/>
                <w:bottom w:val="none" w:sz="0" w:space="0" w:color="auto"/>
                <w:right w:val="none" w:sz="0" w:space="0" w:color="auto"/>
              </w:divBdr>
            </w:div>
            <w:div w:id="1375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7502">
      <w:bodyDiv w:val="1"/>
      <w:marLeft w:val="0"/>
      <w:marRight w:val="0"/>
      <w:marTop w:val="0"/>
      <w:marBottom w:val="0"/>
      <w:divBdr>
        <w:top w:val="none" w:sz="0" w:space="0" w:color="auto"/>
        <w:left w:val="none" w:sz="0" w:space="0" w:color="auto"/>
        <w:bottom w:val="none" w:sz="0" w:space="0" w:color="auto"/>
        <w:right w:val="none" w:sz="0" w:space="0" w:color="auto"/>
      </w:divBdr>
      <w:divsChild>
        <w:div w:id="1515344138">
          <w:marLeft w:val="0"/>
          <w:marRight w:val="0"/>
          <w:marTop w:val="0"/>
          <w:marBottom w:val="0"/>
          <w:divBdr>
            <w:top w:val="none" w:sz="0" w:space="0" w:color="auto"/>
            <w:left w:val="none" w:sz="0" w:space="0" w:color="auto"/>
            <w:bottom w:val="none" w:sz="0" w:space="0" w:color="auto"/>
            <w:right w:val="none" w:sz="0" w:space="0" w:color="auto"/>
          </w:divBdr>
          <w:divsChild>
            <w:div w:id="772745499">
              <w:marLeft w:val="0"/>
              <w:marRight w:val="0"/>
              <w:marTop w:val="0"/>
              <w:marBottom w:val="0"/>
              <w:divBdr>
                <w:top w:val="none" w:sz="0" w:space="0" w:color="auto"/>
                <w:left w:val="none" w:sz="0" w:space="0" w:color="auto"/>
                <w:bottom w:val="none" w:sz="0" w:space="0" w:color="auto"/>
                <w:right w:val="none" w:sz="0" w:space="0" w:color="auto"/>
              </w:divBdr>
            </w:div>
            <w:div w:id="113252926">
              <w:marLeft w:val="0"/>
              <w:marRight w:val="0"/>
              <w:marTop w:val="0"/>
              <w:marBottom w:val="0"/>
              <w:divBdr>
                <w:top w:val="none" w:sz="0" w:space="0" w:color="auto"/>
                <w:left w:val="none" w:sz="0" w:space="0" w:color="auto"/>
                <w:bottom w:val="none" w:sz="0" w:space="0" w:color="auto"/>
                <w:right w:val="none" w:sz="0" w:space="0" w:color="auto"/>
              </w:divBdr>
            </w:div>
            <w:div w:id="1356611269">
              <w:marLeft w:val="0"/>
              <w:marRight w:val="0"/>
              <w:marTop w:val="0"/>
              <w:marBottom w:val="0"/>
              <w:divBdr>
                <w:top w:val="none" w:sz="0" w:space="0" w:color="auto"/>
                <w:left w:val="none" w:sz="0" w:space="0" w:color="auto"/>
                <w:bottom w:val="none" w:sz="0" w:space="0" w:color="auto"/>
                <w:right w:val="none" w:sz="0" w:space="0" w:color="auto"/>
              </w:divBdr>
            </w:div>
            <w:div w:id="791483517">
              <w:marLeft w:val="0"/>
              <w:marRight w:val="0"/>
              <w:marTop w:val="0"/>
              <w:marBottom w:val="0"/>
              <w:divBdr>
                <w:top w:val="none" w:sz="0" w:space="0" w:color="auto"/>
                <w:left w:val="none" w:sz="0" w:space="0" w:color="auto"/>
                <w:bottom w:val="none" w:sz="0" w:space="0" w:color="auto"/>
                <w:right w:val="none" w:sz="0" w:space="0" w:color="auto"/>
              </w:divBdr>
            </w:div>
            <w:div w:id="301352506">
              <w:marLeft w:val="0"/>
              <w:marRight w:val="0"/>
              <w:marTop w:val="0"/>
              <w:marBottom w:val="0"/>
              <w:divBdr>
                <w:top w:val="none" w:sz="0" w:space="0" w:color="auto"/>
                <w:left w:val="none" w:sz="0" w:space="0" w:color="auto"/>
                <w:bottom w:val="none" w:sz="0" w:space="0" w:color="auto"/>
                <w:right w:val="none" w:sz="0" w:space="0" w:color="auto"/>
              </w:divBdr>
            </w:div>
            <w:div w:id="1153717398">
              <w:marLeft w:val="0"/>
              <w:marRight w:val="0"/>
              <w:marTop w:val="0"/>
              <w:marBottom w:val="0"/>
              <w:divBdr>
                <w:top w:val="none" w:sz="0" w:space="0" w:color="auto"/>
                <w:left w:val="none" w:sz="0" w:space="0" w:color="auto"/>
                <w:bottom w:val="none" w:sz="0" w:space="0" w:color="auto"/>
                <w:right w:val="none" w:sz="0" w:space="0" w:color="auto"/>
              </w:divBdr>
            </w:div>
            <w:div w:id="220093380">
              <w:marLeft w:val="0"/>
              <w:marRight w:val="0"/>
              <w:marTop w:val="0"/>
              <w:marBottom w:val="0"/>
              <w:divBdr>
                <w:top w:val="none" w:sz="0" w:space="0" w:color="auto"/>
                <w:left w:val="none" w:sz="0" w:space="0" w:color="auto"/>
                <w:bottom w:val="none" w:sz="0" w:space="0" w:color="auto"/>
                <w:right w:val="none" w:sz="0" w:space="0" w:color="auto"/>
              </w:divBdr>
            </w:div>
            <w:div w:id="465591855">
              <w:marLeft w:val="0"/>
              <w:marRight w:val="0"/>
              <w:marTop w:val="0"/>
              <w:marBottom w:val="0"/>
              <w:divBdr>
                <w:top w:val="none" w:sz="0" w:space="0" w:color="auto"/>
                <w:left w:val="none" w:sz="0" w:space="0" w:color="auto"/>
                <w:bottom w:val="none" w:sz="0" w:space="0" w:color="auto"/>
                <w:right w:val="none" w:sz="0" w:space="0" w:color="auto"/>
              </w:divBdr>
            </w:div>
            <w:div w:id="1639602946">
              <w:marLeft w:val="0"/>
              <w:marRight w:val="0"/>
              <w:marTop w:val="0"/>
              <w:marBottom w:val="0"/>
              <w:divBdr>
                <w:top w:val="none" w:sz="0" w:space="0" w:color="auto"/>
                <w:left w:val="none" w:sz="0" w:space="0" w:color="auto"/>
                <w:bottom w:val="none" w:sz="0" w:space="0" w:color="auto"/>
                <w:right w:val="none" w:sz="0" w:space="0" w:color="auto"/>
              </w:divBdr>
            </w:div>
            <w:div w:id="258216598">
              <w:marLeft w:val="0"/>
              <w:marRight w:val="0"/>
              <w:marTop w:val="0"/>
              <w:marBottom w:val="0"/>
              <w:divBdr>
                <w:top w:val="none" w:sz="0" w:space="0" w:color="auto"/>
                <w:left w:val="none" w:sz="0" w:space="0" w:color="auto"/>
                <w:bottom w:val="none" w:sz="0" w:space="0" w:color="auto"/>
                <w:right w:val="none" w:sz="0" w:space="0" w:color="auto"/>
              </w:divBdr>
            </w:div>
            <w:div w:id="446896052">
              <w:marLeft w:val="0"/>
              <w:marRight w:val="0"/>
              <w:marTop w:val="0"/>
              <w:marBottom w:val="0"/>
              <w:divBdr>
                <w:top w:val="none" w:sz="0" w:space="0" w:color="auto"/>
                <w:left w:val="none" w:sz="0" w:space="0" w:color="auto"/>
                <w:bottom w:val="none" w:sz="0" w:space="0" w:color="auto"/>
                <w:right w:val="none" w:sz="0" w:space="0" w:color="auto"/>
              </w:divBdr>
            </w:div>
            <w:div w:id="1878351403">
              <w:marLeft w:val="0"/>
              <w:marRight w:val="0"/>
              <w:marTop w:val="0"/>
              <w:marBottom w:val="0"/>
              <w:divBdr>
                <w:top w:val="none" w:sz="0" w:space="0" w:color="auto"/>
                <w:left w:val="none" w:sz="0" w:space="0" w:color="auto"/>
                <w:bottom w:val="none" w:sz="0" w:space="0" w:color="auto"/>
                <w:right w:val="none" w:sz="0" w:space="0" w:color="auto"/>
              </w:divBdr>
            </w:div>
            <w:div w:id="745151187">
              <w:marLeft w:val="0"/>
              <w:marRight w:val="0"/>
              <w:marTop w:val="0"/>
              <w:marBottom w:val="0"/>
              <w:divBdr>
                <w:top w:val="none" w:sz="0" w:space="0" w:color="auto"/>
                <w:left w:val="none" w:sz="0" w:space="0" w:color="auto"/>
                <w:bottom w:val="none" w:sz="0" w:space="0" w:color="auto"/>
                <w:right w:val="none" w:sz="0" w:space="0" w:color="auto"/>
              </w:divBdr>
            </w:div>
            <w:div w:id="353967811">
              <w:marLeft w:val="0"/>
              <w:marRight w:val="0"/>
              <w:marTop w:val="0"/>
              <w:marBottom w:val="0"/>
              <w:divBdr>
                <w:top w:val="none" w:sz="0" w:space="0" w:color="auto"/>
                <w:left w:val="none" w:sz="0" w:space="0" w:color="auto"/>
                <w:bottom w:val="none" w:sz="0" w:space="0" w:color="auto"/>
                <w:right w:val="none" w:sz="0" w:space="0" w:color="auto"/>
              </w:divBdr>
            </w:div>
            <w:div w:id="549610294">
              <w:marLeft w:val="0"/>
              <w:marRight w:val="0"/>
              <w:marTop w:val="0"/>
              <w:marBottom w:val="0"/>
              <w:divBdr>
                <w:top w:val="none" w:sz="0" w:space="0" w:color="auto"/>
                <w:left w:val="none" w:sz="0" w:space="0" w:color="auto"/>
                <w:bottom w:val="none" w:sz="0" w:space="0" w:color="auto"/>
                <w:right w:val="none" w:sz="0" w:space="0" w:color="auto"/>
              </w:divBdr>
            </w:div>
            <w:div w:id="982931097">
              <w:marLeft w:val="0"/>
              <w:marRight w:val="0"/>
              <w:marTop w:val="0"/>
              <w:marBottom w:val="0"/>
              <w:divBdr>
                <w:top w:val="none" w:sz="0" w:space="0" w:color="auto"/>
                <w:left w:val="none" w:sz="0" w:space="0" w:color="auto"/>
                <w:bottom w:val="none" w:sz="0" w:space="0" w:color="auto"/>
                <w:right w:val="none" w:sz="0" w:space="0" w:color="auto"/>
              </w:divBdr>
            </w:div>
            <w:div w:id="998460956">
              <w:marLeft w:val="0"/>
              <w:marRight w:val="0"/>
              <w:marTop w:val="0"/>
              <w:marBottom w:val="0"/>
              <w:divBdr>
                <w:top w:val="none" w:sz="0" w:space="0" w:color="auto"/>
                <w:left w:val="none" w:sz="0" w:space="0" w:color="auto"/>
                <w:bottom w:val="none" w:sz="0" w:space="0" w:color="auto"/>
                <w:right w:val="none" w:sz="0" w:space="0" w:color="auto"/>
              </w:divBdr>
            </w:div>
            <w:div w:id="732970354">
              <w:marLeft w:val="0"/>
              <w:marRight w:val="0"/>
              <w:marTop w:val="0"/>
              <w:marBottom w:val="0"/>
              <w:divBdr>
                <w:top w:val="none" w:sz="0" w:space="0" w:color="auto"/>
                <w:left w:val="none" w:sz="0" w:space="0" w:color="auto"/>
                <w:bottom w:val="none" w:sz="0" w:space="0" w:color="auto"/>
                <w:right w:val="none" w:sz="0" w:space="0" w:color="auto"/>
              </w:divBdr>
            </w:div>
            <w:div w:id="1363088803">
              <w:marLeft w:val="0"/>
              <w:marRight w:val="0"/>
              <w:marTop w:val="0"/>
              <w:marBottom w:val="0"/>
              <w:divBdr>
                <w:top w:val="none" w:sz="0" w:space="0" w:color="auto"/>
                <w:left w:val="none" w:sz="0" w:space="0" w:color="auto"/>
                <w:bottom w:val="none" w:sz="0" w:space="0" w:color="auto"/>
                <w:right w:val="none" w:sz="0" w:space="0" w:color="auto"/>
              </w:divBdr>
            </w:div>
            <w:div w:id="412898384">
              <w:marLeft w:val="0"/>
              <w:marRight w:val="0"/>
              <w:marTop w:val="0"/>
              <w:marBottom w:val="0"/>
              <w:divBdr>
                <w:top w:val="none" w:sz="0" w:space="0" w:color="auto"/>
                <w:left w:val="none" w:sz="0" w:space="0" w:color="auto"/>
                <w:bottom w:val="none" w:sz="0" w:space="0" w:color="auto"/>
                <w:right w:val="none" w:sz="0" w:space="0" w:color="auto"/>
              </w:divBdr>
            </w:div>
            <w:div w:id="658659907">
              <w:marLeft w:val="0"/>
              <w:marRight w:val="0"/>
              <w:marTop w:val="0"/>
              <w:marBottom w:val="0"/>
              <w:divBdr>
                <w:top w:val="none" w:sz="0" w:space="0" w:color="auto"/>
                <w:left w:val="none" w:sz="0" w:space="0" w:color="auto"/>
                <w:bottom w:val="none" w:sz="0" w:space="0" w:color="auto"/>
                <w:right w:val="none" w:sz="0" w:space="0" w:color="auto"/>
              </w:divBdr>
            </w:div>
            <w:div w:id="1741633461">
              <w:marLeft w:val="0"/>
              <w:marRight w:val="0"/>
              <w:marTop w:val="0"/>
              <w:marBottom w:val="0"/>
              <w:divBdr>
                <w:top w:val="none" w:sz="0" w:space="0" w:color="auto"/>
                <w:left w:val="none" w:sz="0" w:space="0" w:color="auto"/>
                <w:bottom w:val="none" w:sz="0" w:space="0" w:color="auto"/>
                <w:right w:val="none" w:sz="0" w:space="0" w:color="auto"/>
              </w:divBdr>
            </w:div>
            <w:div w:id="1066343375">
              <w:marLeft w:val="0"/>
              <w:marRight w:val="0"/>
              <w:marTop w:val="0"/>
              <w:marBottom w:val="0"/>
              <w:divBdr>
                <w:top w:val="none" w:sz="0" w:space="0" w:color="auto"/>
                <w:left w:val="none" w:sz="0" w:space="0" w:color="auto"/>
                <w:bottom w:val="none" w:sz="0" w:space="0" w:color="auto"/>
                <w:right w:val="none" w:sz="0" w:space="0" w:color="auto"/>
              </w:divBdr>
            </w:div>
            <w:div w:id="1481313354">
              <w:marLeft w:val="0"/>
              <w:marRight w:val="0"/>
              <w:marTop w:val="0"/>
              <w:marBottom w:val="0"/>
              <w:divBdr>
                <w:top w:val="none" w:sz="0" w:space="0" w:color="auto"/>
                <w:left w:val="none" w:sz="0" w:space="0" w:color="auto"/>
                <w:bottom w:val="none" w:sz="0" w:space="0" w:color="auto"/>
                <w:right w:val="none" w:sz="0" w:space="0" w:color="auto"/>
              </w:divBdr>
            </w:div>
            <w:div w:id="290523195">
              <w:marLeft w:val="0"/>
              <w:marRight w:val="0"/>
              <w:marTop w:val="0"/>
              <w:marBottom w:val="0"/>
              <w:divBdr>
                <w:top w:val="none" w:sz="0" w:space="0" w:color="auto"/>
                <w:left w:val="none" w:sz="0" w:space="0" w:color="auto"/>
                <w:bottom w:val="none" w:sz="0" w:space="0" w:color="auto"/>
                <w:right w:val="none" w:sz="0" w:space="0" w:color="auto"/>
              </w:divBdr>
            </w:div>
            <w:div w:id="1426219767">
              <w:marLeft w:val="0"/>
              <w:marRight w:val="0"/>
              <w:marTop w:val="0"/>
              <w:marBottom w:val="0"/>
              <w:divBdr>
                <w:top w:val="none" w:sz="0" w:space="0" w:color="auto"/>
                <w:left w:val="none" w:sz="0" w:space="0" w:color="auto"/>
                <w:bottom w:val="none" w:sz="0" w:space="0" w:color="auto"/>
                <w:right w:val="none" w:sz="0" w:space="0" w:color="auto"/>
              </w:divBdr>
            </w:div>
            <w:div w:id="113286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91555">
      <w:bodyDiv w:val="1"/>
      <w:marLeft w:val="0"/>
      <w:marRight w:val="0"/>
      <w:marTop w:val="0"/>
      <w:marBottom w:val="0"/>
      <w:divBdr>
        <w:top w:val="none" w:sz="0" w:space="0" w:color="auto"/>
        <w:left w:val="none" w:sz="0" w:space="0" w:color="auto"/>
        <w:bottom w:val="none" w:sz="0" w:space="0" w:color="auto"/>
        <w:right w:val="none" w:sz="0" w:space="0" w:color="auto"/>
      </w:divBdr>
      <w:divsChild>
        <w:div w:id="2031638731">
          <w:marLeft w:val="0"/>
          <w:marRight w:val="0"/>
          <w:marTop w:val="0"/>
          <w:marBottom w:val="0"/>
          <w:divBdr>
            <w:top w:val="none" w:sz="0" w:space="0" w:color="auto"/>
            <w:left w:val="none" w:sz="0" w:space="0" w:color="auto"/>
            <w:bottom w:val="none" w:sz="0" w:space="0" w:color="auto"/>
            <w:right w:val="none" w:sz="0" w:space="0" w:color="auto"/>
          </w:divBdr>
          <w:divsChild>
            <w:div w:id="128203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4859">
      <w:bodyDiv w:val="1"/>
      <w:marLeft w:val="0"/>
      <w:marRight w:val="0"/>
      <w:marTop w:val="0"/>
      <w:marBottom w:val="0"/>
      <w:divBdr>
        <w:top w:val="none" w:sz="0" w:space="0" w:color="auto"/>
        <w:left w:val="none" w:sz="0" w:space="0" w:color="auto"/>
        <w:bottom w:val="none" w:sz="0" w:space="0" w:color="auto"/>
        <w:right w:val="none" w:sz="0" w:space="0" w:color="auto"/>
      </w:divBdr>
      <w:divsChild>
        <w:div w:id="947004595">
          <w:marLeft w:val="0"/>
          <w:marRight w:val="0"/>
          <w:marTop w:val="0"/>
          <w:marBottom w:val="0"/>
          <w:divBdr>
            <w:top w:val="none" w:sz="0" w:space="0" w:color="auto"/>
            <w:left w:val="none" w:sz="0" w:space="0" w:color="auto"/>
            <w:bottom w:val="none" w:sz="0" w:space="0" w:color="auto"/>
            <w:right w:val="none" w:sz="0" w:space="0" w:color="auto"/>
          </w:divBdr>
          <w:divsChild>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7887">
      <w:bodyDiv w:val="1"/>
      <w:marLeft w:val="0"/>
      <w:marRight w:val="0"/>
      <w:marTop w:val="0"/>
      <w:marBottom w:val="0"/>
      <w:divBdr>
        <w:top w:val="none" w:sz="0" w:space="0" w:color="auto"/>
        <w:left w:val="none" w:sz="0" w:space="0" w:color="auto"/>
        <w:bottom w:val="none" w:sz="0" w:space="0" w:color="auto"/>
        <w:right w:val="none" w:sz="0" w:space="0" w:color="auto"/>
      </w:divBdr>
      <w:divsChild>
        <w:div w:id="357392220">
          <w:marLeft w:val="0"/>
          <w:marRight w:val="0"/>
          <w:marTop w:val="0"/>
          <w:marBottom w:val="0"/>
          <w:divBdr>
            <w:top w:val="none" w:sz="0" w:space="0" w:color="auto"/>
            <w:left w:val="none" w:sz="0" w:space="0" w:color="auto"/>
            <w:bottom w:val="none" w:sz="0" w:space="0" w:color="auto"/>
            <w:right w:val="none" w:sz="0" w:space="0" w:color="auto"/>
          </w:divBdr>
          <w:divsChild>
            <w:div w:id="1161577188">
              <w:marLeft w:val="0"/>
              <w:marRight w:val="0"/>
              <w:marTop w:val="0"/>
              <w:marBottom w:val="0"/>
              <w:divBdr>
                <w:top w:val="none" w:sz="0" w:space="0" w:color="auto"/>
                <w:left w:val="none" w:sz="0" w:space="0" w:color="auto"/>
                <w:bottom w:val="none" w:sz="0" w:space="0" w:color="auto"/>
                <w:right w:val="none" w:sz="0" w:space="0" w:color="auto"/>
              </w:divBdr>
            </w:div>
            <w:div w:id="1082723611">
              <w:marLeft w:val="0"/>
              <w:marRight w:val="0"/>
              <w:marTop w:val="0"/>
              <w:marBottom w:val="0"/>
              <w:divBdr>
                <w:top w:val="none" w:sz="0" w:space="0" w:color="auto"/>
                <w:left w:val="none" w:sz="0" w:space="0" w:color="auto"/>
                <w:bottom w:val="none" w:sz="0" w:space="0" w:color="auto"/>
                <w:right w:val="none" w:sz="0" w:space="0" w:color="auto"/>
              </w:divBdr>
            </w:div>
            <w:div w:id="1442988996">
              <w:marLeft w:val="0"/>
              <w:marRight w:val="0"/>
              <w:marTop w:val="0"/>
              <w:marBottom w:val="0"/>
              <w:divBdr>
                <w:top w:val="none" w:sz="0" w:space="0" w:color="auto"/>
                <w:left w:val="none" w:sz="0" w:space="0" w:color="auto"/>
                <w:bottom w:val="none" w:sz="0" w:space="0" w:color="auto"/>
                <w:right w:val="none" w:sz="0" w:space="0" w:color="auto"/>
              </w:divBdr>
            </w:div>
            <w:div w:id="1346328589">
              <w:marLeft w:val="0"/>
              <w:marRight w:val="0"/>
              <w:marTop w:val="0"/>
              <w:marBottom w:val="0"/>
              <w:divBdr>
                <w:top w:val="none" w:sz="0" w:space="0" w:color="auto"/>
                <w:left w:val="none" w:sz="0" w:space="0" w:color="auto"/>
                <w:bottom w:val="none" w:sz="0" w:space="0" w:color="auto"/>
                <w:right w:val="none" w:sz="0" w:space="0" w:color="auto"/>
              </w:divBdr>
            </w:div>
            <w:div w:id="2060938641">
              <w:marLeft w:val="0"/>
              <w:marRight w:val="0"/>
              <w:marTop w:val="0"/>
              <w:marBottom w:val="0"/>
              <w:divBdr>
                <w:top w:val="none" w:sz="0" w:space="0" w:color="auto"/>
                <w:left w:val="none" w:sz="0" w:space="0" w:color="auto"/>
                <w:bottom w:val="none" w:sz="0" w:space="0" w:color="auto"/>
                <w:right w:val="none" w:sz="0" w:space="0" w:color="auto"/>
              </w:divBdr>
            </w:div>
            <w:div w:id="138768315">
              <w:marLeft w:val="0"/>
              <w:marRight w:val="0"/>
              <w:marTop w:val="0"/>
              <w:marBottom w:val="0"/>
              <w:divBdr>
                <w:top w:val="none" w:sz="0" w:space="0" w:color="auto"/>
                <w:left w:val="none" w:sz="0" w:space="0" w:color="auto"/>
                <w:bottom w:val="none" w:sz="0" w:space="0" w:color="auto"/>
                <w:right w:val="none" w:sz="0" w:space="0" w:color="auto"/>
              </w:divBdr>
            </w:div>
            <w:div w:id="28382206">
              <w:marLeft w:val="0"/>
              <w:marRight w:val="0"/>
              <w:marTop w:val="0"/>
              <w:marBottom w:val="0"/>
              <w:divBdr>
                <w:top w:val="none" w:sz="0" w:space="0" w:color="auto"/>
                <w:left w:val="none" w:sz="0" w:space="0" w:color="auto"/>
                <w:bottom w:val="none" w:sz="0" w:space="0" w:color="auto"/>
                <w:right w:val="none" w:sz="0" w:space="0" w:color="auto"/>
              </w:divBdr>
            </w:div>
            <w:div w:id="1970436677">
              <w:marLeft w:val="0"/>
              <w:marRight w:val="0"/>
              <w:marTop w:val="0"/>
              <w:marBottom w:val="0"/>
              <w:divBdr>
                <w:top w:val="none" w:sz="0" w:space="0" w:color="auto"/>
                <w:left w:val="none" w:sz="0" w:space="0" w:color="auto"/>
                <w:bottom w:val="none" w:sz="0" w:space="0" w:color="auto"/>
                <w:right w:val="none" w:sz="0" w:space="0" w:color="auto"/>
              </w:divBdr>
            </w:div>
            <w:div w:id="1358700744">
              <w:marLeft w:val="0"/>
              <w:marRight w:val="0"/>
              <w:marTop w:val="0"/>
              <w:marBottom w:val="0"/>
              <w:divBdr>
                <w:top w:val="none" w:sz="0" w:space="0" w:color="auto"/>
                <w:left w:val="none" w:sz="0" w:space="0" w:color="auto"/>
                <w:bottom w:val="none" w:sz="0" w:space="0" w:color="auto"/>
                <w:right w:val="none" w:sz="0" w:space="0" w:color="auto"/>
              </w:divBdr>
            </w:div>
            <w:div w:id="498619210">
              <w:marLeft w:val="0"/>
              <w:marRight w:val="0"/>
              <w:marTop w:val="0"/>
              <w:marBottom w:val="0"/>
              <w:divBdr>
                <w:top w:val="none" w:sz="0" w:space="0" w:color="auto"/>
                <w:left w:val="none" w:sz="0" w:space="0" w:color="auto"/>
                <w:bottom w:val="none" w:sz="0" w:space="0" w:color="auto"/>
                <w:right w:val="none" w:sz="0" w:space="0" w:color="auto"/>
              </w:divBdr>
            </w:div>
            <w:div w:id="1870408920">
              <w:marLeft w:val="0"/>
              <w:marRight w:val="0"/>
              <w:marTop w:val="0"/>
              <w:marBottom w:val="0"/>
              <w:divBdr>
                <w:top w:val="none" w:sz="0" w:space="0" w:color="auto"/>
                <w:left w:val="none" w:sz="0" w:space="0" w:color="auto"/>
                <w:bottom w:val="none" w:sz="0" w:space="0" w:color="auto"/>
                <w:right w:val="none" w:sz="0" w:space="0" w:color="auto"/>
              </w:divBdr>
            </w:div>
            <w:div w:id="1932158750">
              <w:marLeft w:val="0"/>
              <w:marRight w:val="0"/>
              <w:marTop w:val="0"/>
              <w:marBottom w:val="0"/>
              <w:divBdr>
                <w:top w:val="none" w:sz="0" w:space="0" w:color="auto"/>
                <w:left w:val="none" w:sz="0" w:space="0" w:color="auto"/>
                <w:bottom w:val="none" w:sz="0" w:space="0" w:color="auto"/>
                <w:right w:val="none" w:sz="0" w:space="0" w:color="auto"/>
              </w:divBdr>
            </w:div>
            <w:div w:id="589584565">
              <w:marLeft w:val="0"/>
              <w:marRight w:val="0"/>
              <w:marTop w:val="0"/>
              <w:marBottom w:val="0"/>
              <w:divBdr>
                <w:top w:val="none" w:sz="0" w:space="0" w:color="auto"/>
                <w:left w:val="none" w:sz="0" w:space="0" w:color="auto"/>
                <w:bottom w:val="none" w:sz="0" w:space="0" w:color="auto"/>
                <w:right w:val="none" w:sz="0" w:space="0" w:color="auto"/>
              </w:divBdr>
            </w:div>
            <w:div w:id="1099645690">
              <w:marLeft w:val="0"/>
              <w:marRight w:val="0"/>
              <w:marTop w:val="0"/>
              <w:marBottom w:val="0"/>
              <w:divBdr>
                <w:top w:val="none" w:sz="0" w:space="0" w:color="auto"/>
                <w:left w:val="none" w:sz="0" w:space="0" w:color="auto"/>
                <w:bottom w:val="none" w:sz="0" w:space="0" w:color="auto"/>
                <w:right w:val="none" w:sz="0" w:space="0" w:color="auto"/>
              </w:divBdr>
            </w:div>
            <w:div w:id="349533009">
              <w:marLeft w:val="0"/>
              <w:marRight w:val="0"/>
              <w:marTop w:val="0"/>
              <w:marBottom w:val="0"/>
              <w:divBdr>
                <w:top w:val="none" w:sz="0" w:space="0" w:color="auto"/>
                <w:left w:val="none" w:sz="0" w:space="0" w:color="auto"/>
                <w:bottom w:val="none" w:sz="0" w:space="0" w:color="auto"/>
                <w:right w:val="none" w:sz="0" w:space="0" w:color="auto"/>
              </w:divBdr>
            </w:div>
            <w:div w:id="310717596">
              <w:marLeft w:val="0"/>
              <w:marRight w:val="0"/>
              <w:marTop w:val="0"/>
              <w:marBottom w:val="0"/>
              <w:divBdr>
                <w:top w:val="none" w:sz="0" w:space="0" w:color="auto"/>
                <w:left w:val="none" w:sz="0" w:space="0" w:color="auto"/>
                <w:bottom w:val="none" w:sz="0" w:space="0" w:color="auto"/>
                <w:right w:val="none" w:sz="0" w:space="0" w:color="auto"/>
              </w:divBdr>
            </w:div>
            <w:div w:id="209165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bcserver/BC/?tenant=default" TargetMode="External"/><Relationship Id="rId117" Type="http://schemas.openxmlformats.org/officeDocument/2006/relationships/image" Target="media/image91.png"/><Relationship Id="rId21" Type="http://schemas.openxmlformats.org/officeDocument/2006/relationships/hyperlink" Target="https://github.com/microsoft/navcontainerhelper"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image" Target="media/image2.png"/><Relationship Id="rId107" Type="http://schemas.openxmlformats.org/officeDocument/2006/relationships/image" Target="media/image81.png"/><Relationship Id="rId11" Type="http://schemas.openxmlformats.org/officeDocument/2006/relationships/endnotes" Target="endnotes.xml"/><Relationship Id="rId32" Type="http://schemas.openxmlformats.org/officeDocument/2006/relationships/image" Target="media/image13.png"/><Relationship Id="rId37" Type="http://schemas.openxmlformats.org/officeDocument/2006/relationships/hyperlink" Target="https://github.com/microsoft/AL-Go/" TargetMode="External"/><Relationship Id="rId53" Type="http://schemas.openxmlformats.org/officeDocument/2006/relationships/image" Target="media/image29.png"/><Relationship Id="rId58" Type="http://schemas.openxmlformats.org/officeDocument/2006/relationships/hyperlink" Target="https://docs.microsoft.com/en-us/dynamics365/business-central/dev-itpro/compliance/apptest-bestpracticesforalcode" TargetMode="External"/><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hyperlink" Target="https://git-scm.com/" TargetMode="External"/><Relationship Id="rId38" Type="http://schemas.openxmlformats.org/officeDocument/2006/relationships/image" Target="media/image14.png"/><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30.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7.svg"/><Relationship Id="rId28" Type="http://schemas.openxmlformats.org/officeDocument/2006/relationships/image" Target="media/image11.png"/><Relationship Id="rId49" Type="http://schemas.openxmlformats.org/officeDocument/2006/relationships/image" Target="media/image25.png"/><Relationship Id="rId114" Type="http://schemas.openxmlformats.org/officeDocument/2006/relationships/image" Target="media/image88.png"/><Relationship Id="rId119" Type="http://schemas.openxmlformats.org/officeDocument/2006/relationships/hyperlink" Target="https://alguidelines.dev/docs/patterns/no-series/" TargetMode="External"/><Relationship Id="rId44" Type="http://schemas.openxmlformats.org/officeDocument/2006/relationships/image" Target="media/image20.png"/><Relationship Id="rId60" Type="http://schemas.openxmlformats.org/officeDocument/2006/relationships/image" Target="media/image34.sv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4.svg"/><Relationship Id="rId39" Type="http://schemas.openxmlformats.org/officeDocument/2006/relationships/image" Target="media/image15.png"/><Relationship Id="rId109" Type="http://schemas.openxmlformats.org/officeDocument/2006/relationships/image" Target="media/image83.png"/><Relationship Id="rId34" Type="http://schemas.openxmlformats.org/officeDocument/2006/relationships/hyperlink" Target="https://git-scm.com"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mailto:kbialowas@bc4all.com" TargetMode="External"/><Relationship Id="rId7" Type="http://schemas.openxmlformats.org/officeDocument/2006/relationships/styles" Target="styl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hyperlink" Target="https://freddysblog.com/" TargetMode="External"/><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https://www.docker.com" TargetMode="External"/><Relationship Id="rId14" Type="http://schemas.openxmlformats.org/officeDocument/2006/relationships/image" Target="media/image1.png"/><Relationship Id="rId30" Type="http://schemas.openxmlformats.org/officeDocument/2006/relationships/hyperlink" Target="https://dynamics.microsoft.com/en-gb/dynamics-365-free-trial/" TargetMode="External"/><Relationship Id="rId35" Type="http://schemas.openxmlformats.org/officeDocument/2006/relationships/hyperlink" Target="https://www.atlassian.com/git/tutorials" TargetMode="External"/><Relationship Id="rId56" Type="http://schemas.openxmlformats.org/officeDocument/2006/relationships/hyperlink" Target="https://docs.microsoft.com/en-us/dynamics365/business-central/dev-itpro/developer/devenv-using-code-analysis-tool" TargetMode="External"/><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settings" Target="settings.xml"/><Relationship Id="rId51" Type="http://schemas.openxmlformats.org/officeDocument/2006/relationships/image" Target="media/image27.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2.png"/><Relationship Id="rId67" Type="http://schemas.openxmlformats.org/officeDocument/2006/relationships/image" Target="media/image41.svg"/><Relationship Id="rId116" Type="http://schemas.openxmlformats.org/officeDocument/2006/relationships/image" Target="media/image90.png"/><Relationship Id="rId20" Type="http://schemas.openxmlformats.org/officeDocument/2006/relationships/image" Target="media/image5.png"/><Relationship Id="rId41" Type="http://schemas.openxmlformats.org/officeDocument/2006/relationships/image" Target="media/image17.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5" Type="http://schemas.openxmlformats.org/officeDocument/2006/relationships/hyperlink" Target="https://code.visualstudio.com" TargetMode="External"/><Relationship Id="rId36" Type="http://schemas.openxmlformats.org/officeDocument/2006/relationships/hyperlink" Target="https://dev.azure.com" TargetMode="External"/><Relationship Id="rId57" Type="http://schemas.openxmlformats.org/officeDocument/2006/relationships/image" Target="media/image32.png"/><Relationship Id="rId106" Type="http://schemas.openxmlformats.org/officeDocument/2006/relationships/image" Target="media/image80.png"/><Relationship Id="rId10" Type="http://schemas.openxmlformats.org/officeDocument/2006/relationships/footnotes" Target="footnotes.xml"/><Relationship Id="rId31" Type="http://schemas.openxmlformats.org/officeDocument/2006/relationships/image" Target="media/image12.png"/><Relationship Id="rId52" Type="http://schemas.openxmlformats.org/officeDocument/2006/relationships/image" Target="media/image28.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microsoft.com/office/2011/relationships/people" Target="people.xm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2021-03-31T00:00:00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kument" ma:contentTypeID="0x01010025F7CE537C1293448671A8F0407E7EBE" ma:contentTypeVersion="12" ma:contentTypeDescription="Utwórz nowy dokument." ma:contentTypeScope="" ma:versionID="96bed073b28c154b1dfe62e8ca34ebe4">
  <xsd:schema xmlns:xsd="http://www.w3.org/2001/XMLSchema" xmlns:xs="http://www.w3.org/2001/XMLSchema" xmlns:p="http://schemas.microsoft.com/office/2006/metadata/properties" xmlns:ns3="967fc43c-9c1c-442e-9957-d57127c6e71d" xmlns:ns4="f6013462-a5c5-40cc-a1a7-7a41bb675788" targetNamespace="http://schemas.microsoft.com/office/2006/metadata/properties" ma:root="true" ma:fieldsID="3d0b9e85f7f38065bebb92a56fe78797" ns3:_="" ns4:_="">
    <xsd:import namespace="967fc43c-9c1c-442e-9957-d57127c6e71d"/>
    <xsd:import namespace="f6013462-a5c5-40cc-a1a7-7a41bb67578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7fc43c-9c1c-442e-9957-d57127c6e7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6013462-a5c5-40cc-a1a7-7a41bb675788" elementFormDefault="qualified">
    <xsd:import namespace="http://schemas.microsoft.com/office/2006/documentManagement/types"/>
    <xsd:import namespace="http://schemas.microsoft.com/office/infopath/2007/PartnerControls"/>
    <xsd:element name="SharedWithUsers" ma:index="15"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Udostępnione dla — szczegóły" ma:internalName="SharedWithDetails" ma:readOnly="true">
      <xsd:simpleType>
        <xsd:restriction base="dms:Note">
          <xsd:maxLength value="255"/>
        </xsd:restriction>
      </xsd:simpleType>
    </xsd:element>
    <xsd:element name="SharingHintHash" ma:index="17" nillable="true" ma:displayName="Skrót wskazówki dotyczącej udostępni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2F7D7F-6342-4370-A404-33CBE10DEB94}">
  <ds:schemaRefs>
    <ds:schemaRef ds:uri="http://schemas.openxmlformats.org/officeDocument/2006/bibliography"/>
  </ds:schemaRefs>
</ds:datastoreItem>
</file>

<file path=customXml/itemProps3.xml><?xml version="1.0" encoding="utf-8"?>
<ds:datastoreItem xmlns:ds="http://schemas.openxmlformats.org/officeDocument/2006/customXml" ds:itemID="{30073E86-8D15-4218-89E0-FB4601FEEC5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4B1E000-7425-466F-BB03-972153D5E6D8}">
  <ds:schemaRefs>
    <ds:schemaRef ds:uri="http://schemas.microsoft.com/sharepoint/v3/contenttype/forms"/>
  </ds:schemaRefs>
</ds:datastoreItem>
</file>

<file path=customXml/itemProps5.xml><?xml version="1.0" encoding="utf-8"?>
<ds:datastoreItem xmlns:ds="http://schemas.openxmlformats.org/officeDocument/2006/customXml" ds:itemID="{72241277-957F-4341-9AF0-4996F4E728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7fc43c-9c1c-442e-9957-d57127c6e71d"/>
    <ds:schemaRef ds:uri="f6013462-a5c5-40cc-a1a7-7a41bb6757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9875</TotalTime>
  <Pages>163</Pages>
  <Words>24154</Words>
  <Characters>137682</Characters>
  <Application>Microsoft Office Word</Application>
  <DocSecurity>0</DocSecurity>
  <Lines>1147</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Krzysztof Bialowas</dc:creator>
  <cp:keywords/>
  <dc:description/>
  <cp:lastModifiedBy>Floyd Chan</cp:lastModifiedBy>
  <cp:revision>365</cp:revision>
  <cp:lastPrinted>2022-07-25T12:42:00Z</cp:lastPrinted>
  <dcterms:created xsi:type="dcterms:W3CDTF">2022-06-09T05:36:00Z</dcterms:created>
  <dcterms:modified xsi:type="dcterms:W3CDTF">2024-11-11T17:35:00Z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0x01010025F7CE537C1293448671A8F0407E7EBE</vt:lpwstr>
  </property>
</Properties>
</file>